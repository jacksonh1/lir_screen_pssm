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E01CF" w14:textId="5C1CB1F3" w:rsidR="007368FF" w:rsidRPr="008F5C28" w:rsidRDefault="00086E10" w:rsidP="00557BC1">
      <w:pPr>
        <w:jc w:val="center"/>
        <w:rPr>
          <w:rFonts w:ascii="Times New Roman" w:hAnsi="Times New Roman" w:cs="Times New Roman"/>
          <w:b/>
          <w:bCs/>
        </w:rPr>
      </w:pPr>
      <w:r w:rsidRPr="008F5C28">
        <w:rPr>
          <w:rFonts w:ascii="Times New Roman" w:hAnsi="Times New Roman" w:cs="Times New Roman"/>
          <w:b/>
          <w:bCs/>
          <w:color w:val="000000"/>
        </w:rPr>
        <w:t>A proteome-wide screen defines</w:t>
      </w:r>
      <w:r w:rsidR="00114B43">
        <w:rPr>
          <w:rFonts w:ascii="Times New Roman" w:hAnsi="Times New Roman" w:cs="Times New Roman"/>
          <w:b/>
          <w:bCs/>
          <w:color w:val="000000"/>
        </w:rPr>
        <w:t xml:space="preserve"> </w:t>
      </w:r>
      <w:r w:rsidR="00B301BE">
        <w:rPr>
          <w:rFonts w:ascii="Times New Roman" w:hAnsi="Times New Roman" w:cs="Times New Roman"/>
          <w:b/>
          <w:bCs/>
          <w:color w:val="000000"/>
        </w:rPr>
        <w:t xml:space="preserve">binding determinants of the </w:t>
      </w:r>
      <w:r w:rsidRPr="008F5C28">
        <w:rPr>
          <w:rFonts w:ascii="Times New Roman" w:hAnsi="Times New Roman" w:cs="Times New Roman"/>
          <w:b/>
          <w:bCs/>
          <w:color w:val="000000"/>
        </w:rPr>
        <w:t>core autophagy protein LC3B</w:t>
      </w:r>
    </w:p>
    <w:p w14:paraId="4EF63401" w14:textId="77777777" w:rsidR="00264BC1" w:rsidRDefault="00264BC1" w:rsidP="00557BC1">
      <w:pPr>
        <w:rPr>
          <w:rFonts w:ascii="Times New Roman" w:hAnsi="Times New Roman" w:cs="Times New Roman"/>
          <w:b/>
          <w:bCs/>
        </w:rPr>
      </w:pPr>
    </w:p>
    <w:p w14:paraId="738BDA68" w14:textId="69F6A2C6" w:rsidR="00000AB8" w:rsidRPr="008F5C28" w:rsidRDefault="00000AB8" w:rsidP="00557BC1">
      <w:pPr>
        <w:jc w:val="center"/>
        <w:rPr>
          <w:rFonts w:ascii="Times New Roman" w:hAnsi="Times New Roman" w:cs="Times New Roman"/>
        </w:rPr>
      </w:pPr>
      <w:r>
        <w:rPr>
          <w:rFonts w:ascii="Times New Roman" w:hAnsi="Times New Roman" w:cs="Times New Roman"/>
        </w:rPr>
        <w:t>Jennifer Kosmatka</w:t>
      </w:r>
      <w:r w:rsidRPr="008F5C28">
        <w:rPr>
          <w:rFonts w:ascii="Times New Roman" w:hAnsi="Times New Roman" w:cs="Times New Roman"/>
          <w:vertAlign w:val="superscript"/>
        </w:rPr>
        <w:t>1</w:t>
      </w:r>
      <w:r w:rsidR="008F5C28" w:rsidRPr="008F5C28">
        <w:rPr>
          <w:rFonts w:ascii="Times New Roman" w:hAnsi="Times New Roman" w:cs="Times New Roman"/>
        </w:rPr>
        <w:t>,</w:t>
      </w:r>
      <w:r w:rsidR="00457882">
        <w:rPr>
          <w:rFonts w:ascii="Times New Roman" w:hAnsi="Times New Roman" w:cs="Times New Roman"/>
        </w:rPr>
        <w:t xml:space="preserve"> </w:t>
      </w:r>
      <w:r w:rsidR="00311385">
        <w:rPr>
          <w:rFonts w:ascii="Times New Roman" w:hAnsi="Times New Roman" w:cs="Times New Roman"/>
        </w:rPr>
        <w:t>Cong Liu</w:t>
      </w:r>
      <w:r w:rsidR="00792D19">
        <w:rPr>
          <w:rFonts w:ascii="Times New Roman" w:hAnsi="Times New Roman" w:cs="Times New Roman"/>
          <w:vertAlign w:val="superscript"/>
        </w:rPr>
        <w:t>2</w:t>
      </w:r>
      <w:r w:rsidR="00311385">
        <w:rPr>
          <w:rFonts w:ascii="Times New Roman" w:hAnsi="Times New Roman" w:cs="Times New Roman"/>
        </w:rPr>
        <w:t>,</w:t>
      </w:r>
      <w:r w:rsidR="003B0EFA">
        <w:rPr>
          <w:rFonts w:ascii="Times New Roman" w:hAnsi="Times New Roman" w:cs="Times New Roman"/>
        </w:rPr>
        <w:t xml:space="preserve"> Daniel Lim</w:t>
      </w:r>
      <w:r w:rsidR="00C42D20">
        <w:rPr>
          <w:rFonts w:ascii="Times New Roman" w:hAnsi="Times New Roman" w:cs="Times New Roman"/>
          <w:vertAlign w:val="superscript"/>
        </w:rPr>
        <w:t>1</w:t>
      </w:r>
      <w:r w:rsidR="003B0EFA">
        <w:rPr>
          <w:rFonts w:ascii="Times New Roman" w:hAnsi="Times New Roman" w:cs="Times New Roman"/>
        </w:rPr>
        <w:t>,</w:t>
      </w:r>
      <w:r w:rsidR="00311385">
        <w:rPr>
          <w:rFonts w:ascii="Times New Roman" w:hAnsi="Times New Roman" w:cs="Times New Roman"/>
        </w:rPr>
        <w:t xml:space="preserve"> </w:t>
      </w:r>
      <w:r w:rsidR="008F5C28" w:rsidRPr="008F5C28">
        <w:rPr>
          <w:rFonts w:ascii="Times New Roman" w:hAnsi="Times New Roman" w:cs="Times New Roman"/>
        </w:rPr>
        <w:t>Joseph H. Davis</w:t>
      </w:r>
      <w:r w:rsidR="008F5C28" w:rsidRPr="008F5C28">
        <w:rPr>
          <w:rFonts w:ascii="Times New Roman" w:hAnsi="Times New Roman" w:cs="Times New Roman"/>
          <w:vertAlign w:val="superscript"/>
        </w:rPr>
        <w:t>1,</w:t>
      </w:r>
      <w:r w:rsidR="00792D19">
        <w:rPr>
          <w:rFonts w:ascii="Times New Roman" w:hAnsi="Times New Roman" w:cs="Times New Roman"/>
          <w:vertAlign w:val="superscript"/>
        </w:rPr>
        <w:t>3</w:t>
      </w:r>
      <w:r w:rsidR="008F5C28" w:rsidRPr="008F5C28">
        <w:rPr>
          <w:rFonts w:ascii="Times New Roman" w:hAnsi="Times New Roman" w:cs="Times New Roman"/>
          <w:vertAlign w:val="superscript"/>
        </w:rPr>
        <w:t xml:space="preserve"> </w:t>
      </w:r>
      <w:r w:rsidR="008F5C28" w:rsidRPr="008F5C28">
        <w:rPr>
          <w:rFonts w:ascii="Times New Roman" w:hAnsi="Times New Roman" w:cs="Times New Roman"/>
        </w:rPr>
        <w:t>*</w:t>
      </w:r>
      <w:r w:rsidRPr="008F5C28">
        <w:rPr>
          <w:rFonts w:ascii="Times New Roman" w:hAnsi="Times New Roman" w:cs="Times New Roman"/>
        </w:rPr>
        <w:t xml:space="preserve">, </w:t>
      </w:r>
      <w:r w:rsidR="008F5C28">
        <w:rPr>
          <w:rFonts w:ascii="Times New Roman" w:hAnsi="Times New Roman" w:cs="Times New Roman"/>
        </w:rPr>
        <w:t>Amy E. Keating</w:t>
      </w:r>
      <w:r w:rsidR="008F5C28">
        <w:rPr>
          <w:rFonts w:ascii="Times New Roman" w:hAnsi="Times New Roman" w:cs="Times New Roman"/>
          <w:vertAlign w:val="superscript"/>
        </w:rPr>
        <w:t>1,</w:t>
      </w:r>
      <w:r w:rsidR="00792D19">
        <w:rPr>
          <w:rFonts w:ascii="Times New Roman" w:hAnsi="Times New Roman" w:cs="Times New Roman"/>
          <w:vertAlign w:val="superscript"/>
        </w:rPr>
        <w:t>4</w:t>
      </w:r>
      <w:r w:rsidR="008F5C28">
        <w:rPr>
          <w:rFonts w:ascii="Times New Roman" w:hAnsi="Times New Roman" w:cs="Times New Roman"/>
        </w:rPr>
        <w:t xml:space="preserve"> *</w:t>
      </w:r>
    </w:p>
    <w:p w14:paraId="3C0B9582" w14:textId="77777777" w:rsidR="00000AB8" w:rsidRDefault="00000AB8" w:rsidP="00557BC1">
      <w:pPr>
        <w:jc w:val="center"/>
        <w:rPr>
          <w:rFonts w:ascii="Times New Roman" w:hAnsi="Times New Roman" w:cs="Times New Roman"/>
        </w:rPr>
      </w:pPr>
    </w:p>
    <w:p w14:paraId="1BFCE2A9" w14:textId="3AECB865" w:rsidR="00000AB8" w:rsidRPr="004C2D00" w:rsidRDefault="004C2D00" w:rsidP="00557BC1">
      <w:pPr>
        <w:pStyle w:val="ListParagraph"/>
        <w:numPr>
          <w:ilvl w:val="0"/>
          <w:numId w:val="26"/>
        </w:numPr>
        <w:jc w:val="center"/>
        <w:rPr>
          <w:rFonts w:ascii="Times New Roman" w:hAnsi="Times New Roman" w:cs="Times New Roman"/>
          <w:rPrChange w:id="0" w:author="Jennifer Kosmatka" w:date="2025-06-09T18:49:00Z" w16du:dateUtc="2025-06-09T22:49:00Z">
            <w:rPr/>
          </w:rPrChange>
        </w:rPr>
        <w:pPrChange w:id="1" w:author="Jackson Halpin" w:date="2025-06-11T14:17:00Z" w16du:dateUtc="2025-06-11T18:17:00Z">
          <w:pPr>
            <w:jc w:val="center"/>
          </w:pPr>
        </w:pPrChange>
      </w:pPr>
      <w:ins w:id="2" w:author="Jennifer Kosmatka" w:date="2025-06-09T18:49:00Z" w16du:dateUtc="2025-06-09T22:49:00Z">
        <w:r>
          <w:rPr>
            <w:rFonts w:ascii="Times New Roman" w:hAnsi="Times New Roman" w:cs="Times New Roman"/>
          </w:rPr>
          <w:t>Need to add Jackson</w:t>
        </w:r>
      </w:ins>
    </w:p>
    <w:p w14:paraId="4C442581" w14:textId="77777777" w:rsidR="00000AB8" w:rsidRDefault="00000AB8" w:rsidP="00557BC1">
      <w:pPr>
        <w:jc w:val="center"/>
        <w:rPr>
          <w:rFonts w:ascii="Times New Roman" w:hAnsi="Times New Roman" w:cs="Times New Roman"/>
        </w:rPr>
      </w:pPr>
    </w:p>
    <w:p w14:paraId="28B4750A" w14:textId="77777777" w:rsidR="00000AB8" w:rsidRDefault="00000AB8" w:rsidP="00557BC1">
      <w:pPr>
        <w:rPr>
          <w:rFonts w:ascii="Times New Roman" w:eastAsia="Times New Roman" w:hAnsi="Times New Roman" w:cs="Times New Roman"/>
          <w:bCs/>
        </w:rPr>
      </w:pPr>
      <w:r w:rsidRPr="00CA3C0D">
        <w:rPr>
          <w:rFonts w:ascii="Times New Roman" w:eastAsia="Times New Roman" w:hAnsi="Times New Roman" w:cs="Times New Roman"/>
          <w:bCs/>
          <w:vertAlign w:val="superscript"/>
        </w:rPr>
        <w:t>1</w:t>
      </w:r>
      <w:r w:rsidRPr="00CA3C0D">
        <w:rPr>
          <w:rFonts w:ascii="Times New Roman" w:eastAsia="Times New Roman" w:hAnsi="Times New Roman" w:cs="Times New Roman"/>
          <w:bCs/>
        </w:rPr>
        <w:t xml:space="preserve"> Department of Biology, Massachusetts Institute of Technology, Cambridge, Massachusetts, 02139, United States.</w:t>
      </w:r>
    </w:p>
    <w:p w14:paraId="4D3F640B" w14:textId="77777777" w:rsidR="00000AB8" w:rsidRDefault="00000AB8" w:rsidP="00557BC1">
      <w:pPr>
        <w:rPr>
          <w:rFonts w:ascii="Times New Roman" w:eastAsia="Times New Roman" w:hAnsi="Times New Roman" w:cs="Times New Roman"/>
          <w:bCs/>
        </w:rPr>
      </w:pPr>
    </w:p>
    <w:p w14:paraId="7803EAD2" w14:textId="703AFF70" w:rsidR="00792D19" w:rsidRDefault="00792D19" w:rsidP="00557BC1">
      <w:pPr>
        <w:rPr>
          <w:rFonts w:ascii="Times New Roman" w:eastAsia="Times New Roman" w:hAnsi="Times New Roman" w:cs="Times New Roman"/>
          <w:bCs/>
        </w:rPr>
      </w:pPr>
      <w:r w:rsidRPr="008F5C28">
        <w:rPr>
          <w:rFonts w:ascii="Times New Roman" w:eastAsia="Times New Roman" w:hAnsi="Times New Roman" w:cs="Times New Roman"/>
          <w:bCs/>
          <w:vertAlign w:val="superscript"/>
        </w:rPr>
        <w:t xml:space="preserve">2 </w:t>
      </w:r>
      <w:r>
        <w:rPr>
          <w:rFonts w:ascii="Times New Roman" w:eastAsia="Times New Roman" w:hAnsi="Times New Roman" w:cs="Times New Roman"/>
          <w:bCs/>
        </w:rPr>
        <w:t>Broad Institute of MIT and Harvard</w:t>
      </w:r>
      <w:r w:rsidRPr="00CA3C0D">
        <w:rPr>
          <w:rFonts w:ascii="Times New Roman" w:eastAsia="Times New Roman" w:hAnsi="Times New Roman" w:cs="Times New Roman"/>
          <w:bCs/>
        </w:rPr>
        <w:t>, Cambridge, Massachusetts, 02139, United States.</w:t>
      </w:r>
    </w:p>
    <w:p w14:paraId="60CFAB20" w14:textId="77777777" w:rsidR="00DB6B41" w:rsidRDefault="00DB6B41" w:rsidP="00557BC1">
      <w:pPr>
        <w:rPr>
          <w:rFonts w:ascii="Times New Roman" w:eastAsia="Times New Roman" w:hAnsi="Times New Roman" w:cs="Times New Roman"/>
          <w:bCs/>
        </w:rPr>
      </w:pPr>
    </w:p>
    <w:p w14:paraId="37247351" w14:textId="495F0059" w:rsidR="00000AB8" w:rsidRDefault="00792D19" w:rsidP="00557BC1">
      <w:pPr>
        <w:rPr>
          <w:rFonts w:ascii="Times New Roman" w:eastAsia="Times New Roman" w:hAnsi="Times New Roman" w:cs="Times New Roman"/>
          <w:bCs/>
        </w:rPr>
      </w:pPr>
      <w:r>
        <w:rPr>
          <w:rFonts w:ascii="Times New Roman" w:eastAsia="Times New Roman" w:hAnsi="Times New Roman" w:cs="Times New Roman"/>
          <w:bCs/>
          <w:vertAlign w:val="superscript"/>
        </w:rPr>
        <w:t>3</w:t>
      </w:r>
      <w:r w:rsidR="00000AB8" w:rsidRPr="008F5C28">
        <w:rPr>
          <w:rFonts w:ascii="Times New Roman" w:eastAsia="Times New Roman" w:hAnsi="Times New Roman" w:cs="Times New Roman"/>
          <w:bCs/>
          <w:vertAlign w:val="superscript"/>
        </w:rPr>
        <w:t xml:space="preserve"> </w:t>
      </w:r>
      <w:r w:rsidR="008F5C28">
        <w:rPr>
          <w:rFonts w:ascii="Times New Roman" w:eastAsia="Times New Roman" w:hAnsi="Times New Roman" w:cs="Times New Roman"/>
          <w:bCs/>
        </w:rPr>
        <w:t>Computational and Systems Biology Graduate Program</w:t>
      </w:r>
      <w:r w:rsidR="008F5C28" w:rsidRPr="00CA3C0D">
        <w:rPr>
          <w:rFonts w:ascii="Times New Roman" w:eastAsia="Times New Roman" w:hAnsi="Times New Roman" w:cs="Times New Roman"/>
          <w:bCs/>
        </w:rPr>
        <w:t>, Massachusetts Institute of Technology, Cambridge, Massachusetts, 02139, United States.</w:t>
      </w:r>
    </w:p>
    <w:p w14:paraId="2E64DF8D" w14:textId="77777777" w:rsidR="00AF72D5" w:rsidRDefault="00AF72D5" w:rsidP="00557BC1">
      <w:pPr>
        <w:rPr>
          <w:rFonts w:ascii="Times New Roman" w:eastAsia="Times New Roman" w:hAnsi="Times New Roman" w:cs="Times New Roman"/>
          <w:bCs/>
        </w:rPr>
      </w:pPr>
    </w:p>
    <w:p w14:paraId="0C54230B" w14:textId="60C52F47" w:rsidR="00FD2AC8" w:rsidRDefault="00792D19" w:rsidP="00557BC1">
      <w:pPr>
        <w:rPr>
          <w:rFonts w:ascii="Times New Roman" w:eastAsia="Times New Roman" w:hAnsi="Times New Roman" w:cs="Times New Roman"/>
          <w:bCs/>
        </w:rPr>
      </w:pPr>
      <w:r>
        <w:rPr>
          <w:rFonts w:ascii="Times New Roman" w:eastAsia="Times New Roman" w:hAnsi="Times New Roman" w:cs="Times New Roman"/>
          <w:bCs/>
          <w:vertAlign w:val="superscript"/>
        </w:rPr>
        <w:t>4</w:t>
      </w:r>
      <w:r w:rsidR="00AF72D5" w:rsidRPr="008F5C28">
        <w:rPr>
          <w:rFonts w:ascii="Times New Roman" w:eastAsia="Times New Roman" w:hAnsi="Times New Roman" w:cs="Times New Roman"/>
          <w:bCs/>
          <w:vertAlign w:val="superscript"/>
        </w:rPr>
        <w:t xml:space="preserve"> </w:t>
      </w:r>
      <w:r w:rsidR="00AF72D5" w:rsidRPr="00AF72D5">
        <w:rPr>
          <w:rFonts w:ascii="Times New Roman" w:eastAsia="Times New Roman" w:hAnsi="Times New Roman" w:cs="Times New Roman"/>
          <w:bCs/>
        </w:rPr>
        <w:t xml:space="preserve">Department of Biological Engineering and Koch Institute for Integrative Cancer Research, Massachusetts Institute of Technology, Cambridge, </w:t>
      </w:r>
      <w:r w:rsidR="00FD2AC8" w:rsidRPr="00CA3C0D">
        <w:rPr>
          <w:rFonts w:ascii="Times New Roman" w:eastAsia="Times New Roman" w:hAnsi="Times New Roman" w:cs="Times New Roman"/>
          <w:bCs/>
        </w:rPr>
        <w:t>Massachusetts, 02139, United States.</w:t>
      </w:r>
    </w:p>
    <w:p w14:paraId="46511D16" w14:textId="12D11C63" w:rsidR="00AF72D5" w:rsidRPr="00CA3C0D" w:rsidRDefault="00AF72D5" w:rsidP="00557BC1">
      <w:pPr>
        <w:rPr>
          <w:rFonts w:ascii="Times New Roman" w:eastAsia="Times New Roman" w:hAnsi="Times New Roman" w:cs="Times New Roman"/>
          <w:bCs/>
        </w:rPr>
      </w:pPr>
    </w:p>
    <w:p w14:paraId="37654E3C" w14:textId="61416CBC" w:rsidR="00000AB8" w:rsidRPr="008F5C28" w:rsidRDefault="00000AB8" w:rsidP="00557BC1">
      <w:pPr>
        <w:rPr>
          <w:rFonts w:ascii="Times New Roman" w:hAnsi="Times New Roman" w:cs="Times New Roman"/>
        </w:rPr>
      </w:pPr>
    </w:p>
    <w:p w14:paraId="1618AFBB" w14:textId="056A34C5" w:rsidR="00000AB8" w:rsidRDefault="00000AB8" w:rsidP="00557BC1">
      <w:pPr>
        <w:rPr>
          <w:rFonts w:ascii="Times New Roman" w:eastAsia="Times New Roman" w:hAnsi="Times New Roman" w:cs="Times New Roman"/>
          <w:bCs/>
        </w:rPr>
      </w:pPr>
      <w:r w:rsidRPr="00CA3C0D">
        <w:rPr>
          <w:rFonts w:ascii="Times New Roman" w:eastAsia="Times New Roman" w:hAnsi="Times New Roman" w:cs="Times New Roman"/>
          <w:bCs/>
        </w:rPr>
        <w:t xml:space="preserve">* Correspondence to: </w:t>
      </w:r>
      <w:hyperlink r:id="rId8" w:history="1">
        <w:r w:rsidRPr="00CA3C0D">
          <w:rPr>
            <w:rStyle w:val="Hyperlink"/>
            <w:rFonts w:ascii="Times New Roman" w:eastAsia="Times New Roman" w:hAnsi="Times New Roman" w:cs="Times New Roman"/>
            <w:bCs/>
          </w:rPr>
          <w:t>jhdavis@mit.edu</w:t>
        </w:r>
      </w:hyperlink>
      <w:r w:rsidRPr="00CA3C0D">
        <w:rPr>
          <w:rFonts w:ascii="Times New Roman" w:eastAsia="Times New Roman" w:hAnsi="Times New Roman" w:cs="Times New Roman"/>
          <w:bCs/>
        </w:rPr>
        <w:t xml:space="preserve"> or </w:t>
      </w:r>
      <w:hyperlink r:id="rId9" w:history="1">
        <w:r w:rsidR="008F5C28" w:rsidRPr="00457882">
          <w:rPr>
            <w:rStyle w:val="Hyperlink"/>
            <w:rFonts w:ascii="Times New Roman" w:eastAsia="Times New Roman" w:hAnsi="Times New Roman" w:cs="Times New Roman"/>
            <w:bCs/>
          </w:rPr>
          <w:t>keating@mit.edu</w:t>
        </w:r>
      </w:hyperlink>
    </w:p>
    <w:p w14:paraId="23D80707" w14:textId="77777777" w:rsidR="00000AB8" w:rsidRDefault="00000AB8" w:rsidP="00557BC1">
      <w:pPr>
        <w:rPr>
          <w:rFonts w:ascii="Times New Roman" w:eastAsia="Times New Roman" w:hAnsi="Times New Roman" w:cs="Times New Roman"/>
          <w:bCs/>
        </w:rPr>
      </w:pPr>
    </w:p>
    <w:p w14:paraId="1E8C6A0A" w14:textId="77777777" w:rsidR="00DE3BD5" w:rsidRDefault="00DE3BD5" w:rsidP="00557BC1">
      <w:pPr>
        <w:rPr>
          <w:rFonts w:ascii="Times New Roman" w:eastAsia="Times New Roman" w:hAnsi="Times New Roman" w:cs="Times New Roman"/>
          <w:bCs/>
        </w:rPr>
      </w:pPr>
    </w:p>
    <w:p w14:paraId="12E46F34" w14:textId="77777777" w:rsidR="00792D19" w:rsidRDefault="00792D19" w:rsidP="00557BC1">
      <w:pPr>
        <w:rPr>
          <w:rFonts w:ascii="Times New Roman" w:eastAsia="Times New Roman" w:hAnsi="Times New Roman" w:cs="Times New Roman"/>
          <w:bCs/>
        </w:rPr>
      </w:pPr>
    </w:p>
    <w:p w14:paraId="0480DCF6" w14:textId="77777777" w:rsidR="00FE661E" w:rsidRDefault="00FE661E" w:rsidP="00557BC1">
      <w:pPr>
        <w:rPr>
          <w:rFonts w:ascii="Times New Roman" w:eastAsia="Times New Roman" w:hAnsi="Times New Roman" w:cs="Times New Roman"/>
          <w:bCs/>
        </w:rPr>
      </w:pPr>
    </w:p>
    <w:p w14:paraId="6966D285" w14:textId="77777777" w:rsidR="001C01FB" w:rsidRDefault="001C01FB" w:rsidP="00557BC1">
      <w:pPr>
        <w:rPr>
          <w:rFonts w:ascii="Times New Roman" w:eastAsia="Times New Roman" w:hAnsi="Times New Roman" w:cs="Times New Roman"/>
          <w:bCs/>
        </w:rPr>
      </w:pPr>
    </w:p>
    <w:p w14:paraId="49C266FB" w14:textId="05CC5036" w:rsidR="00792D19" w:rsidRDefault="00792D19" w:rsidP="00557BC1">
      <w:pPr>
        <w:rPr>
          <w:rFonts w:ascii="Times New Roman" w:eastAsia="Times New Roman" w:hAnsi="Times New Roman" w:cs="Times New Roman"/>
          <w:bCs/>
        </w:rPr>
      </w:pPr>
      <w:r>
        <w:rPr>
          <w:rFonts w:ascii="Times New Roman" w:eastAsia="Times New Roman" w:hAnsi="Times New Roman" w:cs="Times New Roman"/>
          <w:bCs/>
        </w:rPr>
        <w:t>Classifications: Major – Biological Sciences; Minor – Biochemistry</w:t>
      </w:r>
    </w:p>
    <w:p w14:paraId="1D56DF6A" w14:textId="77777777" w:rsidR="00AA04FC" w:rsidRDefault="00AA04FC" w:rsidP="00557BC1">
      <w:pPr>
        <w:rPr>
          <w:rFonts w:ascii="Times New Roman" w:eastAsia="Times New Roman" w:hAnsi="Times New Roman" w:cs="Times New Roman"/>
          <w:bCs/>
        </w:rPr>
      </w:pPr>
    </w:p>
    <w:p w14:paraId="4FDCDA23" w14:textId="77373E1D" w:rsidR="00792D19" w:rsidRDefault="00792D19" w:rsidP="00557BC1">
      <w:pPr>
        <w:rPr>
          <w:rFonts w:ascii="Times New Roman" w:eastAsia="Times New Roman" w:hAnsi="Times New Roman" w:cs="Times New Roman"/>
          <w:bCs/>
        </w:rPr>
      </w:pPr>
      <w:r>
        <w:rPr>
          <w:rFonts w:ascii="Times New Roman" w:eastAsia="Times New Roman" w:hAnsi="Times New Roman" w:cs="Times New Roman"/>
          <w:bCs/>
        </w:rPr>
        <w:t xml:space="preserve">Keywords: </w:t>
      </w:r>
      <w:r w:rsidR="00AA04FC">
        <w:rPr>
          <w:rFonts w:ascii="Times New Roman" w:eastAsia="Times New Roman" w:hAnsi="Times New Roman" w:cs="Times New Roman"/>
          <w:bCs/>
        </w:rPr>
        <w:t>autophagy, short linear motifs, LIR, LC3B, bacterial display</w:t>
      </w:r>
    </w:p>
    <w:p w14:paraId="785A6E28" w14:textId="77777777" w:rsidR="00DE3BD5" w:rsidRDefault="00DE3BD5" w:rsidP="00557BC1">
      <w:pPr>
        <w:rPr>
          <w:rFonts w:ascii="Times New Roman" w:eastAsia="Times New Roman" w:hAnsi="Times New Roman" w:cs="Times New Roman"/>
          <w:bCs/>
        </w:rPr>
      </w:pPr>
    </w:p>
    <w:p w14:paraId="5492224E" w14:textId="681BEE97" w:rsidR="007368FF" w:rsidRDefault="00000AB8" w:rsidP="00557BC1">
      <w:pPr>
        <w:rPr>
          <w:rFonts w:ascii="Times New Roman" w:hAnsi="Times New Roman" w:cs="Times New Roman"/>
          <w:b/>
          <w:bCs/>
        </w:rPr>
      </w:pPr>
      <w:r w:rsidRPr="00CA3C0D">
        <w:rPr>
          <w:rFonts w:ascii="Times New Roman" w:eastAsia="Times New Roman" w:hAnsi="Times New Roman" w:cs="Times New Roman"/>
          <w:bCs/>
        </w:rPr>
        <w:br w:type="page"/>
      </w:r>
      <w:r w:rsidR="007368FF" w:rsidRPr="001C7361">
        <w:rPr>
          <w:rFonts w:ascii="Times New Roman" w:hAnsi="Times New Roman" w:cs="Times New Roman"/>
          <w:b/>
          <w:bCs/>
        </w:rPr>
        <w:lastRenderedPageBreak/>
        <w:t>ABSTRACT</w:t>
      </w:r>
      <w:r w:rsidR="00E104E0">
        <w:rPr>
          <w:rFonts w:ascii="Times New Roman" w:hAnsi="Times New Roman" w:cs="Times New Roman"/>
          <w:b/>
          <w:bCs/>
        </w:rPr>
        <w:t xml:space="preserve"> [</w:t>
      </w:r>
      <w:r w:rsidR="007C01DE" w:rsidRPr="00E03BC5">
        <w:rPr>
          <w:rFonts w:ascii="Times New Roman" w:hAnsi="Times New Roman" w:cs="Times New Roman"/>
          <w:b/>
          <w:bCs/>
          <w:color w:val="FF0000"/>
        </w:rPr>
        <w:t>2</w:t>
      </w:r>
      <w:ins w:id="3" w:author="Jennifer Kosmatka" w:date="2025-05-30T15:29:00Z" w16du:dateUtc="2025-05-30T19:29:00Z">
        <w:r w:rsidR="00C53F0D">
          <w:rPr>
            <w:rFonts w:ascii="Times New Roman" w:hAnsi="Times New Roman" w:cs="Times New Roman"/>
            <w:b/>
            <w:bCs/>
            <w:color w:val="FF0000"/>
          </w:rPr>
          <w:t>2</w:t>
        </w:r>
      </w:ins>
      <w:r w:rsidR="00714548">
        <w:rPr>
          <w:rFonts w:ascii="Times New Roman" w:hAnsi="Times New Roman" w:cs="Times New Roman"/>
          <w:b/>
          <w:bCs/>
          <w:color w:val="FF0000"/>
        </w:rPr>
        <w:t>3</w:t>
      </w:r>
      <w:r w:rsidR="00B301BE" w:rsidRPr="00E03BC5">
        <w:rPr>
          <w:rFonts w:ascii="Times New Roman" w:hAnsi="Times New Roman" w:cs="Times New Roman"/>
          <w:b/>
          <w:bCs/>
          <w:color w:val="FF0000"/>
        </w:rPr>
        <w:t>/</w:t>
      </w:r>
      <w:r w:rsidR="00E104E0">
        <w:rPr>
          <w:rFonts w:ascii="Times New Roman" w:hAnsi="Times New Roman" w:cs="Times New Roman"/>
          <w:b/>
          <w:bCs/>
        </w:rPr>
        <w:t>250 word max]</w:t>
      </w:r>
    </w:p>
    <w:p w14:paraId="2E24C00E" w14:textId="77777777" w:rsidR="000C167A" w:rsidRDefault="000C167A" w:rsidP="00557BC1">
      <w:pPr>
        <w:rPr>
          <w:rFonts w:ascii="Times New Roman" w:hAnsi="Times New Roman" w:cs="Times New Roman"/>
          <w:b/>
          <w:bCs/>
        </w:rPr>
      </w:pPr>
    </w:p>
    <w:p w14:paraId="034AC8E2" w14:textId="0C6BFABA" w:rsidR="00DE55CE" w:rsidRPr="004D62C7" w:rsidRDefault="00A63593" w:rsidP="00557BC1">
      <w:pPr>
        <w:jc w:val="both"/>
        <w:rPr>
          <w:rFonts w:ascii="Times New Roman" w:hAnsi="Times New Roman" w:cs="Times New Roman"/>
          <w:color w:val="000000"/>
        </w:rPr>
        <w:pPrChange w:id="4" w:author="Jackson Halpin" w:date="2025-06-11T14:17:00Z" w16du:dateUtc="2025-06-11T18:17:00Z">
          <w:pPr>
            <w:spacing w:line="480" w:lineRule="auto"/>
            <w:jc w:val="both"/>
          </w:pPr>
        </w:pPrChange>
      </w:pPr>
      <w:r>
        <w:rPr>
          <w:rFonts w:ascii="Times New Roman" w:hAnsi="Times New Roman" w:cs="Times New Roman"/>
        </w:rPr>
        <w:t xml:space="preserve">Human </w:t>
      </w:r>
      <w:r>
        <w:rPr>
          <w:rFonts w:ascii="Times New Roman" w:hAnsi="Times New Roman" w:cs="Times New Roman"/>
          <w:color w:val="000000"/>
        </w:rPr>
        <w:t xml:space="preserve">MAP1LC3B (LC3B) binds proteins involved in autophagy and other </w:t>
      </w:r>
      <w:r w:rsidR="00B301BE">
        <w:rPr>
          <w:rFonts w:ascii="Times New Roman" w:hAnsi="Times New Roman" w:cs="Times New Roman"/>
          <w:color w:val="000000"/>
        </w:rPr>
        <w:t xml:space="preserve">cellular processes using a </w:t>
      </w:r>
      <w:r>
        <w:rPr>
          <w:rFonts w:ascii="Times New Roman" w:hAnsi="Times New Roman" w:cs="Times New Roman"/>
          <w:color w:val="000000"/>
        </w:rPr>
        <w:t xml:space="preserve">degenerate four-residue </w:t>
      </w:r>
      <w:r w:rsidR="00FE661E">
        <w:rPr>
          <w:rFonts w:ascii="Times New Roman" w:hAnsi="Times New Roman" w:cs="Times New Roman"/>
          <w:color w:val="000000"/>
        </w:rPr>
        <w:t xml:space="preserve">short </w:t>
      </w:r>
      <w:r>
        <w:rPr>
          <w:rFonts w:ascii="Times New Roman" w:hAnsi="Times New Roman" w:cs="Times New Roman"/>
          <w:color w:val="000000"/>
        </w:rPr>
        <w:t xml:space="preserve">linear motif known as the LC3-interacting region (LIR). </w:t>
      </w:r>
      <w:r w:rsidR="00CD152B">
        <w:rPr>
          <w:rFonts w:ascii="Times New Roman" w:hAnsi="Times New Roman" w:cs="Times New Roman"/>
          <w:color w:val="000000"/>
        </w:rPr>
        <w:t>B</w:t>
      </w:r>
      <w:r>
        <w:rPr>
          <w:rFonts w:ascii="Times New Roman" w:hAnsi="Times New Roman" w:cs="Times New Roman"/>
          <w:color w:val="000000"/>
        </w:rPr>
        <w:t xml:space="preserve">iochemical and structural studies </w:t>
      </w:r>
      <w:r w:rsidR="007157F0">
        <w:rPr>
          <w:rFonts w:ascii="Times New Roman" w:hAnsi="Times New Roman" w:cs="Times New Roman"/>
          <w:color w:val="000000"/>
        </w:rPr>
        <w:t xml:space="preserve">have identified </w:t>
      </w:r>
      <w:r w:rsidR="00A63E7F">
        <w:rPr>
          <w:rFonts w:ascii="Times New Roman" w:hAnsi="Times New Roman" w:cs="Times New Roman"/>
          <w:color w:val="000000"/>
        </w:rPr>
        <w:t>LIRs</w:t>
      </w:r>
      <w:r w:rsidR="007157F0">
        <w:rPr>
          <w:rFonts w:ascii="Times New Roman" w:hAnsi="Times New Roman" w:cs="Times New Roman"/>
          <w:color w:val="000000"/>
        </w:rPr>
        <w:t xml:space="preserve"> in </w:t>
      </w:r>
      <w:commentRangeStart w:id="5"/>
      <w:r w:rsidR="00CC679D">
        <w:rPr>
          <w:rFonts w:ascii="Times New Roman" w:hAnsi="Times New Roman" w:cs="Times New Roman"/>
          <w:color w:val="000000"/>
        </w:rPr>
        <w:t>many</w:t>
      </w:r>
      <w:r>
        <w:rPr>
          <w:rFonts w:ascii="Times New Roman" w:hAnsi="Times New Roman" w:cs="Times New Roman"/>
          <w:color w:val="000000"/>
        </w:rPr>
        <w:t xml:space="preserve"> </w:t>
      </w:r>
      <w:commentRangeEnd w:id="5"/>
      <w:r w:rsidR="00CC679D">
        <w:rPr>
          <w:rStyle w:val="CommentReference"/>
        </w:rPr>
        <w:commentReference w:id="5"/>
      </w:r>
      <w:r>
        <w:rPr>
          <w:rFonts w:ascii="Times New Roman" w:hAnsi="Times New Roman" w:cs="Times New Roman"/>
          <w:color w:val="000000"/>
        </w:rPr>
        <w:t xml:space="preserve">LC3B interaction partners, </w:t>
      </w:r>
      <w:r w:rsidR="00CD152B">
        <w:rPr>
          <w:rFonts w:ascii="Times New Roman" w:hAnsi="Times New Roman" w:cs="Times New Roman"/>
          <w:color w:val="000000"/>
        </w:rPr>
        <w:t xml:space="preserve">but </w:t>
      </w:r>
      <w:r w:rsidR="0043720A">
        <w:rPr>
          <w:rFonts w:ascii="Times New Roman" w:hAnsi="Times New Roman" w:cs="Times New Roman"/>
          <w:color w:val="000000"/>
        </w:rPr>
        <w:t>the sequence features that contribute to binding</w:t>
      </w:r>
      <w:r w:rsidR="00CD152B">
        <w:rPr>
          <w:rFonts w:ascii="Times New Roman" w:hAnsi="Times New Roman" w:cs="Times New Roman"/>
          <w:color w:val="000000"/>
        </w:rPr>
        <w:t xml:space="preserve"> have </w:t>
      </w:r>
      <w:r w:rsidR="0043720A">
        <w:rPr>
          <w:rFonts w:ascii="Times New Roman" w:hAnsi="Times New Roman" w:cs="Times New Roman"/>
          <w:color w:val="000000"/>
        </w:rPr>
        <w:t>not been systematically explored</w:t>
      </w:r>
      <w:r w:rsidR="00DA1488">
        <w:rPr>
          <w:rFonts w:ascii="Times New Roman" w:hAnsi="Times New Roman" w:cs="Times New Roman"/>
          <w:color w:val="000000"/>
        </w:rPr>
        <w:t>.</w:t>
      </w:r>
      <w:r w:rsidR="007157F0">
        <w:rPr>
          <w:rFonts w:ascii="Times New Roman" w:hAnsi="Times New Roman" w:cs="Times New Roman"/>
          <w:color w:val="000000"/>
        </w:rPr>
        <w:t xml:space="preserve"> </w:t>
      </w:r>
      <w:r>
        <w:rPr>
          <w:rFonts w:ascii="Times New Roman" w:hAnsi="Times New Roman" w:cs="Times New Roman"/>
          <w:color w:val="000000"/>
        </w:rPr>
        <w:t>To discover peptides that interact with LC3B</w:t>
      </w:r>
      <w:r w:rsidR="00B301BE">
        <w:rPr>
          <w:rFonts w:ascii="Times New Roman" w:hAnsi="Times New Roman" w:cs="Times New Roman"/>
          <w:color w:val="000000"/>
        </w:rPr>
        <w:t xml:space="preserve"> and deeply profile </w:t>
      </w:r>
      <w:r w:rsidR="00CD152B">
        <w:rPr>
          <w:rFonts w:ascii="Times New Roman" w:hAnsi="Times New Roman" w:cs="Times New Roman"/>
          <w:color w:val="000000"/>
        </w:rPr>
        <w:t xml:space="preserve">the key </w:t>
      </w:r>
      <w:r w:rsidR="00B301BE">
        <w:rPr>
          <w:rFonts w:ascii="Times New Roman" w:hAnsi="Times New Roman" w:cs="Times New Roman"/>
          <w:color w:val="000000"/>
        </w:rPr>
        <w:t>binding determinants</w:t>
      </w:r>
      <w:r>
        <w:rPr>
          <w:rFonts w:ascii="Times New Roman" w:hAnsi="Times New Roman" w:cs="Times New Roman"/>
          <w:color w:val="000000"/>
        </w:rPr>
        <w:t xml:space="preserve">, we </w:t>
      </w:r>
      <w:r w:rsidR="00C7085F">
        <w:rPr>
          <w:rFonts w:ascii="Times New Roman" w:hAnsi="Times New Roman" w:cs="Times New Roman"/>
          <w:color w:val="000000"/>
        </w:rPr>
        <w:t>screen</w:t>
      </w:r>
      <w:r w:rsidR="00B301BE">
        <w:rPr>
          <w:rFonts w:ascii="Times New Roman" w:hAnsi="Times New Roman" w:cs="Times New Roman"/>
          <w:color w:val="000000"/>
        </w:rPr>
        <w:t>ed</w:t>
      </w:r>
      <w:r w:rsidR="00C7085F">
        <w:rPr>
          <w:rFonts w:ascii="Times New Roman" w:hAnsi="Times New Roman" w:cs="Times New Roman"/>
          <w:color w:val="000000"/>
        </w:rPr>
        <w:t xml:space="preserve"> a library of ~500,000 36-amino acid peptides derived from the human proteome using </w:t>
      </w:r>
      <w:r>
        <w:rPr>
          <w:rFonts w:ascii="Times New Roman" w:hAnsi="Times New Roman" w:cs="Times New Roman"/>
          <w:color w:val="000000"/>
        </w:rPr>
        <w:t xml:space="preserve">bacterial cell-surface display. </w:t>
      </w:r>
      <w:r w:rsidR="00C7085F">
        <w:rPr>
          <w:rFonts w:ascii="Times New Roman" w:hAnsi="Times New Roman" w:cs="Times New Roman"/>
          <w:color w:val="000000"/>
        </w:rPr>
        <w:t xml:space="preserve">Analysis of </w:t>
      </w:r>
      <w:r w:rsidR="00CD152B">
        <w:rPr>
          <w:rFonts w:ascii="Times New Roman" w:hAnsi="Times New Roman" w:cs="Times New Roman"/>
          <w:color w:val="000000"/>
        </w:rPr>
        <w:t xml:space="preserve">the </w:t>
      </w:r>
      <w:r w:rsidR="00C7085F">
        <w:rPr>
          <w:rFonts w:ascii="Times New Roman" w:hAnsi="Times New Roman" w:cs="Times New Roman"/>
          <w:color w:val="000000"/>
        </w:rPr>
        <w:t xml:space="preserve">screening data coupled </w:t>
      </w:r>
      <w:r w:rsidR="00CD152B">
        <w:rPr>
          <w:rFonts w:ascii="Times New Roman" w:hAnsi="Times New Roman" w:cs="Times New Roman"/>
          <w:color w:val="000000"/>
        </w:rPr>
        <w:t xml:space="preserve">with </w:t>
      </w:r>
      <w:r w:rsidR="00C7085F">
        <w:rPr>
          <w:rFonts w:ascii="Times New Roman" w:hAnsi="Times New Roman" w:cs="Times New Roman"/>
          <w:color w:val="000000"/>
        </w:rPr>
        <w:t>s</w:t>
      </w:r>
      <w:r w:rsidR="004D62C7">
        <w:rPr>
          <w:rFonts w:ascii="Times New Roman" w:hAnsi="Times New Roman" w:cs="Times New Roman"/>
          <w:color w:val="000000"/>
        </w:rPr>
        <w:t>tructural studies and site-directed mutagenesis</w:t>
      </w:r>
      <w:r w:rsidR="00F17F55">
        <w:rPr>
          <w:rFonts w:ascii="Times New Roman" w:hAnsi="Times New Roman" w:cs="Times New Roman"/>
          <w:color w:val="000000"/>
        </w:rPr>
        <w:t xml:space="preserve"> revealed</w:t>
      </w:r>
      <w:r>
        <w:rPr>
          <w:rFonts w:ascii="Times New Roman" w:hAnsi="Times New Roman" w:cs="Times New Roman"/>
          <w:color w:val="000000"/>
        </w:rPr>
        <w:t xml:space="preserve"> </w:t>
      </w:r>
      <w:r w:rsidR="00F17F55">
        <w:rPr>
          <w:rFonts w:ascii="Times New Roman" w:hAnsi="Times New Roman" w:cs="Times New Roman"/>
          <w:color w:val="000000"/>
        </w:rPr>
        <w:t xml:space="preserve">exceptions to the </w:t>
      </w:r>
      <w:r w:rsidR="00CD152B">
        <w:rPr>
          <w:rFonts w:ascii="Times New Roman" w:hAnsi="Times New Roman" w:cs="Times New Roman"/>
          <w:color w:val="000000"/>
        </w:rPr>
        <w:t>reported</w:t>
      </w:r>
      <w:r w:rsidR="00F045A0">
        <w:rPr>
          <w:rFonts w:ascii="Times New Roman" w:hAnsi="Times New Roman" w:cs="Times New Roman"/>
          <w:color w:val="000000"/>
        </w:rPr>
        <w:t xml:space="preserve"> LIR </w:t>
      </w:r>
      <w:r w:rsidR="000D7BDE">
        <w:rPr>
          <w:rFonts w:ascii="Times New Roman" w:hAnsi="Times New Roman" w:cs="Times New Roman"/>
          <w:color w:val="000000"/>
        </w:rPr>
        <w:t>motif</w:t>
      </w:r>
      <w:r w:rsidR="00F17F55" w:rsidDel="00F17F55">
        <w:rPr>
          <w:rFonts w:ascii="Times New Roman" w:hAnsi="Times New Roman" w:cs="Times New Roman"/>
          <w:color w:val="000000"/>
        </w:rPr>
        <w:t xml:space="preserve"> </w:t>
      </w:r>
      <w:r w:rsidR="00F17F55">
        <w:rPr>
          <w:rFonts w:ascii="Times New Roman" w:hAnsi="Times New Roman" w:cs="Times New Roman"/>
          <w:color w:val="000000"/>
        </w:rPr>
        <w:t xml:space="preserve">and a strong preference for negatively charged </w:t>
      </w:r>
      <w:r w:rsidR="00B301BE">
        <w:rPr>
          <w:rFonts w:ascii="Times New Roman" w:hAnsi="Times New Roman" w:cs="Times New Roman"/>
          <w:color w:val="000000"/>
        </w:rPr>
        <w:t>residues adjacent to the LIR</w:t>
      </w:r>
      <w:r>
        <w:rPr>
          <w:rFonts w:ascii="Times New Roman" w:hAnsi="Times New Roman" w:cs="Times New Roman"/>
          <w:color w:val="000000"/>
        </w:rPr>
        <w:t xml:space="preserve">. Using </w:t>
      </w:r>
      <w:r w:rsidR="00CD152B">
        <w:rPr>
          <w:rFonts w:ascii="Times New Roman" w:hAnsi="Times New Roman" w:cs="Times New Roman"/>
          <w:color w:val="000000"/>
        </w:rPr>
        <w:t xml:space="preserve">peptide </w:t>
      </w:r>
      <w:r w:rsidR="00F17F55">
        <w:rPr>
          <w:rFonts w:ascii="Times New Roman" w:hAnsi="Times New Roman" w:cs="Times New Roman"/>
          <w:color w:val="000000"/>
        </w:rPr>
        <w:t>binders from the screen as a guide</w:t>
      </w:r>
      <w:r>
        <w:rPr>
          <w:rFonts w:ascii="Times New Roman" w:hAnsi="Times New Roman" w:cs="Times New Roman"/>
          <w:color w:val="000000"/>
        </w:rPr>
        <w:t>, we designed synthetic LIR-containing peptides that bind LC3B with affinit</w:t>
      </w:r>
      <w:r w:rsidR="00714548">
        <w:rPr>
          <w:rFonts w:ascii="Times New Roman" w:hAnsi="Times New Roman" w:cs="Times New Roman"/>
          <w:color w:val="000000"/>
        </w:rPr>
        <w:t>ies</w:t>
      </w:r>
      <w:r>
        <w:rPr>
          <w:rFonts w:ascii="Times New Roman" w:hAnsi="Times New Roman" w:cs="Times New Roman"/>
          <w:color w:val="000000"/>
        </w:rPr>
        <w:t xml:space="preserve"> </w:t>
      </w:r>
      <w:r w:rsidR="00714548">
        <w:rPr>
          <w:rFonts w:ascii="Times New Roman" w:hAnsi="Times New Roman" w:cs="Times New Roman"/>
          <w:color w:val="000000"/>
        </w:rPr>
        <w:t>comparable to</w:t>
      </w:r>
      <w:r>
        <w:rPr>
          <w:rFonts w:ascii="Times New Roman" w:hAnsi="Times New Roman" w:cs="Times New Roman"/>
          <w:color w:val="000000"/>
        </w:rPr>
        <w:t xml:space="preserve"> the tightest measured natural binde</w:t>
      </w:r>
      <w:r w:rsidRPr="000D7BDE">
        <w:rPr>
          <w:rFonts w:ascii="Times New Roman" w:hAnsi="Times New Roman" w:cs="Times New Roman"/>
          <w:color w:val="000000"/>
        </w:rPr>
        <w:t>r.</w:t>
      </w:r>
      <w:r>
        <w:rPr>
          <w:rFonts w:ascii="Times New Roman" w:hAnsi="Times New Roman" w:cs="Times New Roman"/>
          <w:color w:val="000000"/>
        </w:rPr>
        <w:t xml:space="preserve"> </w:t>
      </w:r>
      <w:r w:rsidR="00E03BC5">
        <w:rPr>
          <w:rFonts w:ascii="Times New Roman" w:hAnsi="Times New Roman" w:cs="Times New Roman"/>
          <w:color w:val="000000"/>
        </w:rPr>
        <w:t>W</w:t>
      </w:r>
      <w:r w:rsidR="0009308F">
        <w:rPr>
          <w:rFonts w:ascii="Times New Roman" w:hAnsi="Times New Roman" w:cs="Times New Roman"/>
          <w:color w:val="000000"/>
        </w:rPr>
        <w:t xml:space="preserve">e constructed a </w:t>
      </w:r>
      <w:del w:id="6" w:author="Jennifer Kosmatka" w:date="2025-05-30T15:23:00Z" w16du:dateUtc="2025-05-30T19:23:00Z">
        <w:r w:rsidR="00160F72" w:rsidDel="00C53F0D">
          <w:rPr>
            <w:rFonts w:ascii="Times New Roman" w:hAnsi="Times New Roman" w:cs="Times New Roman"/>
            <w:color w:val="000000"/>
          </w:rPr>
          <w:delText xml:space="preserve">best-in-class </w:delText>
        </w:r>
      </w:del>
      <w:del w:id="7" w:author="Jennifer Kosmatka" w:date="2025-05-30T15:27:00Z" w16du:dateUtc="2025-05-30T19:27:00Z">
        <w:r w:rsidR="0009308F" w:rsidDel="00C53F0D">
          <w:rPr>
            <w:rFonts w:ascii="Times New Roman" w:hAnsi="Times New Roman" w:cs="Times New Roman"/>
            <w:color w:val="000000"/>
          </w:rPr>
          <w:delText>model</w:delText>
        </w:r>
      </w:del>
      <w:ins w:id="8" w:author="Jennifer Kosmatka" w:date="2025-05-30T15:27:00Z" w16du:dateUtc="2025-05-30T19:27:00Z">
        <w:r w:rsidR="00C53F0D">
          <w:rPr>
            <w:rFonts w:ascii="Times New Roman" w:hAnsi="Times New Roman" w:cs="Times New Roman"/>
            <w:color w:val="000000"/>
          </w:rPr>
          <w:t>PSSM</w:t>
        </w:r>
      </w:ins>
      <w:r w:rsidR="0009308F">
        <w:rPr>
          <w:rFonts w:ascii="Times New Roman" w:hAnsi="Times New Roman" w:cs="Times New Roman"/>
          <w:color w:val="000000"/>
        </w:rPr>
        <w:t xml:space="preserve"> </w:t>
      </w:r>
      <w:del w:id="9" w:author="Jennifer Kosmatka" w:date="2025-05-30T15:27:00Z" w16du:dateUtc="2025-05-30T19:27:00Z">
        <w:r w:rsidR="0009308F" w:rsidDel="00C53F0D">
          <w:rPr>
            <w:rFonts w:ascii="Times New Roman" w:hAnsi="Times New Roman" w:cs="Times New Roman"/>
            <w:color w:val="000000"/>
          </w:rPr>
          <w:delText>trained on</w:delText>
        </w:r>
      </w:del>
      <w:ins w:id="10" w:author="Jennifer Kosmatka" w:date="2025-05-30T15:27:00Z" w16du:dateUtc="2025-05-30T19:27:00Z">
        <w:r w:rsidR="00C53F0D">
          <w:rPr>
            <w:rFonts w:ascii="Times New Roman" w:hAnsi="Times New Roman" w:cs="Times New Roman"/>
            <w:color w:val="000000"/>
          </w:rPr>
          <w:t>composed of</w:t>
        </w:r>
      </w:ins>
      <w:r w:rsidR="0009308F">
        <w:rPr>
          <w:rFonts w:ascii="Times New Roman" w:hAnsi="Times New Roman" w:cs="Times New Roman"/>
          <w:color w:val="000000"/>
        </w:rPr>
        <w:t xml:space="preserve"> th</w:t>
      </w:r>
      <w:r w:rsidR="00CC510E">
        <w:rPr>
          <w:rFonts w:ascii="Times New Roman" w:hAnsi="Times New Roman" w:cs="Times New Roman"/>
          <w:color w:val="000000"/>
        </w:rPr>
        <w:t>e</w:t>
      </w:r>
      <w:r w:rsidR="0009308F">
        <w:rPr>
          <w:rFonts w:ascii="Times New Roman" w:hAnsi="Times New Roman" w:cs="Times New Roman"/>
          <w:color w:val="000000"/>
        </w:rPr>
        <w:t xml:space="preserve"> high</w:t>
      </w:r>
      <w:r w:rsidR="00160F72">
        <w:rPr>
          <w:rFonts w:ascii="Times New Roman" w:hAnsi="Times New Roman" w:cs="Times New Roman"/>
          <w:color w:val="000000"/>
        </w:rPr>
        <w:t xml:space="preserve">ly enriched </w:t>
      </w:r>
      <w:r w:rsidR="004D62C7">
        <w:rPr>
          <w:rFonts w:ascii="Times New Roman" w:hAnsi="Times New Roman" w:cs="Times New Roman"/>
          <w:color w:val="000000"/>
        </w:rPr>
        <w:t>peptides</w:t>
      </w:r>
      <w:r w:rsidR="0009308F">
        <w:rPr>
          <w:rFonts w:ascii="Times New Roman" w:hAnsi="Times New Roman" w:cs="Times New Roman"/>
          <w:color w:val="000000"/>
        </w:rPr>
        <w:t xml:space="preserve"> to </w:t>
      </w:r>
      <w:r w:rsidR="00C7085F">
        <w:rPr>
          <w:rFonts w:ascii="Times New Roman" w:hAnsi="Times New Roman" w:cs="Times New Roman"/>
          <w:color w:val="000000"/>
        </w:rPr>
        <w:t xml:space="preserve">accurately </w:t>
      </w:r>
      <w:r w:rsidR="0009308F">
        <w:rPr>
          <w:rFonts w:ascii="Times New Roman" w:hAnsi="Times New Roman" w:cs="Times New Roman"/>
          <w:color w:val="000000"/>
        </w:rPr>
        <w:t xml:space="preserve">predict whether </w:t>
      </w:r>
      <w:r w:rsidR="00C42D20">
        <w:rPr>
          <w:rFonts w:ascii="Times New Roman" w:hAnsi="Times New Roman" w:cs="Times New Roman"/>
          <w:color w:val="000000"/>
        </w:rPr>
        <w:t xml:space="preserve">peptide </w:t>
      </w:r>
      <w:commentRangeStart w:id="11"/>
      <w:r w:rsidR="00CC510E">
        <w:rPr>
          <w:rFonts w:ascii="Times New Roman" w:hAnsi="Times New Roman" w:cs="Times New Roman"/>
          <w:color w:val="000000"/>
        </w:rPr>
        <w:t>sequences</w:t>
      </w:r>
      <w:commentRangeEnd w:id="11"/>
      <w:r w:rsidR="002B437F">
        <w:rPr>
          <w:rStyle w:val="CommentReference"/>
        </w:rPr>
        <w:commentReference w:id="11"/>
      </w:r>
      <w:r w:rsidR="00CC510E">
        <w:rPr>
          <w:rFonts w:ascii="Times New Roman" w:hAnsi="Times New Roman" w:cs="Times New Roman"/>
          <w:color w:val="000000"/>
        </w:rPr>
        <w:t xml:space="preserve"> </w:t>
      </w:r>
      <w:r w:rsidR="0009308F">
        <w:rPr>
          <w:rFonts w:ascii="Times New Roman" w:hAnsi="Times New Roman" w:cs="Times New Roman"/>
          <w:color w:val="000000"/>
        </w:rPr>
        <w:t xml:space="preserve">are likely to bind </w:t>
      </w:r>
      <w:commentRangeStart w:id="12"/>
      <w:r w:rsidR="0009308F">
        <w:rPr>
          <w:rFonts w:ascii="Times New Roman" w:hAnsi="Times New Roman" w:cs="Times New Roman"/>
          <w:color w:val="000000"/>
        </w:rPr>
        <w:t>LC3B</w:t>
      </w:r>
      <w:commentRangeEnd w:id="12"/>
      <w:r w:rsidR="00CD152B">
        <w:rPr>
          <w:rStyle w:val="CommentReference"/>
        </w:rPr>
        <w:commentReference w:id="12"/>
      </w:r>
      <w:ins w:id="13" w:author="Jennifer Kosmatka" w:date="2025-05-30T15:23:00Z" w16du:dateUtc="2025-05-30T19:23:00Z">
        <w:r w:rsidR="00C53F0D">
          <w:rPr>
            <w:rFonts w:ascii="Times New Roman" w:hAnsi="Times New Roman" w:cs="Times New Roman"/>
            <w:color w:val="000000"/>
          </w:rPr>
          <w:t xml:space="preserve">, </w:t>
        </w:r>
      </w:ins>
      <w:ins w:id="14" w:author="Jennifer Kosmatka" w:date="2025-05-30T15:28:00Z" w16du:dateUtc="2025-05-30T19:28:00Z">
        <w:r w:rsidR="00C53F0D">
          <w:rPr>
            <w:rFonts w:ascii="Times New Roman" w:hAnsi="Times New Roman" w:cs="Times New Roman"/>
            <w:color w:val="000000"/>
          </w:rPr>
          <w:t xml:space="preserve">offering more information content </w:t>
        </w:r>
      </w:ins>
      <w:ins w:id="15" w:author="Jennifer Kosmatka" w:date="2025-05-30T15:29:00Z" w16du:dateUtc="2025-05-30T19:29:00Z">
        <w:r w:rsidR="00C53F0D">
          <w:rPr>
            <w:rFonts w:ascii="Times New Roman" w:hAnsi="Times New Roman" w:cs="Times New Roman"/>
            <w:color w:val="000000"/>
          </w:rPr>
          <w:t>than previous methods</w:t>
        </w:r>
      </w:ins>
      <w:r w:rsidR="0009308F">
        <w:rPr>
          <w:rFonts w:ascii="Times New Roman" w:hAnsi="Times New Roman" w:cs="Times New Roman"/>
          <w:color w:val="000000"/>
        </w:rPr>
        <w:t xml:space="preserve">. </w:t>
      </w:r>
      <w:r w:rsidR="00E03BC5">
        <w:rPr>
          <w:rFonts w:ascii="Times New Roman" w:hAnsi="Times New Roman" w:cs="Times New Roman"/>
          <w:color w:val="000000"/>
        </w:rPr>
        <w:t>Finally, we determine</w:t>
      </w:r>
      <w:r w:rsidR="00D430F2">
        <w:rPr>
          <w:rFonts w:ascii="Times New Roman" w:hAnsi="Times New Roman" w:cs="Times New Roman"/>
          <w:color w:val="000000"/>
        </w:rPr>
        <w:t>d that</w:t>
      </w:r>
      <w:r w:rsidR="00E03BC5">
        <w:rPr>
          <w:rFonts w:ascii="Times New Roman" w:hAnsi="Times New Roman" w:cs="Times New Roman"/>
          <w:color w:val="000000"/>
        </w:rPr>
        <w:t xml:space="preserve"> </w:t>
      </w:r>
      <w:r w:rsidR="00D430F2">
        <w:rPr>
          <w:rFonts w:ascii="Times New Roman" w:hAnsi="Times New Roman" w:cs="Times New Roman"/>
          <w:color w:val="000000"/>
        </w:rPr>
        <w:t xml:space="preserve">mutations in LC3B </w:t>
      </w:r>
      <w:r w:rsidR="00C23C79">
        <w:rPr>
          <w:rFonts w:ascii="Times New Roman" w:hAnsi="Times New Roman" w:cs="Times New Roman"/>
          <w:color w:val="000000"/>
        </w:rPr>
        <w:t xml:space="preserve">commonly </w:t>
      </w:r>
      <w:r w:rsidR="00D430F2">
        <w:rPr>
          <w:rFonts w:ascii="Times New Roman" w:hAnsi="Times New Roman" w:cs="Times New Roman"/>
          <w:color w:val="000000"/>
        </w:rPr>
        <w:t xml:space="preserve">thought to </w:t>
      </w:r>
      <w:r w:rsidR="00E03BC5">
        <w:rPr>
          <w:rFonts w:ascii="Times New Roman" w:hAnsi="Times New Roman" w:cs="Times New Roman"/>
          <w:color w:val="000000"/>
        </w:rPr>
        <w:t xml:space="preserve">abrogate binding </w:t>
      </w:r>
      <w:r w:rsidR="00D430F2">
        <w:rPr>
          <w:rFonts w:ascii="Times New Roman" w:hAnsi="Times New Roman" w:cs="Times New Roman"/>
          <w:color w:val="000000"/>
        </w:rPr>
        <w:t xml:space="preserve">of LIR-containing peptides instead alter LC3B binding specificity, leading to enhanced binding of some LIR sequences. </w:t>
      </w:r>
      <w:r>
        <w:rPr>
          <w:rFonts w:ascii="Times New Roman" w:hAnsi="Times New Roman" w:cs="Times New Roman"/>
          <w:color w:val="000000"/>
        </w:rPr>
        <w:t>Taken together, o</w:t>
      </w:r>
      <w:r w:rsidRPr="005977CE">
        <w:rPr>
          <w:rFonts w:ascii="Times New Roman" w:hAnsi="Times New Roman" w:cs="Times New Roman"/>
        </w:rPr>
        <w:t xml:space="preserve">ur </w:t>
      </w:r>
      <w:r>
        <w:rPr>
          <w:rFonts w:ascii="Times New Roman" w:hAnsi="Times New Roman" w:cs="Times New Roman"/>
        </w:rPr>
        <w:t>results</w:t>
      </w:r>
      <w:r w:rsidRPr="005977CE">
        <w:rPr>
          <w:rFonts w:ascii="Times New Roman" w:hAnsi="Times New Roman" w:cs="Times New Roman"/>
        </w:rPr>
        <w:t xml:space="preserve"> </w:t>
      </w:r>
      <w:r>
        <w:rPr>
          <w:rFonts w:ascii="Times New Roman" w:hAnsi="Times New Roman" w:cs="Times New Roman"/>
        </w:rPr>
        <w:t>refine the LIR motif</w:t>
      </w:r>
      <w:r w:rsidR="00160F72">
        <w:rPr>
          <w:rFonts w:ascii="Times New Roman" w:hAnsi="Times New Roman" w:cs="Times New Roman"/>
        </w:rPr>
        <w:t xml:space="preserve"> definition</w:t>
      </w:r>
      <w:r>
        <w:rPr>
          <w:rFonts w:ascii="Times New Roman" w:hAnsi="Times New Roman" w:cs="Times New Roman"/>
        </w:rPr>
        <w:t>, expand the network of candidate LC3B interaction partners</w:t>
      </w:r>
      <w:r w:rsidR="004D62C7">
        <w:rPr>
          <w:rFonts w:ascii="Times New Roman" w:hAnsi="Times New Roman" w:cs="Times New Roman"/>
        </w:rPr>
        <w:t xml:space="preserve">, </w:t>
      </w:r>
      <w:r w:rsidR="00D430F2">
        <w:rPr>
          <w:rFonts w:ascii="Times New Roman" w:hAnsi="Times New Roman" w:cs="Times New Roman"/>
        </w:rPr>
        <w:t xml:space="preserve">and </w:t>
      </w:r>
      <w:r w:rsidR="004D62C7">
        <w:rPr>
          <w:rFonts w:ascii="Times New Roman" w:hAnsi="Times New Roman" w:cs="Times New Roman"/>
        </w:rPr>
        <w:t>enable the prediction of LC3B-interacting LIRs</w:t>
      </w:r>
      <w:r w:rsidR="00D430F2">
        <w:rPr>
          <w:rFonts w:ascii="Times New Roman" w:hAnsi="Times New Roman" w:cs="Times New Roman"/>
        </w:rPr>
        <w:t>.</w:t>
      </w:r>
    </w:p>
    <w:p w14:paraId="250321E5" w14:textId="77777777" w:rsidR="006278E5" w:rsidRDefault="006278E5" w:rsidP="00557BC1">
      <w:pPr>
        <w:jc w:val="both"/>
        <w:rPr>
          <w:rFonts w:ascii="Times New Roman" w:hAnsi="Times New Roman" w:cs="Times New Roman"/>
        </w:rPr>
        <w:pPrChange w:id="16" w:author="Jackson Halpin" w:date="2025-06-11T14:17:00Z" w16du:dateUtc="2025-06-11T18:17:00Z">
          <w:pPr>
            <w:spacing w:line="480" w:lineRule="auto"/>
            <w:jc w:val="both"/>
          </w:pPr>
        </w:pPrChange>
      </w:pPr>
    </w:p>
    <w:p w14:paraId="748DA451" w14:textId="77777777" w:rsidR="006278E5" w:rsidRDefault="006278E5" w:rsidP="00557BC1">
      <w:pPr>
        <w:jc w:val="both"/>
        <w:rPr>
          <w:rFonts w:ascii="Times New Roman" w:hAnsi="Times New Roman" w:cs="Times New Roman"/>
        </w:rPr>
        <w:pPrChange w:id="17" w:author="Jackson Halpin" w:date="2025-06-11T14:17:00Z" w16du:dateUtc="2025-06-11T18:17:00Z">
          <w:pPr>
            <w:spacing w:line="480" w:lineRule="auto"/>
            <w:jc w:val="both"/>
          </w:pPr>
        </w:pPrChange>
      </w:pPr>
    </w:p>
    <w:p w14:paraId="040FCB26" w14:textId="77777777" w:rsidR="006278E5" w:rsidRDefault="006278E5" w:rsidP="00557BC1">
      <w:pPr>
        <w:jc w:val="both"/>
        <w:rPr>
          <w:rFonts w:ascii="Times New Roman" w:hAnsi="Times New Roman" w:cs="Times New Roman"/>
        </w:rPr>
        <w:pPrChange w:id="18" w:author="Jackson Halpin" w:date="2025-06-11T14:17:00Z" w16du:dateUtc="2025-06-11T18:17:00Z">
          <w:pPr>
            <w:spacing w:line="480" w:lineRule="auto"/>
            <w:jc w:val="both"/>
          </w:pPr>
        </w:pPrChange>
      </w:pPr>
    </w:p>
    <w:p w14:paraId="0355200A" w14:textId="77777777" w:rsidR="00125131" w:rsidRDefault="00125131" w:rsidP="00557BC1">
      <w:pPr>
        <w:rPr>
          <w:rFonts w:ascii="Times New Roman" w:hAnsi="Times New Roman" w:cs="Times New Roman"/>
          <w:b/>
          <w:bCs/>
        </w:rPr>
      </w:pPr>
      <w:r>
        <w:rPr>
          <w:rFonts w:ascii="Times New Roman" w:hAnsi="Times New Roman" w:cs="Times New Roman"/>
          <w:b/>
          <w:bCs/>
        </w:rPr>
        <w:br w:type="page"/>
      </w:r>
    </w:p>
    <w:p w14:paraId="530F5EA2" w14:textId="62A8DDE2" w:rsidR="00635420" w:rsidRPr="00276103" w:rsidRDefault="006278E5" w:rsidP="00557BC1">
      <w:pPr>
        <w:jc w:val="both"/>
        <w:rPr>
          <w:rFonts w:ascii="Times New Roman" w:hAnsi="Times New Roman" w:cs="Times New Roman"/>
          <w:b/>
          <w:bCs/>
        </w:rPr>
        <w:pPrChange w:id="19" w:author="Jackson Halpin" w:date="2025-06-11T14:17:00Z" w16du:dateUtc="2025-06-11T18:17:00Z">
          <w:pPr>
            <w:spacing w:line="480" w:lineRule="auto"/>
            <w:jc w:val="both"/>
          </w:pPr>
        </w:pPrChange>
      </w:pPr>
      <w:r w:rsidRPr="006278E5">
        <w:rPr>
          <w:rFonts w:ascii="Times New Roman" w:hAnsi="Times New Roman" w:cs="Times New Roman"/>
          <w:b/>
          <w:bCs/>
        </w:rPr>
        <w:lastRenderedPageBreak/>
        <w:t>SIGNIFICANCE STATEMENT</w:t>
      </w:r>
      <w:r w:rsidR="00792D19">
        <w:rPr>
          <w:rFonts w:ascii="Times New Roman" w:hAnsi="Times New Roman" w:cs="Times New Roman"/>
          <w:b/>
          <w:bCs/>
        </w:rPr>
        <w:t xml:space="preserve"> [120 words – undergraduate scientist level]</w:t>
      </w:r>
    </w:p>
    <w:p w14:paraId="2C169D2D" w14:textId="0C8A81B6" w:rsidR="00635420" w:rsidRDefault="00635420" w:rsidP="00557BC1">
      <w:pPr>
        <w:jc w:val="both"/>
        <w:rPr>
          <w:rFonts w:ascii="Times New Roman" w:hAnsi="Times New Roman" w:cs="Times New Roman"/>
        </w:rPr>
        <w:pPrChange w:id="20" w:author="Jackson Halpin" w:date="2025-06-11T14:17:00Z" w16du:dateUtc="2025-06-11T18:17:00Z">
          <w:pPr>
            <w:spacing w:line="480" w:lineRule="auto"/>
            <w:jc w:val="both"/>
          </w:pPr>
        </w:pPrChange>
      </w:pPr>
      <w:commentRangeStart w:id="21"/>
      <w:r>
        <w:rPr>
          <w:rFonts w:ascii="Times New Roman" w:hAnsi="Times New Roman" w:cs="Times New Roman"/>
        </w:rPr>
        <w:t xml:space="preserve">Short linear </w:t>
      </w:r>
      <w:r w:rsidR="00C7085F">
        <w:rPr>
          <w:rFonts w:ascii="Times New Roman" w:hAnsi="Times New Roman" w:cs="Times New Roman"/>
        </w:rPr>
        <w:t xml:space="preserve">interaction </w:t>
      </w:r>
      <w:r w:rsidRPr="00276103">
        <w:rPr>
          <w:rFonts w:ascii="Times New Roman" w:hAnsi="Times New Roman" w:cs="Times New Roman"/>
        </w:rPr>
        <w:t>motifs</w:t>
      </w:r>
      <w:r>
        <w:rPr>
          <w:rFonts w:ascii="Times New Roman" w:hAnsi="Times New Roman" w:cs="Times New Roman"/>
        </w:rPr>
        <w:t xml:space="preserve"> in disordered regions of proteins play crucial role</w:t>
      </w:r>
      <w:r w:rsidR="00C7085F">
        <w:rPr>
          <w:rFonts w:ascii="Times New Roman" w:hAnsi="Times New Roman" w:cs="Times New Roman"/>
        </w:rPr>
        <w:t>s</w:t>
      </w:r>
      <w:r>
        <w:rPr>
          <w:rFonts w:ascii="Times New Roman" w:hAnsi="Times New Roman" w:cs="Times New Roman"/>
        </w:rPr>
        <w:t xml:space="preserve"> in mediating interactions with folded protein domains throughout biology. </w:t>
      </w:r>
      <w:r w:rsidRPr="00635420">
        <w:rPr>
          <w:rFonts w:ascii="Times New Roman" w:hAnsi="Times New Roman" w:cs="Times New Roman"/>
        </w:rPr>
        <w:t xml:space="preserve">Core autophagy protein LC3B interacts with </w:t>
      </w:r>
      <w:r>
        <w:rPr>
          <w:rFonts w:ascii="Times New Roman" w:hAnsi="Times New Roman" w:cs="Times New Roman"/>
        </w:rPr>
        <w:t>many</w:t>
      </w:r>
      <w:r w:rsidRPr="00635420">
        <w:rPr>
          <w:rFonts w:ascii="Times New Roman" w:hAnsi="Times New Roman" w:cs="Times New Roman"/>
        </w:rPr>
        <w:t xml:space="preserve"> distinct binding partners throughout the autophagic process </w:t>
      </w:r>
      <w:r w:rsidR="00C7085F">
        <w:rPr>
          <w:rFonts w:ascii="Times New Roman" w:hAnsi="Times New Roman" w:cs="Times New Roman"/>
        </w:rPr>
        <w:t xml:space="preserve">using a single docking site that binds to proteins bearing a cognate </w:t>
      </w:r>
      <w:r w:rsidRPr="00635420">
        <w:rPr>
          <w:rFonts w:ascii="Times New Roman" w:hAnsi="Times New Roman" w:cs="Times New Roman"/>
        </w:rPr>
        <w:t>short linear motif</w:t>
      </w:r>
      <w:r w:rsidR="00C7085F">
        <w:rPr>
          <w:rFonts w:ascii="Times New Roman" w:hAnsi="Times New Roman" w:cs="Times New Roman"/>
        </w:rPr>
        <w:t xml:space="preserve"> known as the </w:t>
      </w:r>
      <w:r w:rsidR="00C23C79">
        <w:rPr>
          <w:rFonts w:ascii="Times New Roman" w:hAnsi="Times New Roman" w:cs="Times New Roman"/>
        </w:rPr>
        <w:t>LC3-interacting region, or LIR</w:t>
      </w:r>
      <w:r>
        <w:rPr>
          <w:rFonts w:ascii="Times New Roman" w:hAnsi="Times New Roman" w:cs="Times New Roman"/>
        </w:rPr>
        <w:t xml:space="preserve">. </w:t>
      </w:r>
      <w:commentRangeEnd w:id="21"/>
      <w:r w:rsidR="00D430F2">
        <w:rPr>
          <w:rStyle w:val="CommentReference"/>
        </w:rPr>
        <w:commentReference w:id="21"/>
      </w:r>
      <w:r>
        <w:rPr>
          <w:rFonts w:ascii="Times New Roman" w:hAnsi="Times New Roman" w:cs="Times New Roman"/>
        </w:rPr>
        <w:t xml:space="preserve">To understand the sequence features that contribute to these interactions, we </w:t>
      </w:r>
      <w:r w:rsidRPr="00635420">
        <w:rPr>
          <w:rFonts w:ascii="Times New Roman" w:hAnsi="Times New Roman" w:cs="Times New Roman"/>
        </w:rPr>
        <w:t>used</w:t>
      </w:r>
      <w:r>
        <w:rPr>
          <w:rFonts w:ascii="Times New Roman" w:hAnsi="Times New Roman" w:cs="Times New Roman"/>
        </w:rPr>
        <w:t xml:space="preserve"> </w:t>
      </w:r>
      <w:r w:rsidR="00C7085F">
        <w:rPr>
          <w:rFonts w:ascii="Times New Roman" w:hAnsi="Times New Roman" w:cs="Times New Roman"/>
        </w:rPr>
        <w:t xml:space="preserve">a high-throughput screen </w:t>
      </w:r>
      <w:r>
        <w:rPr>
          <w:rFonts w:ascii="Times New Roman" w:hAnsi="Times New Roman" w:cs="Times New Roman"/>
        </w:rPr>
        <w:t xml:space="preserve">to </w:t>
      </w:r>
      <w:r w:rsidR="00C7085F">
        <w:rPr>
          <w:rFonts w:ascii="Times New Roman" w:hAnsi="Times New Roman" w:cs="Times New Roman"/>
        </w:rPr>
        <w:t>identify peptides f</w:t>
      </w:r>
      <w:r w:rsidR="000A10CD">
        <w:rPr>
          <w:rFonts w:ascii="Times New Roman" w:hAnsi="Times New Roman" w:cs="Times New Roman"/>
        </w:rPr>
        <w:t>ro</w:t>
      </w:r>
      <w:r w:rsidR="00C7085F">
        <w:rPr>
          <w:rFonts w:ascii="Times New Roman" w:hAnsi="Times New Roman" w:cs="Times New Roman"/>
        </w:rPr>
        <w:t xml:space="preserve">m the </w:t>
      </w:r>
      <w:r>
        <w:rPr>
          <w:rFonts w:ascii="Times New Roman" w:hAnsi="Times New Roman" w:cs="Times New Roman"/>
        </w:rPr>
        <w:t xml:space="preserve">human peptidome </w:t>
      </w:r>
      <w:r w:rsidR="00C7085F">
        <w:rPr>
          <w:rFonts w:ascii="Times New Roman" w:hAnsi="Times New Roman" w:cs="Times New Roman"/>
        </w:rPr>
        <w:t xml:space="preserve">that bind </w:t>
      </w:r>
      <w:r>
        <w:rPr>
          <w:rFonts w:ascii="Times New Roman" w:hAnsi="Times New Roman" w:cs="Times New Roman"/>
        </w:rPr>
        <w:t xml:space="preserve">to LC3B. </w:t>
      </w:r>
      <w:r w:rsidR="00C23C79">
        <w:rPr>
          <w:rFonts w:ascii="Times New Roman" w:hAnsi="Times New Roman" w:cs="Times New Roman"/>
        </w:rPr>
        <w:t>O</w:t>
      </w:r>
      <w:r>
        <w:rPr>
          <w:rFonts w:ascii="Times New Roman" w:hAnsi="Times New Roman" w:cs="Times New Roman"/>
        </w:rPr>
        <w:t xml:space="preserve">ur results </w:t>
      </w:r>
      <w:r w:rsidR="00276103">
        <w:rPr>
          <w:rFonts w:ascii="Times New Roman" w:hAnsi="Times New Roman" w:cs="Times New Roman"/>
        </w:rPr>
        <w:t>more precisely define</w:t>
      </w:r>
      <w:r>
        <w:rPr>
          <w:rFonts w:ascii="Times New Roman" w:hAnsi="Times New Roman" w:cs="Times New Roman"/>
        </w:rPr>
        <w:t xml:space="preserve"> the</w:t>
      </w:r>
      <w:r w:rsidR="00276103">
        <w:rPr>
          <w:rFonts w:ascii="Times New Roman" w:hAnsi="Times New Roman" w:cs="Times New Roman"/>
        </w:rPr>
        <w:t xml:space="preserve"> </w:t>
      </w:r>
      <w:r>
        <w:rPr>
          <w:rFonts w:ascii="Times New Roman" w:hAnsi="Times New Roman" w:cs="Times New Roman"/>
        </w:rPr>
        <w:t xml:space="preserve">LIR motif, identify new candidate interaction partners, and </w:t>
      </w:r>
      <w:r w:rsidR="00C23C79">
        <w:rPr>
          <w:rFonts w:ascii="Times New Roman" w:hAnsi="Times New Roman" w:cs="Times New Roman"/>
        </w:rPr>
        <w:t>support</w:t>
      </w:r>
      <w:r w:rsidR="00C7085F">
        <w:rPr>
          <w:rFonts w:ascii="Times New Roman" w:hAnsi="Times New Roman" w:cs="Times New Roman"/>
        </w:rPr>
        <w:t xml:space="preserve"> a model </w:t>
      </w:r>
      <w:r w:rsidR="00C23C79">
        <w:rPr>
          <w:rFonts w:ascii="Times New Roman" w:hAnsi="Times New Roman" w:cs="Times New Roman"/>
        </w:rPr>
        <w:t>that can predict</w:t>
      </w:r>
      <w:r w:rsidR="00C7085F">
        <w:rPr>
          <w:rFonts w:ascii="Times New Roman" w:hAnsi="Times New Roman" w:cs="Times New Roman"/>
        </w:rPr>
        <w:t xml:space="preserve"> </w:t>
      </w:r>
      <w:r w:rsidR="00276103" w:rsidRPr="00276103">
        <w:rPr>
          <w:rFonts w:ascii="Times New Roman" w:hAnsi="Times New Roman" w:cs="Times New Roman"/>
        </w:rPr>
        <w:t>whether</w:t>
      </w:r>
      <w:r w:rsidRPr="00276103">
        <w:rPr>
          <w:rFonts w:ascii="Times New Roman" w:hAnsi="Times New Roman" w:cs="Times New Roman"/>
        </w:rPr>
        <w:t xml:space="preserve"> human LIR-containing peptides</w:t>
      </w:r>
      <w:r w:rsidR="00276103" w:rsidRPr="00276103">
        <w:rPr>
          <w:rFonts w:ascii="Times New Roman" w:hAnsi="Times New Roman" w:cs="Times New Roman"/>
        </w:rPr>
        <w:t xml:space="preserve"> bind</w:t>
      </w:r>
      <w:r w:rsidRPr="00276103">
        <w:rPr>
          <w:rFonts w:ascii="Times New Roman" w:hAnsi="Times New Roman" w:cs="Times New Roman"/>
        </w:rPr>
        <w:t xml:space="preserve"> </w:t>
      </w:r>
      <w:r>
        <w:rPr>
          <w:rFonts w:ascii="Times New Roman" w:hAnsi="Times New Roman" w:cs="Times New Roman"/>
        </w:rPr>
        <w:t xml:space="preserve">to LC3B. </w:t>
      </w:r>
    </w:p>
    <w:p w14:paraId="2A457836" w14:textId="77777777" w:rsidR="00635420" w:rsidRDefault="00635420" w:rsidP="00557BC1">
      <w:pPr>
        <w:jc w:val="both"/>
        <w:rPr>
          <w:rFonts w:ascii="Times New Roman" w:hAnsi="Times New Roman" w:cs="Times New Roman"/>
        </w:rPr>
        <w:pPrChange w:id="22" w:author="Jackson Halpin" w:date="2025-06-11T14:17:00Z" w16du:dateUtc="2025-06-11T18:17:00Z">
          <w:pPr>
            <w:spacing w:line="480" w:lineRule="auto"/>
            <w:jc w:val="both"/>
          </w:pPr>
        </w:pPrChange>
      </w:pPr>
    </w:p>
    <w:p w14:paraId="7ED940F5" w14:textId="23822D91" w:rsidR="00764723" w:rsidRPr="00764723" w:rsidRDefault="00A3783A" w:rsidP="00557BC1">
      <w:pPr>
        <w:rPr>
          <w:rFonts w:ascii="Times New Roman" w:hAnsi="Times New Roman" w:cs="Times New Roman"/>
        </w:rPr>
        <w:pPrChange w:id="23" w:author="Jackson Halpin" w:date="2025-06-11T14:17:00Z" w16du:dateUtc="2025-06-11T18:17:00Z">
          <w:pPr>
            <w:spacing w:line="480" w:lineRule="auto"/>
          </w:pPr>
        </w:pPrChange>
      </w:pPr>
      <w:r w:rsidRPr="00764723">
        <w:rPr>
          <w:rFonts w:ascii="Times New Roman" w:hAnsi="Times New Roman" w:cs="Times New Roman"/>
        </w:rPr>
        <w:br w:type="page"/>
      </w:r>
    </w:p>
    <w:p w14:paraId="3EF056B3" w14:textId="77777777" w:rsidR="00557BC1" w:rsidRDefault="00557BC1" w:rsidP="00557BC1">
      <w:pPr>
        <w:rPr>
          <w:ins w:id="24" w:author="Jackson Halpin" w:date="2025-06-11T14:20:00Z" w16du:dateUtc="2025-06-11T18:20:00Z"/>
          <w:rFonts w:ascii="Georgia" w:hAnsi="Georgia" w:cs="Times New Roman"/>
          <w:b/>
          <w:bCs/>
          <w:sz w:val="20"/>
          <w:szCs w:val="20"/>
        </w:rPr>
        <w:sectPr w:rsidR="00557BC1" w:rsidSect="00557BC1">
          <w:footerReference w:type="even" r:id="rId14"/>
          <w:footerReference w:type="default" r:id="rId15"/>
          <w:pgSz w:w="12240" w:h="15840"/>
          <w:pgMar w:top="720" w:right="720" w:bottom="720" w:left="720" w:header="720" w:footer="720" w:gutter="0"/>
          <w:cols w:space="720"/>
          <w:docGrid w:linePitch="360"/>
        </w:sectPr>
      </w:pPr>
    </w:p>
    <w:p w14:paraId="6E3D88F3" w14:textId="1CA698DD" w:rsidR="007368FF" w:rsidRPr="00557BC1" w:rsidRDefault="007368FF" w:rsidP="00557BC1">
      <w:pPr>
        <w:rPr>
          <w:rFonts w:ascii="Georgia" w:hAnsi="Georgia" w:cs="Times New Roman"/>
          <w:b/>
          <w:bCs/>
          <w:sz w:val="18"/>
          <w:szCs w:val="18"/>
          <w:rPrChange w:id="25" w:author="Jackson Halpin" w:date="2025-06-11T14:21:00Z" w16du:dateUtc="2025-06-11T18:21:00Z">
            <w:rPr>
              <w:rFonts w:ascii="Times New Roman" w:hAnsi="Times New Roman" w:cs="Times New Roman"/>
              <w:b/>
              <w:bCs/>
            </w:rPr>
          </w:rPrChange>
        </w:rPr>
      </w:pPr>
      <w:r w:rsidRPr="00557BC1">
        <w:rPr>
          <w:rFonts w:ascii="Georgia" w:hAnsi="Georgia" w:cs="Times New Roman"/>
          <w:b/>
          <w:bCs/>
          <w:sz w:val="18"/>
          <w:szCs w:val="18"/>
          <w:rPrChange w:id="26" w:author="Jackson Halpin" w:date="2025-06-11T14:21:00Z" w16du:dateUtc="2025-06-11T18:21:00Z">
            <w:rPr>
              <w:rFonts w:ascii="Times New Roman" w:hAnsi="Times New Roman" w:cs="Times New Roman"/>
              <w:b/>
              <w:bCs/>
            </w:rPr>
          </w:rPrChange>
        </w:rPr>
        <w:lastRenderedPageBreak/>
        <w:t>INTRODUCTION</w:t>
      </w:r>
    </w:p>
    <w:p w14:paraId="5CDA796F" w14:textId="77777777" w:rsidR="004F27CA" w:rsidRPr="00557BC1" w:rsidRDefault="004F27CA" w:rsidP="00557BC1">
      <w:pPr>
        <w:rPr>
          <w:rFonts w:ascii="Georgia" w:hAnsi="Georgia" w:cs="Times New Roman"/>
          <w:sz w:val="18"/>
          <w:szCs w:val="18"/>
          <w:rPrChange w:id="27" w:author="Jackson Halpin" w:date="2025-06-11T14:21:00Z" w16du:dateUtc="2025-06-11T18:21:00Z">
            <w:rPr>
              <w:rFonts w:ascii="Times New Roman" w:hAnsi="Times New Roman" w:cs="Times New Roman"/>
            </w:rPr>
          </w:rPrChange>
        </w:rPr>
      </w:pPr>
    </w:p>
    <w:p w14:paraId="385F4C18" w14:textId="657162C2" w:rsidR="005537BC" w:rsidRPr="00557BC1" w:rsidRDefault="003F0DAA" w:rsidP="00557BC1">
      <w:pPr>
        <w:jc w:val="both"/>
        <w:rPr>
          <w:rFonts w:ascii="Georgia" w:hAnsi="Georgia" w:cs="Times New Roman"/>
          <w:sz w:val="18"/>
          <w:szCs w:val="18"/>
          <w:rPrChange w:id="28" w:author="Jackson Halpin" w:date="2025-06-11T14:21:00Z" w16du:dateUtc="2025-06-11T18:21:00Z">
            <w:rPr>
              <w:rFonts w:ascii="Times New Roman" w:hAnsi="Times New Roman" w:cs="Times New Roman"/>
            </w:rPr>
          </w:rPrChange>
        </w:rPr>
        <w:pPrChange w:id="29" w:author="Jackson Halpin" w:date="2025-06-11T14:17:00Z" w16du:dateUtc="2025-06-11T18:17:00Z">
          <w:pPr>
            <w:spacing w:line="480" w:lineRule="auto"/>
            <w:jc w:val="both"/>
          </w:pPr>
        </w:pPrChange>
      </w:pPr>
      <w:r w:rsidRPr="00557BC1">
        <w:rPr>
          <w:rFonts w:ascii="Georgia" w:hAnsi="Georgia" w:cs="Times New Roman"/>
          <w:sz w:val="18"/>
          <w:szCs w:val="18"/>
          <w:rPrChange w:id="30" w:author="Jackson Halpin" w:date="2025-06-11T14:21:00Z" w16du:dateUtc="2025-06-11T18:21:00Z">
            <w:rPr>
              <w:rFonts w:ascii="Times New Roman" w:hAnsi="Times New Roman" w:cs="Times New Roman"/>
            </w:rPr>
          </w:rPrChange>
        </w:rPr>
        <w:t xml:space="preserve">Intrinsically </w:t>
      </w:r>
      <w:r w:rsidR="00CE2DF2" w:rsidRPr="00557BC1">
        <w:rPr>
          <w:rFonts w:ascii="Georgia" w:hAnsi="Georgia" w:cs="Times New Roman"/>
          <w:sz w:val="18"/>
          <w:szCs w:val="18"/>
          <w:rPrChange w:id="31" w:author="Jackson Halpin" w:date="2025-06-11T14:21:00Z" w16du:dateUtc="2025-06-11T18:21:00Z">
            <w:rPr>
              <w:rFonts w:ascii="Times New Roman" w:hAnsi="Times New Roman" w:cs="Times New Roman"/>
            </w:rPr>
          </w:rPrChange>
        </w:rPr>
        <w:t xml:space="preserve">disordered </w:t>
      </w:r>
      <w:r w:rsidRPr="00557BC1">
        <w:rPr>
          <w:rFonts w:ascii="Georgia" w:hAnsi="Georgia" w:cs="Times New Roman"/>
          <w:sz w:val="18"/>
          <w:szCs w:val="18"/>
          <w:rPrChange w:id="32" w:author="Jackson Halpin" w:date="2025-06-11T14:21:00Z" w16du:dateUtc="2025-06-11T18:21:00Z">
            <w:rPr>
              <w:rFonts w:ascii="Times New Roman" w:hAnsi="Times New Roman" w:cs="Times New Roman"/>
            </w:rPr>
          </w:rPrChange>
        </w:rPr>
        <w:t>regions (IDRs)</w:t>
      </w:r>
      <w:r w:rsidR="00180D57" w:rsidRPr="00557BC1">
        <w:rPr>
          <w:rFonts w:ascii="Georgia" w:hAnsi="Georgia" w:cs="Times New Roman"/>
          <w:sz w:val="18"/>
          <w:szCs w:val="18"/>
          <w:rPrChange w:id="33" w:author="Jackson Halpin" w:date="2025-06-11T14:21:00Z" w16du:dateUtc="2025-06-11T18:21:00Z">
            <w:rPr>
              <w:rFonts w:ascii="Times New Roman" w:hAnsi="Times New Roman" w:cs="Times New Roman"/>
            </w:rPr>
          </w:rPrChange>
        </w:rPr>
        <w:t xml:space="preserve"> in proteins</w:t>
      </w:r>
      <w:r w:rsidRPr="00557BC1">
        <w:rPr>
          <w:rFonts w:ascii="Georgia" w:hAnsi="Georgia" w:cs="Times New Roman"/>
          <w:sz w:val="18"/>
          <w:szCs w:val="18"/>
          <w:rPrChange w:id="34" w:author="Jackson Halpin" w:date="2025-06-11T14:21:00Z" w16du:dateUtc="2025-06-11T18:21:00Z">
            <w:rPr>
              <w:rFonts w:ascii="Times New Roman" w:hAnsi="Times New Roman" w:cs="Times New Roman"/>
            </w:rPr>
          </w:rPrChange>
        </w:rPr>
        <w:t xml:space="preserve"> </w:t>
      </w:r>
      <w:r w:rsidR="00180D57" w:rsidRPr="00557BC1">
        <w:rPr>
          <w:rFonts w:ascii="Georgia" w:hAnsi="Georgia" w:cs="Times New Roman"/>
          <w:sz w:val="18"/>
          <w:szCs w:val="18"/>
          <w:rPrChange w:id="35" w:author="Jackson Halpin" w:date="2025-06-11T14:21:00Z" w16du:dateUtc="2025-06-11T18:21:00Z">
            <w:rPr>
              <w:rFonts w:ascii="Times New Roman" w:hAnsi="Times New Roman" w:cs="Times New Roman"/>
            </w:rPr>
          </w:rPrChange>
        </w:rPr>
        <w:t>participate in key</w:t>
      </w:r>
      <w:r w:rsidRPr="00557BC1">
        <w:rPr>
          <w:rFonts w:ascii="Georgia" w:hAnsi="Georgia" w:cs="Times New Roman"/>
          <w:sz w:val="18"/>
          <w:szCs w:val="18"/>
          <w:rPrChange w:id="36" w:author="Jackson Halpin" w:date="2025-06-11T14:21:00Z" w16du:dateUtc="2025-06-11T18:21:00Z">
            <w:rPr>
              <w:rFonts w:ascii="Times New Roman" w:hAnsi="Times New Roman" w:cs="Times New Roman"/>
            </w:rPr>
          </w:rPrChange>
        </w:rPr>
        <w:t xml:space="preserve"> </w:t>
      </w:r>
      <w:r w:rsidR="00CE2DF2" w:rsidRPr="00557BC1">
        <w:rPr>
          <w:rFonts w:ascii="Georgia" w:hAnsi="Georgia" w:cs="Times New Roman"/>
          <w:sz w:val="18"/>
          <w:szCs w:val="18"/>
          <w:rPrChange w:id="37" w:author="Jackson Halpin" w:date="2025-06-11T14:21:00Z" w16du:dateUtc="2025-06-11T18:21:00Z">
            <w:rPr>
              <w:rFonts w:ascii="Times New Roman" w:hAnsi="Times New Roman" w:cs="Times New Roman"/>
            </w:rPr>
          </w:rPrChange>
        </w:rPr>
        <w:t>cellular processes</w:t>
      </w:r>
      <w:r w:rsidR="006D7E6A" w:rsidRPr="00557BC1">
        <w:rPr>
          <w:rFonts w:ascii="Georgia" w:hAnsi="Georgia" w:cs="Times New Roman"/>
          <w:sz w:val="18"/>
          <w:szCs w:val="18"/>
          <w:rPrChange w:id="38" w:author="Jackson Halpin" w:date="2025-06-11T14:21:00Z" w16du:dateUtc="2025-06-11T18:21:00Z">
            <w:rPr>
              <w:rFonts w:ascii="Times New Roman" w:hAnsi="Times New Roman" w:cs="Times New Roman"/>
            </w:rPr>
          </w:rPrChange>
        </w:rPr>
        <w:t xml:space="preserve"> </w:t>
      </w:r>
      <w:r w:rsidR="00180D57" w:rsidRPr="00557BC1">
        <w:rPr>
          <w:rFonts w:ascii="Georgia" w:hAnsi="Georgia" w:cs="Times New Roman"/>
          <w:sz w:val="18"/>
          <w:szCs w:val="18"/>
          <w:rPrChange w:id="39" w:author="Jackson Halpin" w:date="2025-06-11T14:21:00Z" w16du:dateUtc="2025-06-11T18:21:00Z">
            <w:rPr>
              <w:rFonts w:ascii="Times New Roman" w:hAnsi="Times New Roman" w:cs="Times New Roman"/>
            </w:rPr>
          </w:rPrChange>
        </w:rPr>
        <w:t xml:space="preserve">via </w:t>
      </w:r>
      <w:r w:rsidR="006D7E6A" w:rsidRPr="00557BC1">
        <w:rPr>
          <w:rFonts w:ascii="Georgia" w:hAnsi="Georgia" w:cs="Times New Roman"/>
          <w:sz w:val="18"/>
          <w:szCs w:val="18"/>
          <w:rPrChange w:id="40" w:author="Jackson Halpin" w:date="2025-06-11T14:21:00Z" w16du:dateUtc="2025-06-11T18:21:00Z">
            <w:rPr>
              <w:rFonts w:ascii="Times New Roman" w:hAnsi="Times New Roman" w:cs="Times New Roman"/>
            </w:rPr>
          </w:rPrChange>
        </w:rPr>
        <w:t xml:space="preserve">interactions with </w:t>
      </w:r>
      <w:r w:rsidR="003311C1" w:rsidRPr="00557BC1">
        <w:rPr>
          <w:rFonts w:ascii="Georgia" w:hAnsi="Georgia" w:cs="Times New Roman"/>
          <w:sz w:val="18"/>
          <w:szCs w:val="18"/>
          <w:rPrChange w:id="41" w:author="Jackson Halpin" w:date="2025-06-11T14:21:00Z" w16du:dateUtc="2025-06-11T18:21:00Z">
            <w:rPr>
              <w:rFonts w:ascii="Times New Roman" w:hAnsi="Times New Roman" w:cs="Times New Roman"/>
            </w:rPr>
          </w:rPrChange>
        </w:rPr>
        <w:t xml:space="preserve">globular protein domains </w:t>
      </w:r>
      <w:r w:rsidR="003311C1" w:rsidRPr="00557BC1">
        <w:rPr>
          <w:rFonts w:ascii="Georgia" w:hAnsi="Georgia" w:cs="Times New Roman"/>
          <w:sz w:val="18"/>
          <w:szCs w:val="18"/>
          <w:rPrChange w:id="42"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43" w:author="Jackson Halpin" w:date="2025-06-11T14:21:00Z" w16du:dateUtc="2025-06-11T18:21:00Z">
            <w:rPr>
              <w:rFonts w:ascii="Times New Roman" w:hAnsi="Times New Roman" w:cs="Times New Roman"/>
            </w:rPr>
          </w:rPrChange>
        </w:rPr>
        <w:instrText xml:space="preserve"> ADDIN ZOTERO_ITEM CSL_CITATION {"citationID":"1dfm6Jwc","properties":{"formattedCitation":"(Dyson and Wright 2005)","plainCitation":"(Dyson and Wright 2005)","noteIndex":0},"citationItems":[{"id":152,"uris":["http://zotero.org/users/local/DUCgBsd9/items/3QUZ2HII","http://zotero.org/users/14717947/items/3QUZ2HII"],"itemData":{"id":152,"type":"article-journal","container-title":"Nature Reviews Molecular Cell Biology","DOI":"10.1038/nrm1589","ISSN":"1471-0072, 1471-0080","issue":"3","journalAbbreviation":"Nat Rev Mol Cell Biol","language":"en","page":"197-208","source":"DOI.org (Crossref)","title":"Intrinsically unstructured proteins and their functions","volume":"6","author":[{"family":"Dyson","given":"H. Jane"},{"family":"Wright","given":"Peter E."}],"issued":{"date-parts":[["2005",3]]}}}],"schema":"https://github.com/citation-style-language/schema/raw/master/csl-citation.json"} </w:instrText>
      </w:r>
      <w:r w:rsidR="003311C1" w:rsidRPr="00557BC1">
        <w:rPr>
          <w:rFonts w:ascii="Georgia" w:hAnsi="Georgia" w:cs="Times New Roman"/>
          <w:sz w:val="18"/>
          <w:szCs w:val="18"/>
          <w:rPrChange w:id="44"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45" w:author="Jackson Halpin" w:date="2025-06-11T14:21:00Z" w16du:dateUtc="2025-06-11T18:21:00Z">
            <w:rPr>
              <w:rFonts w:ascii="Times New Roman" w:hAnsi="Times New Roman" w:cs="Times New Roman"/>
              <w:noProof/>
            </w:rPr>
          </w:rPrChange>
        </w:rPr>
        <w:t>(Dyson and Wright 2005)</w:t>
      </w:r>
      <w:r w:rsidR="003311C1" w:rsidRPr="00557BC1">
        <w:rPr>
          <w:rFonts w:ascii="Georgia" w:hAnsi="Georgia" w:cs="Times New Roman"/>
          <w:sz w:val="18"/>
          <w:szCs w:val="18"/>
          <w:rPrChange w:id="46" w:author="Jackson Halpin" w:date="2025-06-11T14:21:00Z" w16du:dateUtc="2025-06-11T18:21:00Z">
            <w:rPr>
              <w:rFonts w:ascii="Times New Roman" w:hAnsi="Times New Roman" w:cs="Times New Roman"/>
            </w:rPr>
          </w:rPrChange>
        </w:rPr>
        <w:fldChar w:fldCharType="end"/>
      </w:r>
      <w:r w:rsidR="003311C1" w:rsidRPr="00557BC1">
        <w:rPr>
          <w:rFonts w:ascii="Georgia" w:hAnsi="Georgia" w:cs="Times New Roman"/>
          <w:sz w:val="18"/>
          <w:szCs w:val="18"/>
          <w:rPrChange w:id="47" w:author="Jackson Halpin" w:date="2025-06-11T14:21:00Z" w16du:dateUtc="2025-06-11T18:21:00Z">
            <w:rPr>
              <w:rFonts w:ascii="Times New Roman" w:hAnsi="Times New Roman" w:cs="Times New Roman"/>
            </w:rPr>
          </w:rPrChange>
        </w:rPr>
        <w:t xml:space="preserve">. </w:t>
      </w:r>
      <w:r w:rsidR="003311C1" w:rsidRPr="00557BC1">
        <w:rPr>
          <w:rFonts w:ascii="Georgia" w:hAnsi="Georgia" w:cs="Times New Roman"/>
          <w:sz w:val="18"/>
          <w:szCs w:val="18"/>
          <w:u w:val="single"/>
          <w:rPrChange w:id="48" w:author="Jackson Halpin" w:date="2025-06-11T14:21:00Z" w16du:dateUtc="2025-06-11T18:21:00Z">
            <w:rPr>
              <w:rFonts w:ascii="Times New Roman" w:hAnsi="Times New Roman" w:cs="Times New Roman"/>
              <w:u w:val="single"/>
            </w:rPr>
          </w:rPrChange>
        </w:rPr>
        <w:t>S</w:t>
      </w:r>
      <w:r w:rsidR="003311C1" w:rsidRPr="00557BC1">
        <w:rPr>
          <w:rFonts w:ascii="Georgia" w:hAnsi="Georgia" w:cs="Times New Roman"/>
          <w:sz w:val="18"/>
          <w:szCs w:val="18"/>
          <w:rPrChange w:id="49" w:author="Jackson Halpin" w:date="2025-06-11T14:21:00Z" w16du:dateUtc="2025-06-11T18:21:00Z">
            <w:rPr>
              <w:rFonts w:ascii="Times New Roman" w:hAnsi="Times New Roman" w:cs="Times New Roman"/>
            </w:rPr>
          </w:rPrChange>
        </w:rPr>
        <w:t xml:space="preserve">hort </w:t>
      </w:r>
      <w:r w:rsidR="003311C1" w:rsidRPr="00557BC1">
        <w:rPr>
          <w:rFonts w:ascii="Georgia" w:hAnsi="Georgia" w:cs="Times New Roman"/>
          <w:sz w:val="18"/>
          <w:szCs w:val="18"/>
          <w:u w:val="single"/>
          <w:rPrChange w:id="50" w:author="Jackson Halpin" w:date="2025-06-11T14:21:00Z" w16du:dateUtc="2025-06-11T18:21:00Z">
            <w:rPr>
              <w:rFonts w:ascii="Times New Roman" w:hAnsi="Times New Roman" w:cs="Times New Roman"/>
              <w:u w:val="single"/>
            </w:rPr>
          </w:rPrChange>
        </w:rPr>
        <w:t>li</w:t>
      </w:r>
      <w:r w:rsidR="003311C1" w:rsidRPr="00557BC1">
        <w:rPr>
          <w:rFonts w:ascii="Georgia" w:hAnsi="Georgia" w:cs="Times New Roman"/>
          <w:sz w:val="18"/>
          <w:szCs w:val="18"/>
          <w:rPrChange w:id="51" w:author="Jackson Halpin" w:date="2025-06-11T14:21:00Z" w16du:dateUtc="2025-06-11T18:21:00Z">
            <w:rPr>
              <w:rFonts w:ascii="Times New Roman" w:hAnsi="Times New Roman" w:cs="Times New Roman"/>
            </w:rPr>
          </w:rPrChange>
        </w:rPr>
        <w:t xml:space="preserve">near </w:t>
      </w:r>
      <w:r w:rsidR="003311C1" w:rsidRPr="00557BC1">
        <w:rPr>
          <w:rFonts w:ascii="Georgia" w:hAnsi="Georgia" w:cs="Times New Roman"/>
          <w:sz w:val="18"/>
          <w:szCs w:val="18"/>
          <w:u w:val="single"/>
          <w:rPrChange w:id="52" w:author="Jackson Halpin" w:date="2025-06-11T14:21:00Z" w16du:dateUtc="2025-06-11T18:21:00Z">
            <w:rPr>
              <w:rFonts w:ascii="Times New Roman" w:hAnsi="Times New Roman" w:cs="Times New Roman"/>
              <w:u w:val="single"/>
            </w:rPr>
          </w:rPrChange>
        </w:rPr>
        <w:t>m</w:t>
      </w:r>
      <w:r w:rsidR="003311C1" w:rsidRPr="00557BC1">
        <w:rPr>
          <w:rFonts w:ascii="Georgia" w:hAnsi="Georgia" w:cs="Times New Roman"/>
          <w:sz w:val="18"/>
          <w:szCs w:val="18"/>
          <w:rPrChange w:id="53" w:author="Jackson Halpin" w:date="2025-06-11T14:21:00Z" w16du:dateUtc="2025-06-11T18:21:00Z">
            <w:rPr>
              <w:rFonts w:ascii="Times New Roman" w:hAnsi="Times New Roman" w:cs="Times New Roman"/>
            </w:rPr>
          </w:rPrChange>
        </w:rPr>
        <w:t xml:space="preserve">otifs (SLiMs) mediate these interactions </w:t>
      </w:r>
      <w:r w:rsidR="004E6036" w:rsidRPr="00557BC1">
        <w:rPr>
          <w:rFonts w:ascii="Georgia" w:hAnsi="Georgia" w:cs="Times New Roman"/>
          <w:sz w:val="18"/>
          <w:szCs w:val="18"/>
          <w:rPrChange w:id="54" w:author="Jackson Halpin" w:date="2025-06-11T14:21:00Z" w16du:dateUtc="2025-06-11T18:21:00Z">
            <w:rPr>
              <w:rFonts w:ascii="Times New Roman" w:hAnsi="Times New Roman" w:cs="Times New Roman"/>
            </w:rPr>
          </w:rPrChange>
        </w:rPr>
        <w:t>using</w:t>
      </w:r>
      <w:r w:rsidR="003311C1" w:rsidRPr="00557BC1">
        <w:rPr>
          <w:rFonts w:ascii="Georgia" w:hAnsi="Georgia" w:cs="Times New Roman"/>
          <w:sz w:val="18"/>
          <w:szCs w:val="18"/>
          <w:rPrChange w:id="55" w:author="Jackson Halpin" w:date="2025-06-11T14:21:00Z" w16du:dateUtc="2025-06-11T18:21:00Z">
            <w:rPr>
              <w:rFonts w:ascii="Times New Roman" w:hAnsi="Times New Roman" w:cs="Times New Roman"/>
            </w:rPr>
          </w:rPrChange>
        </w:rPr>
        <w:t xml:space="preserve"> contiguous stretches of 3 – 10 amino acids that undergo disorder-to-order transitions upon binding, typically resulting in </w:t>
      </w:r>
      <w:r w:rsidR="00125131" w:rsidRPr="00557BC1">
        <w:rPr>
          <w:rFonts w:ascii="Georgia" w:hAnsi="Georgia" w:cs="Times New Roman"/>
          <w:sz w:val="18"/>
          <w:szCs w:val="18"/>
          <w:rPrChange w:id="56" w:author="Jackson Halpin" w:date="2025-06-11T14:21:00Z" w16du:dateUtc="2025-06-11T18:21:00Z">
            <w:rPr>
              <w:rFonts w:ascii="Times New Roman" w:hAnsi="Times New Roman" w:cs="Times New Roman"/>
            </w:rPr>
          </w:rPrChange>
        </w:rPr>
        <w:t>interactions</w:t>
      </w:r>
      <w:r w:rsidR="00977920" w:rsidRPr="00557BC1">
        <w:rPr>
          <w:rFonts w:ascii="Georgia" w:hAnsi="Georgia" w:cs="Times New Roman"/>
          <w:sz w:val="18"/>
          <w:szCs w:val="18"/>
          <w:rPrChange w:id="57" w:author="Jackson Halpin" w:date="2025-06-11T14:21:00Z" w16du:dateUtc="2025-06-11T18:21:00Z">
            <w:rPr>
              <w:rFonts w:ascii="Times New Roman" w:hAnsi="Times New Roman" w:cs="Times New Roman"/>
            </w:rPr>
          </w:rPrChange>
        </w:rPr>
        <w:t xml:space="preserve"> with equilibrium dissociation constants (K</w:t>
      </w:r>
      <w:r w:rsidR="00977920" w:rsidRPr="00557BC1">
        <w:rPr>
          <w:rFonts w:ascii="Georgia" w:hAnsi="Georgia" w:cs="Times New Roman"/>
          <w:sz w:val="18"/>
          <w:szCs w:val="18"/>
          <w:vertAlign w:val="subscript"/>
          <w:rPrChange w:id="58" w:author="Jackson Halpin" w:date="2025-06-11T14:21:00Z" w16du:dateUtc="2025-06-11T18:21:00Z">
            <w:rPr>
              <w:rFonts w:ascii="Times New Roman" w:hAnsi="Times New Roman" w:cs="Times New Roman"/>
              <w:vertAlign w:val="subscript"/>
            </w:rPr>
          </w:rPrChange>
        </w:rPr>
        <w:t>D</w:t>
      </w:r>
      <w:r w:rsidR="00977920" w:rsidRPr="00557BC1">
        <w:rPr>
          <w:rFonts w:ascii="Georgia" w:hAnsi="Georgia" w:cs="Times New Roman"/>
          <w:sz w:val="18"/>
          <w:szCs w:val="18"/>
          <w:rPrChange w:id="59" w:author="Jackson Halpin" w:date="2025-06-11T14:21:00Z" w16du:dateUtc="2025-06-11T18:21:00Z">
            <w:rPr>
              <w:rFonts w:ascii="Times New Roman" w:hAnsi="Times New Roman" w:cs="Times New Roman"/>
            </w:rPr>
          </w:rPrChange>
        </w:rPr>
        <w:t xml:space="preserve"> values) in the micromolar range</w:t>
      </w:r>
      <w:r w:rsidR="005960C9" w:rsidRPr="00557BC1">
        <w:rPr>
          <w:rFonts w:ascii="Georgia" w:hAnsi="Georgia" w:cs="Times New Roman"/>
          <w:sz w:val="18"/>
          <w:szCs w:val="18"/>
          <w:rPrChange w:id="60" w:author="Jackson Halpin" w:date="2025-06-11T14:21:00Z" w16du:dateUtc="2025-06-11T18:21:00Z">
            <w:rPr>
              <w:rFonts w:ascii="Times New Roman" w:hAnsi="Times New Roman" w:cs="Times New Roman"/>
            </w:rPr>
          </w:rPrChange>
        </w:rPr>
        <w:t xml:space="preserve"> </w:t>
      </w:r>
      <w:r w:rsidR="00CE2DF2" w:rsidRPr="00557BC1">
        <w:rPr>
          <w:rFonts w:ascii="Georgia" w:hAnsi="Georgia" w:cs="Times New Roman"/>
          <w:sz w:val="18"/>
          <w:szCs w:val="18"/>
          <w:rPrChange w:id="61"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62" w:author="Jackson Halpin" w:date="2025-06-11T14:21:00Z" w16du:dateUtc="2025-06-11T18:21:00Z">
            <w:rPr>
              <w:rFonts w:ascii="Times New Roman" w:hAnsi="Times New Roman" w:cs="Times New Roman"/>
            </w:rPr>
          </w:rPrChange>
        </w:rPr>
        <w:instrText xml:space="preserve"> ADDIN ZOTERO_ITEM CSL_CITATION {"citationID":"IMRmfRkz","properties":{"formattedCitation":"(Tompa et al. 2014; Wright and Dyson 2015; Diella 2008; Davey et al. 2012; Van Roey et al. 2014)","plainCitation":"(Tompa et al. 2014; Wright and Dyson 2015; Diella 2008; Davey et al. 2012; Van Roey et al. 2014)","noteIndex":0},"citationItems":[{"id":145,"uris":["http://zotero.org/users/local/DUCgBsd9/items/II8I6NDZ","http://zotero.org/users/14717947/items/II8I6NDZ"],"itemData":{"id":145,"type":"article-journal","container-title":"Molecular Cell","DOI":"10.1016/j.molcel.2014.05.032","ISSN":"10972765","issue":"2","journalAbbreviation":"Molecular Cell","language":"en","page":"161-169","source":"DOI.org (Crossref)","title":"A Million Peptide Motifs for the Molecular Biologist","volume":"55","author":[{"family":"Tompa","given":"Peter"},{"family":"Davey","given":"Norman E."},{"family":"Gibson","given":"Toby J."},{"family":"Babu","given":"M. Madan"}],"issued":{"date-parts":[["2014",7]]}}},{"id":"sWk4TWCB/ay6TTMsJ","uris":["http://zotero.org/users/local/DUCgBsd9/ites/93C8EVHT"],"itemData":{"id":"eaC0io0k/zHMknwNJ","type":"article-journal","container-title":"Nature Reviews Molecular Cell Biology","DOI":"10.1038/nrm3920","ISSN":"1471-0072, 1471-0080","issue":"1","journalAbbreviation":"Nat Rev Mol Cell Biol","language":"en","page":"18-29","source":"DOI.org (Crossref)","title":"Intrinsically disordered proteins in cellular signalling and regulation","volume":"16","author":[{"family":"Wright","given":"Peter E."},{"family":"Dyson","given":"H. Jane"}],"issued":{"date-parts":[["2015",1]]}}},{"id":144,"uris":["http://zotero.org/users/local/DUCgBsd9/items/XU6MHYSI","http://zotero.org/users/14717947/items/XU6MHYSI"],"itemData":{"id":144,"type":"article-journal","container-title":"Frontiers in Bioscience","DOI":"10.2741/3175","ISSN":"10939946, 10934715","issue":"13","journalAbbreviation":"Front Biosci","language":"en","page":"6580","source":"DOI.org (Crossref)","title":"Understanding eukaryotic linear motifs and their role in cell signaling and regulation","volume":"Volume","author":[{"family":"Diella","given":"Francesca"}],"issued":{"date-parts":[["2008"]]}}},{"id":143,"uris":["http://zotero.org/users/local/DUCgBsd9/items/59FK6RTH","http://zotero.org/users/14717947/items/59FK6RTH"],"itemData":{"id":143,"type":"article-journal","container-title":"Mol. BioSyst.","DOI":"10.1039/C1MB05231D","ISSN":"1742-206X, 1742-2051","issue":"1","journalAbbreviation":"Mol. BioSyst.","language":"en","page":"268-281","source":"DOI.org (Crossref)","title":"Attributes of short linear motifs","volume":"8","author":[{"family":"Davey","given":"Norman E."},{"family":"Van Roey","given":"Kim"},{"family":"Weatheritt","given":"Robert J."},{"family":"Toedt","given":"Grischa"},{"family":"Uyar","given":"Bora"},{"family":"Altenberg","given":"Brigitte"},{"family":"Budd","given":"Aidan"},{"family":"Diella","given":"Francesca"},{"family":"Dinkel","given":"Holger"},{"family":"Gibson","given":"Toby J."}],"issued":{"date-parts":[["2012"]]}}},{"id":141,"uris":["http://zotero.org/users/local/DUCgBsd9/items/9PN5RW9F","http://zotero.org/users/14717947/items/9PN5RW9F"],"itemData":{"id":141,"type":"article-journal","container-title":"Chemical Reviews","DOI":"10.1021/cr400585q","ISSN":"0009-2665, 1520-6890","issue":"13","journalAbbreviation":"Chem. Rev.","language":"en","page":"6733-6778","source":"DOI.org (Crossref)","title":"Short Linear Motifs: Ubiquitous and Functionally Diverse Protein Interaction Modules Directing Cell Regulation","title-short":"Short Linear Motifs","volume":"114","author":[{"family":"Van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CE2DF2" w:rsidRPr="00557BC1">
        <w:rPr>
          <w:rFonts w:ascii="Georgia" w:hAnsi="Georgia" w:cs="Times New Roman"/>
          <w:sz w:val="18"/>
          <w:szCs w:val="18"/>
          <w:rPrChange w:id="63"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64" w:author="Jackson Halpin" w:date="2025-06-11T14:21:00Z" w16du:dateUtc="2025-06-11T18:21:00Z">
            <w:rPr>
              <w:rFonts w:ascii="Times New Roman" w:hAnsi="Times New Roman" w:cs="Times New Roman"/>
              <w:noProof/>
            </w:rPr>
          </w:rPrChange>
        </w:rPr>
        <w:t>(Tompa et al. 2014; Wright and Dyson 2015; Diella 2008; Davey et al. 2012; Van Roey et al. 2014)</w:t>
      </w:r>
      <w:r w:rsidR="00CE2DF2" w:rsidRPr="00557BC1">
        <w:rPr>
          <w:rFonts w:ascii="Georgia" w:hAnsi="Georgia" w:cs="Times New Roman"/>
          <w:sz w:val="18"/>
          <w:szCs w:val="18"/>
          <w:rPrChange w:id="65" w:author="Jackson Halpin" w:date="2025-06-11T14:21:00Z" w16du:dateUtc="2025-06-11T18:21:00Z">
            <w:rPr>
              <w:rFonts w:ascii="Times New Roman" w:hAnsi="Times New Roman" w:cs="Times New Roman"/>
            </w:rPr>
          </w:rPrChange>
        </w:rPr>
        <w:fldChar w:fldCharType="end"/>
      </w:r>
      <w:r w:rsidR="00243A65" w:rsidRPr="00557BC1">
        <w:rPr>
          <w:rFonts w:ascii="Georgia" w:hAnsi="Georgia" w:cs="Times New Roman"/>
          <w:sz w:val="18"/>
          <w:szCs w:val="18"/>
          <w:rPrChange w:id="66" w:author="Jackson Halpin" w:date="2025-06-11T14:21:00Z" w16du:dateUtc="2025-06-11T18:21:00Z">
            <w:rPr>
              <w:rFonts w:ascii="Times New Roman" w:hAnsi="Times New Roman" w:cs="Times New Roman"/>
            </w:rPr>
          </w:rPrChange>
        </w:rPr>
        <w:t>.</w:t>
      </w:r>
      <w:r w:rsidRPr="00557BC1">
        <w:rPr>
          <w:rFonts w:ascii="Georgia" w:hAnsi="Georgia" w:cs="Times New Roman"/>
          <w:sz w:val="18"/>
          <w:szCs w:val="18"/>
          <w:rPrChange w:id="67" w:author="Jackson Halpin" w:date="2025-06-11T14:21:00Z" w16du:dateUtc="2025-06-11T18:21:00Z">
            <w:rPr>
              <w:rFonts w:ascii="Times New Roman" w:hAnsi="Times New Roman" w:cs="Times New Roman"/>
            </w:rPr>
          </w:rPrChange>
        </w:rPr>
        <w:t xml:space="preserve"> </w:t>
      </w:r>
      <w:r w:rsidR="004E6036" w:rsidRPr="00557BC1">
        <w:rPr>
          <w:rFonts w:ascii="Georgia" w:hAnsi="Georgia" w:cs="Times New Roman"/>
          <w:sz w:val="18"/>
          <w:szCs w:val="18"/>
          <w:rPrChange w:id="68" w:author="Jackson Halpin" w:date="2025-06-11T14:21:00Z" w16du:dateUtc="2025-06-11T18:21:00Z">
            <w:rPr>
              <w:rFonts w:ascii="Times New Roman" w:hAnsi="Times New Roman" w:cs="Times New Roman"/>
            </w:rPr>
          </w:rPrChange>
        </w:rPr>
        <w:t xml:space="preserve">For </w:t>
      </w:r>
      <w:r w:rsidR="006004DC" w:rsidRPr="00557BC1">
        <w:rPr>
          <w:rFonts w:ascii="Georgia" w:hAnsi="Georgia" w:cs="Times New Roman"/>
          <w:sz w:val="18"/>
          <w:szCs w:val="18"/>
          <w:rPrChange w:id="69" w:author="Jackson Halpin" w:date="2025-06-11T14:21:00Z" w16du:dateUtc="2025-06-11T18:21:00Z">
            <w:rPr>
              <w:rFonts w:ascii="Times New Roman" w:hAnsi="Times New Roman" w:cs="Times New Roman"/>
            </w:rPr>
          </w:rPrChange>
        </w:rPr>
        <w:t>most</w:t>
      </w:r>
      <w:r w:rsidR="004E6036" w:rsidRPr="00557BC1">
        <w:rPr>
          <w:rFonts w:ascii="Georgia" w:hAnsi="Georgia" w:cs="Times New Roman"/>
          <w:sz w:val="18"/>
          <w:szCs w:val="18"/>
          <w:rPrChange w:id="70" w:author="Jackson Halpin" w:date="2025-06-11T14:21:00Z" w16du:dateUtc="2025-06-11T18:21:00Z">
            <w:rPr>
              <w:rFonts w:ascii="Times New Roman" w:hAnsi="Times New Roman" w:cs="Times New Roman"/>
            </w:rPr>
          </w:rPrChange>
        </w:rPr>
        <w:t xml:space="preserve"> </w:t>
      </w:r>
      <w:r w:rsidR="008154F5" w:rsidRPr="00557BC1">
        <w:rPr>
          <w:rFonts w:ascii="Georgia" w:hAnsi="Georgia" w:cs="Times New Roman"/>
          <w:sz w:val="18"/>
          <w:szCs w:val="18"/>
          <w:rPrChange w:id="71" w:author="Jackson Halpin" w:date="2025-06-11T14:21:00Z" w16du:dateUtc="2025-06-11T18:21:00Z">
            <w:rPr>
              <w:rFonts w:ascii="Times New Roman" w:hAnsi="Times New Roman" w:cs="Times New Roman"/>
            </w:rPr>
          </w:rPrChange>
        </w:rPr>
        <w:t>SLiMs</w:t>
      </w:r>
      <w:r w:rsidR="004E6036" w:rsidRPr="00557BC1">
        <w:rPr>
          <w:rFonts w:ascii="Georgia" w:hAnsi="Georgia" w:cs="Times New Roman"/>
          <w:sz w:val="18"/>
          <w:szCs w:val="18"/>
          <w:rPrChange w:id="72" w:author="Jackson Halpin" w:date="2025-06-11T14:21:00Z" w16du:dateUtc="2025-06-11T18:21:00Z">
            <w:rPr>
              <w:rFonts w:ascii="Times New Roman" w:hAnsi="Times New Roman" w:cs="Times New Roman"/>
            </w:rPr>
          </w:rPrChange>
        </w:rPr>
        <w:t xml:space="preserve">, </w:t>
      </w:r>
      <w:r w:rsidR="006004DC" w:rsidRPr="00557BC1">
        <w:rPr>
          <w:rFonts w:ascii="Georgia" w:hAnsi="Georgia" w:cs="Times New Roman"/>
          <w:sz w:val="18"/>
          <w:szCs w:val="18"/>
          <w:rPrChange w:id="73" w:author="Jackson Halpin" w:date="2025-06-11T14:21:00Z" w16du:dateUtc="2025-06-11T18:21:00Z">
            <w:rPr>
              <w:rFonts w:ascii="Times New Roman" w:hAnsi="Times New Roman" w:cs="Times New Roman"/>
            </w:rPr>
          </w:rPrChange>
        </w:rPr>
        <w:t xml:space="preserve">the sequence features necessary and sufficient for </w:t>
      </w:r>
      <w:r w:rsidR="00A625FA" w:rsidRPr="00557BC1">
        <w:rPr>
          <w:rFonts w:ascii="Georgia" w:hAnsi="Georgia" w:cs="Times New Roman"/>
          <w:sz w:val="18"/>
          <w:szCs w:val="18"/>
          <w:rPrChange w:id="74" w:author="Jackson Halpin" w:date="2025-06-11T14:21:00Z" w16du:dateUtc="2025-06-11T18:21:00Z">
            <w:rPr>
              <w:rFonts w:ascii="Times New Roman" w:hAnsi="Times New Roman" w:cs="Times New Roman"/>
            </w:rPr>
          </w:rPrChange>
        </w:rPr>
        <w:t>binding</w:t>
      </w:r>
      <w:r w:rsidR="006004DC" w:rsidRPr="00557BC1">
        <w:rPr>
          <w:rFonts w:ascii="Georgia" w:hAnsi="Georgia" w:cs="Times New Roman"/>
          <w:sz w:val="18"/>
          <w:szCs w:val="18"/>
          <w:rPrChange w:id="75" w:author="Jackson Halpin" w:date="2025-06-11T14:21:00Z" w16du:dateUtc="2025-06-11T18:21:00Z">
            <w:rPr>
              <w:rFonts w:ascii="Times New Roman" w:hAnsi="Times New Roman" w:cs="Times New Roman"/>
            </w:rPr>
          </w:rPrChange>
        </w:rPr>
        <w:t xml:space="preserve"> are incompletely understood. Cataloged regular expressions</w:t>
      </w:r>
      <w:r w:rsidR="00CC679D" w:rsidRPr="00557BC1">
        <w:rPr>
          <w:rFonts w:ascii="Georgia" w:hAnsi="Georgia" w:cs="Times New Roman"/>
          <w:sz w:val="18"/>
          <w:szCs w:val="18"/>
          <w:rPrChange w:id="76" w:author="Jackson Halpin" w:date="2025-06-11T14:21:00Z" w16du:dateUtc="2025-06-11T18:21:00Z">
            <w:rPr>
              <w:rFonts w:ascii="Times New Roman" w:hAnsi="Times New Roman" w:cs="Times New Roman"/>
            </w:rPr>
          </w:rPrChange>
        </w:rPr>
        <w:t>,</w:t>
      </w:r>
      <w:r w:rsidR="00977920" w:rsidRPr="00557BC1">
        <w:rPr>
          <w:rFonts w:ascii="Georgia" w:hAnsi="Georgia" w:cs="Times New Roman"/>
          <w:sz w:val="18"/>
          <w:szCs w:val="18"/>
          <w:rPrChange w:id="77" w:author="Jackson Halpin" w:date="2025-06-11T14:21:00Z" w16du:dateUtc="2025-06-11T18:21:00Z">
            <w:rPr>
              <w:rFonts w:ascii="Times New Roman" w:hAnsi="Times New Roman" w:cs="Times New Roman"/>
            </w:rPr>
          </w:rPrChange>
        </w:rPr>
        <w:t xml:space="preserve"> such as those </w:t>
      </w:r>
      <w:r w:rsidR="006004DC" w:rsidRPr="00557BC1">
        <w:rPr>
          <w:rFonts w:ascii="Georgia" w:hAnsi="Georgia" w:cs="Times New Roman"/>
          <w:sz w:val="18"/>
          <w:szCs w:val="18"/>
          <w:rPrChange w:id="78" w:author="Jackson Halpin" w:date="2025-06-11T14:21:00Z" w16du:dateUtc="2025-06-11T18:21:00Z">
            <w:rPr>
              <w:rFonts w:ascii="Times New Roman" w:hAnsi="Times New Roman" w:cs="Times New Roman"/>
            </w:rPr>
          </w:rPrChange>
        </w:rPr>
        <w:t>in the Eukaryotic Linear Motif</w:t>
      </w:r>
      <w:r w:rsidR="00CC679D" w:rsidRPr="00557BC1">
        <w:rPr>
          <w:rFonts w:ascii="Georgia" w:hAnsi="Georgia" w:cs="Times New Roman"/>
          <w:sz w:val="18"/>
          <w:szCs w:val="18"/>
          <w:rPrChange w:id="79" w:author="Jackson Halpin" w:date="2025-06-11T14:21:00Z" w16du:dateUtc="2025-06-11T18:21:00Z">
            <w:rPr>
              <w:rFonts w:ascii="Times New Roman" w:hAnsi="Times New Roman" w:cs="Times New Roman"/>
            </w:rPr>
          </w:rPrChange>
        </w:rPr>
        <w:t xml:space="preserve"> (ELM) and Motif Map of the Proteome (</w:t>
      </w:r>
      <w:proofErr w:type="spellStart"/>
      <w:r w:rsidR="00CC679D" w:rsidRPr="00557BC1">
        <w:rPr>
          <w:rFonts w:ascii="Georgia" w:hAnsi="Georgia" w:cs="Times New Roman"/>
          <w:sz w:val="18"/>
          <w:szCs w:val="18"/>
          <w:rPrChange w:id="80" w:author="Jackson Halpin" w:date="2025-06-11T14:21:00Z" w16du:dateUtc="2025-06-11T18:21:00Z">
            <w:rPr>
              <w:rFonts w:ascii="Times New Roman" w:hAnsi="Times New Roman" w:cs="Times New Roman"/>
            </w:rPr>
          </w:rPrChange>
        </w:rPr>
        <w:t>MoMaP</w:t>
      </w:r>
      <w:proofErr w:type="spellEnd"/>
      <w:r w:rsidR="00CC679D" w:rsidRPr="00557BC1">
        <w:rPr>
          <w:rFonts w:ascii="Georgia" w:hAnsi="Georgia" w:cs="Times New Roman"/>
          <w:sz w:val="18"/>
          <w:szCs w:val="18"/>
          <w:rPrChange w:id="81" w:author="Jackson Halpin" w:date="2025-06-11T14:21:00Z" w16du:dateUtc="2025-06-11T18:21:00Z">
            <w:rPr>
              <w:rFonts w:ascii="Times New Roman" w:hAnsi="Times New Roman" w:cs="Times New Roman"/>
            </w:rPr>
          </w:rPrChange>
        </w:rPr>
        <w:t>; https://slim.icr.ac.uk/momap/)</w:t>
      </w:r>
      <w:r w:rsidR="006004DC" w:rsidRPr="00557BC1">
        <w:rPr>
          <w:rFonts w:ascii="Georgia" w:hAnsi="Georgia" w:cs="Times New Roman"/>
          <w:sz w:val="18"/>
          <w:szCs w:val="18"/>
          <w:rPrChange w:id="82" w:author="Jackson Halpin" w:date="2025-06-11T14:21:00Z" w16du:dateUtc="2025-06-11T18:21:00Z">
            <w:rPr>
              <w:rFonts w:ascii="Times New Roman" w:hAnsi="Times New Roman" w:cs="Times New Roman"/>
            </w:rPr>
          </w:rPrChange>
        </w:rPr>
        <w:t xml:space="preserve"> database</w:t>
      </w:r>
      <w:r w:rsidR="00CC679D" w:rsidRPr="00557BC1">
        <w:rPr>
          <w:rFonts w:ascii="Georgia" w:hAnsi="Georgia" w:cs="Times New Roman"/>
          <w:sz w:val="18"/>
          <w:szCs w:val="18"/>
          <w:rPrChange w:id="83" w:author="Jackson Halpin" w:date="2025-06-11T14:21:00Z" w16du:dateUtc="2025-06-11T18:21:00Z">
            <w:rPr>
              <w:rFonts w:ascii="Times New Roman" w:hAnsi="Times New Roman" w:cs="Times New Roman"/>
            </w:rPr>
          </w:rPrChange>
        </w:rPr>
        <w:t>s,</w:t>
      </w:r>
      <w:r w:rsidR="00847AD5" w:rsidRPr="00557BC1">
        <w:rPr>
          <w:rFonts w:ascii="Georgia" w:hAnsi="Georgia" w:cs="Times New Roman"/>
          <w:sz w:val="18"/>
          <w:szCs w:val="18"/>
          <w:rPrChange w:id="84" w:author="Jackson Halpin" w:date="2025-06-11T14:21:00Z" w16du:dateUtc="2025-06-11T18:21:00Z">
            <w:rPr>
              <w:rFonts w:ascii="Times New Roman" w:hAnsi="Times New Roman" w:cs="Times New Roman"/>
            </w:rPr>
          </w:rPrChange>
        </w:rPr>
        <w:t xml:space="preserve"> </w:t>
      </w:r>
      <w:commentRangeStart w:id="85"/>
      <w:r w:rsidR="00847AD5" w:rsidRPr="00557BC1">
        <w:rPr>
          <w:rFonts w:ascii="Georgia" w:hAnsi="Georgia" w:cs="Times New Roman"/>
          <w:sz w:val="18"/>
          <w:szCs w:val="18"/>
          <w:rPrChange w:id="86"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87" w:author="Jackson Halpin" w:date="2025-06-11T14:21:00Z" w16du:dateUtc="2025-06-11T18:21:00Z">
            <w:rPr>
              <w:rFonts w:ascii="Times New Roman" w:hAnsi="Times New Roman" w:cs="Times New Roman"/>
            </w:rPr>
          </w:rPrChange>
        </w:rPr>
        <w:instrText xml:space="preserve"> ADDIN ZOTERO_ITEM CSL_CITATION {"citationID":"GvKRw2UE","properties":{"formattedCitation":"(Kumar et al. 2022)","plainCitation":"(Kumar et al. 2022)","noteIndex":0},"citationItems":[{"id":120,"uris":["http://zotero.org/users/local/DUCgBsd9/items/9LDKWICE","http://zotero.org/users/14717947/items/9LDKWICE"],"itemData":{"id":120,"type":"article-journal","abstract":"Abstract\n            Almost twenty years after its initial release, the Eukaryotic Linear Motif (ELM) resource remains an invaluable source of information for the study of motif-mediated protein-protein interactions. ELM provides a comprehensive, regularly updated and well-organised repository of manually curated, experimentally validated short linear motifs (SLiMs). An increasing number of SLiM-mediated interactions are discovered each year and keeping the resource up-to-date continues to be a great challenge. In the current update, 30 novel motif classes have been added and five existing classes have undergone major revisions. The update includes 411 new motif instances mostly focused on cell-cycle regulation, control of the actin cytoskeleton, membrane remodelling and vesicle trafficking pathways, liquid-liquid phase separation and integrin signalling. Many of the newly annotated motif-mediated interactions are targets of pathogenic motif mimicry by viral, bacterial or eukaryotic pathogens, providing invaluable insights into the molecular mechanisms underlying infectious diseases. The current ELM release includes 317 motif classes incorporating 3934 individual motif instances manually curated from 3867 scientific publications. ELM is available at: http://elm.eu.org.","container-title":"Nucleic Acids Research","DOI":"10.1093/nar/gkab975","ISSN":"0305-1048, 1362-4962","issue":"D1","language":"en","license":"https://creativecommons.org/licenses/by/4.0/","page":"D497-D508","source":"DOI.org (Crossref)","title":"The Eukaryotic Linear Motif resource: 2022 release","title-short":"The Eukaryotic Linear Motif resource","volume":"50","author":[{"family":"Kumar","given":"Manjeet"},{"family":"Michael","given":"Sushama"},{"family":"Alvarado-Valverde","given":"Jesús"},{"family":"Mészáros","given":"Bálint"},{"family":"Sámano-Sánchez","given":"Hugo"},{"family":"Zeke","given":"András"},{"family":"Dobson","given":"Laszlo"},{"family":"Lazar","given":"Tamas"},{"family":"Örd","given":"Mihkel"},{"family":"Nagpal","given":"Anurag"},{"family":"Farahi","given":"Nazanin"},{"family":"Käser","given":"Melanie"},{"family":"Kraleti","given":"Ramya"},{"family":"Davey","given":"Norman E"},{"family":"Pancsa","given":"Rita"},{"family":"Chemes","given":"Lucía B"},{"family":"Gibson","given":"Toby J"}],"issued":{"date-parts":[["2022",1,7]]}}}],"schema":"https://github.com/citation-style-language/schema/raw/master/csl-citation.json"} </w:instrText>
      </w:r>
      <w:r w:rsidR="00847AD5" w:rsidRPr="00557BC1">
        <w:rPr>
          <w:rFonts w:ascii="Georgia" w:hAnsi="Georgia" w:cs="Times New Roman"/>
          <w:sz w:val="18"/>
          <w:szCs w:val="18"/>
          <w:rPrChange w:id="88"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89" w:author="Jackson Halpin" w:date="2025-06-11T14:21:00Z" w16du:dateUtc="2025-06-11T18:21:00Z">
            <w:rPr>
              <w:rFonts w:ascii="Times New Roman" w:hAnsi="Times New Roman" w:cs="Times New Roman"/>
              <w:noProof/>
            </w:rPr>
          </w:rPrChange>
        </w:rPr>
        <w:t>(Kumar et al. 2022)</w:t>
      </w:r>
      <w:r w:rsidR="00847AD5" w:rsidRPr="00557BC1">
        <w:rPr>
          <w:rFonts w:ascii="Georgia" w:hAnsi="Georgia" w:cs="Times New Roman"/>
          <w:sz w:val="18"/>
          <w:szCs w:val="18"/>
          <w:rPrChange w:id="90" w:author="Jackson Halpin" w:date="2025-06-11T14:21:00Z" w16du:dateUtc="2025-06-11T18:21:00Z">
            <w:rPr>
              <w:rFonts w:ascii="Times New Roman" w:hAnsi="Times New Roman" w:cs="Times New Roman"/>
            </w:rPr>
          </w:rPrChange>
        </w:rPr>
        <w:fldChar w:fldCharType="end"/>
      </w:r>
      <w:commentRangeEnd w:id="85"/>
      <w:r w:rsidR="00CC679D" w:rsidRPr="00557BC1">
        <w:rPr>
          <w:rStyle w:val="CommentReference"/>
          <w:rFonts w:ascii="Georgia" w:hAnsi="Georgia"/>
          <w:sz w:val="10"/>
          <w:szCs w:val="10"/>
          <w:rPrChange w:id="91" w:author="Jackson Halpin" w:date="2025-06-11T14:21:00Z" w16du:dateUtc="2025-06-11T18:21:00Z">
            <w:rPr>
              <w:rStyle w:val="CommentReference"/>
            </w:rPr>
          </w:rPrChange>
        </w:rPr>
        <w:commentReference w:id="85"/>
      </w:r>
      <w:r w:rsidR="006004DC" w:rsidRPr="00557BC1">
        <w:rPr>
          <w:rFonts w:ascii="Georgia" w:hAnsi="Georgia" w:cs="Times New Roman"/>
          <w:sz w:val="18"/>
          <w:szCs w:val="18"/>
          <w:rPrChange w:id="92" w:author="Jackson Halpin" w:date="2025-06-11T14:21:00Z" w16du:dateUtc="2025-06-11T18:21:00Z">
            <w:rPr>
              <w:rFonts w:ascii="Times New Roman" w:hAnsi="Times New Roman" w:cs="Times New Roman"/>
            </w:rPr>
          </w:rPrChange>
        </w:rPr>
        <w:t xml:space="preserve"> capture the </w:t>
      </w:r>
      <w:r w:rsidR="00CC679D" w:rsidRPr="00557BC1">
        <w:rPr>
          <w:rFonts w:ascii="Georgia" w:hAnsi="Georgia" w:cs="Times New Roman"/>
          <w:sz w:val="18"/>
          <w:szCs w:val="18"/>
          <w:rPrChange w:id="93" w:author="Jackson Halpin" w:date="2025-06-11T14:21:00Z" w16du:dateUtc="2025-06-11T18:21:00Z">
            <w:rPr>
              <w:rFonts w:ascii="Times New Roman" w:hAnsi="Times New Roman" w:cs="Times New Roman"/>
            </w:rPr>
          </w:rPrChange>
        </w:rPr>
        <w:t>features that best typify known binders but</w:t>
      </w:r>
      <w:r w:rsidR="006004DC" w:rsidRPr="00557BC1">
        <w:rPr>
          <w:rFonts w:ascii="Georgia" w:hAnsi="Georgia" w:cs="Times New Roman"/>
          <w:sz w:val="18"/>
          <w:szCs w:val="18"/>
          <w:rPrChange w:id="94" w:author="Jackson Halpin" w:date="2025-06-11T14:21:00Z" w16du:dateUtc="2025-06-11T18:21:00Z">
            <w:rPr>
              <w:rFonts w:ascii="Times New Roman" w:hAnsi="Times New Roman" w:cs="Times New Roman"/>
            </w:rPr>
          </w:rPrChange>
        </w:rPr>
        <w:t xml:space="preserve"> also highlight </w:t>
      </w:r>
      <w:r w:rsidR="00977920" w:rsidRPr="00557BC1">
        <w:rPr>
          <w:rFonts w:ascii="Georgia" w:hAnsi="Georgia" w:cs="Times New Roman"/>
          <w:sz w:val="18"/>
          <w:szCs w:val="18"/>
          <w:rPrChange w:id="95" w:author="Jackson Halpin" w:date="2025-06-11T14:21:00Z" w16du:dateUtc="2025-06-11T18:21:00Z">
            <w:rPr>
              <w:rFonts w:ascii="Times New Roman" w:hAnsi="Times New Roman" w:cs="Times New Roman"/>
            </w:rPr>
          </w:rPrChange>
        </w:rPr>
        <w:t xml:space="preserve">the limitations of </w:t>
      </w:r>
      <w:r w:rsidR="006004DC" w:rsidRPr="00557BC1">
        <w:rPr>
          <w:rFonts w:ascii="Georgia" w:hAnsi="Georgia" w:cs="Times New Roman"/>
          <w:sz w:val="18"/>
          <w:szCs w:val="18"/>
          <w:rPrChange w:id="96" w:author="Jackson Halpin" w:date="2025-06-11T14:21:00Z" w16du:dateUtc="2025-06-11T18:21:00Z">
            <w:rPr>
              <w:rFonts w:ascii="Times New Roman" w:hAnsi="Times New Roman" w:cs="Times New Roman"/>
            </w:rPr>
          </w:rPrChange>
        </w:rPr>
        <w:t>existing motif specifications</w:t>
      </w:r>
      <w:r w:rsidR="00A625FA" w:rsidRPr="00557BC1">
        <w:rPr>
          <w:rFonts w:ascii="Georgia" w:hAnsi="Georgia" w:cs="Times New Roman"/>
          <w:sz w:val="18"/>
          <w:szCs w:val="18"/>
          <w:rPrChange w:id="97" w:author="Jackson Halpin" w:date="2025-06-11T14:21:00Z" w16du:dateUtc="2025-06-11T18:21:00Z">
            <w:rPr>
              <w:rFonts w:ascii="Times New Roman" w:hAnsi="Times New Roman" w:cs="Times New Roman"/>
            </w:rPr>
          </w:rPrChange>
        </w:rPr>
        <w:t xml:space="preserve">, which </w:t>
      </w:r>
      <w:r w:rsidR="00CC679D" w:rsidRPr="00557BC1">
        <w:rPr>
          <w:rFonts w:ascii="Georgia" w:hAnsi="Georgia" w:cs="Times New Roman"/>
          <w:sz w:val="18"/>
          <w:szCs w:val="18"/>
          <w:rPrChange w:id="98" w:author="Jackson Halpin" w:date="2025-06-11T14:21:00Z" w16du:dateUtc="2025-06-11T18:21:00Z">
            <w:rPr>
              <w:rFonts w:ascii="Times New Roman" w:hAnsi="Times New Roman" w:cs="Times New Roman"/>
            </w:rPr>
          </w:rPrChange>
        </w:rPr>
        <w:t>are</w:t>
      </w:r>
      <w:r w:rsidR="00A625FA" w:rsidRPr="00557BC1">
        <w:rPr>
          <w:rFonts w:ascii="Georgia" w:hAnsi="Georgia" w:cs="Times New Roman"/>
          <w:sz w:val="18"/>
          <w:szCs w:val="18"/>
          <w:rPrChange w:id="99" w:author="Jackson Halpin" w:date="2025-06-11T14:21:00Z" w16du:dateUtc="2025-06-11T18:21:00Z">
            <w:rPr>
              <w:rFonts w:ascii="Times New Roman" w:hAnsi="Times New Roman" w:cs="Times New Roman"/>
            </w:rPr>
          </w:rPrChange>
        </w:rPr>
        <w:t xml:space="preserve"> satisfied by many </w:t>
      </w:r>
      <w:r w:rsidR="006004DC" w:rsidRPr="00557BC1">
        <w:rPr>
          <w:rFonts w:ascii="Georgia" w:hAnsi="Georgia" w:cs="Times New Roman"/>
          <w:sz w:val="18"/>
          <w:szCs w:val="18"/>
          <w:rPrChange w:id="100" w:author="Jackson Halpin" w:date="2025-06-11T14:21:00Z" w16du:dateUtc="2025-06-11T18:21:00Z">
            <w:rPr>
              <w:rFonts w:ascii="Times New Roman" w:hAnsi="Times New Roman" w:cs="Times New Roman"/>
            </w:rPr>
          </w:rPrChange>
        </w:rPr>
        <w:t>sequences</w:t>
      </w:r>
      <w:r w:rsidR="00977920" w:rsidRPr="00557BC1">
        <w:rPr>
          <w:rFonts w:ascii="Georgia" w:hAnsi="Georgia" w:cs="Times New Roman"/>
          <w:sz w:val="18"/>
          <w:szCs w:val="18"/>
          <w:rPrChange w:id="101" w:author="Jackson Halpin" w:date="2025-06-11T14:21:00Z" w16du:dateUtc="2025-06-11T18:21:00Z">
            <w:rPr>
              <w:rFonts w:ascii="Times New Roman" w:hAnsi="Times New Roman" w:cs="Times New Roman"/>
            </w:rPr>
          </w:rPrChange>
        </w:rPr>
        <w:t xml:space="preserve"> that fail to bind </w:t>
      </w:r>
      <w:commentRangeStart w:id="102"/>
      <w:r w:rsidR="00035183" w:rsidRPr="00557BC1">
        <w:rPr>
          <w:rFonts w:ascii="Georgia" w:hAnsi="Georgia" w:cs="Times New Roman"/>
          <w:sz w:val="18"/>
          <w:szCs w:val="18"/>
          <w:rPrChange w:id="103" w:author="Jackson Halpin" w:date="2025-06-11T14:21:00Z" w16du:dateUtc="2025-06-11T18:21:00Z">
            <w:rPr>
              <w:rFonts w:ascii="Times New Roman" w:hAnsi="Times New Roman" w:cs="Times New Roman"/>
            </w:rPr>
          </w:rPrChange>
        </w:rPr>
        <w:fldChar w:fldCharType="begin"/>
      </w:r>
      <w:r w:rsidR="00C53F0D" w:rsidRPr="00557BC1">
        <w:rPr>
          <w:rFonts w:ascii="Georgia" w:hAnsi="Georgia" w:cs="Times New Roman"/>
          <w:sz w:val="18"/>
          <w:szCs w:val="18"/>
          <w:rPrChange w:id="104" w:author="Jackson Halpin" w:date="2025-06-11T14:21:00Z" w16du:dateUtc="2025-06-11T18:21:00Z">
            <w:rPr>
              <w:rFonts w:ascii="Times New Roman" w:hAnsi="Times New Roman" w:cs="Times New Roman"/>
            </w:rPr>
          </w:rPrChange>
        </w:rPr>
        <w:instrText xml:space="preserve"> ADDIN ZOTERO_ITEM CSL_CITATION {"citationID":"Z4ebJYEC","properties":{"formattedCitation":"(Bugge et al. 2020)","plainCitation":"(Bugge et al. 2020)","noteIndex":0},"citationItems":[{"id":484,"uris":["http://zotero.org/users/14717947/items/Y2V78BHT"],"itemData":{"id":484,"type":"article-journal","container-title":"Frontiers in Molecular Biosciences","DOI":"10.3389/fmolb.2020.00110","ISSN":"2296-889X","journalAbbreviation":"Front. Mol. Biosci.","page":"110","source":"DOI.org (Crossref)","title":"Interactions by Disorder – A Matter of Context","volume":"7","author":[{"family":"Bugge","given":"Katrine"},{"family":"Brakti","given":"Inna"},{"family":"Fernandes","given":"Catarina B."},{"family":"Dreier","given":"Jesper E."},{"family":"Lundsgaard","given":"Jeppe E."},{"family":"Olsen","given":"Johan G."},{"family":"Skriver","given":"Karen"},{"family":"Kragelund","given":"Birthe B."}],"issued":{"date-parts":[["2020",6,16]]}}}],"schema":"https://github.com/citation-style-language/schema/raw/master/csl-citation.json"} </w:instrText>
      </w:r>
      <w:r w:rsidR="00035183" w:rsidRPr="00557BC1">
        <w:rPr>
          <w:rFonts w:ascii="Georgia" w:hAnsi="Georgia" w:cs="Times New Roman"/>
          <w:sz w:val="18"/>
          <w:szCs w:val="18"/>
          <w:rPrChange w:id="105" w:author="Jackson Halpin" w:date="2025-06-11T14:21:00Z" w16du:dateUtc="2025-06-11T18:21:00Z">
            <w:rPr>
              <w:rFonts w:ascii="Times New Roman" w:hAnsi="Times New Roman" w:cs="Times New Roman"/>
            </w:rPr>
          </w:rPrChange>
        </w:rPr>
        <w:fldChar w:fldCharType="separate"/>
      </w:r>
      <w:r w:rsidR="00C53F0D" w:rsidRPr="00557BC1">
        <w:rPr>
          <w:rFonts w:ascii="Georgia" w:hAnsi="Georgia" w:cs="Times New Roman"/>
          <w:noProof/>
          <w:sz w:val="18"/>
          <w:szCs w:val="18"/>
          <w:rPrChange w:id="106" w:author="Jackson Halpin" w:date="2025-06-11T14:21:00Z" w16du:dateUtc="2025-06-11T18:21:00Z">
            <w:rPr>
              <w:rFonts w:ascii="Times New Roman" w:hAnsi="Times New Roman" w:cs="Times New Roman"/>
              <w:noProof/>
            </w:rPr>
          </w:rPrChange>
        </w:rPr>
        <w:t>(Bugge et al. 2020)</w:t>
      </w:r>
      <w:r w:rsidR="00035183" w:rsidRPr="00557BC1">
        <w:rPr>
          <w:rFonts w:ascii="Georgia" w:hAnsi="Georgia" w:cs="Times New Roman"/>
          <w:sz w:val="18"/>
          <w:szCs w:val="18"/>
          <w:rPrChange w:id="107" w:author="Jackson Halpin" w:date="2025-06-11T14:21:00Z" w16du:dateUtc="2025-06-11T18:21:00Z">
            <w:rPr>
              <w:rFonts w:ascii="Times New Roman" w:hAnsi="Times New Roman" w:cs="Times New Roman"/>
            </w:rPr>
          </w:rPrChange>
        </w:rPr>
        <w:fldChar w:fldCharType="end"/>
      </w:r>
      <w:r w:rsidR="00035183" w:rsidRPr="00557BC1">
        <w:rPr>
          <w:rFonts w:ascii="Georgia" w:hAnsi="Georgia" w:cs="Times New Roman"/>
          <w:sz w:val="18"/>
          <w:szCs w:val="18"/>
          <w:rPrChange w:id="108" w:author="Jackson Halpin" w:date="2025-06-11T14:21:00Z" w16du:dateUtc="2025-06-11T18:21:00Z">
            <w:rPr>
              <w:rFonts w:ascii="Times New Roman" w:hAnsi="Times New Roman" w:cs="Times New Roman"/>
            </w:rPr>
          </w:rPrChange>
        </w:rPr>
        <w:t>.</w:t>
      </w:r>
      <w:commentRangeEnd w:id="102"/>
      <w:r w:rsidR="009F18CC" w:rsidRPr="00557BC1">
        <w:rPr>
          <w:rStyle w:val="CommentReference"/>
          <w:rFonts w:ascii="Georgia" w:hAnsi="Georgia"/>
          <w:sz w:val="10"/>
          <w:szCs w:val="10"/>
          <w:rPrChange w:id="109" w:author="Jackson Halpin" w:date="2025-06-11T14:21:00Z" w16du:dateUtc="2025-06-11T18:21:00Z">
            <w:rPr>
              <w:rStyle w:val="CommentReference"/>
            </w:rPr>
          </w:rPrChange>
        </w:rPr>
        <w:commentReference w:id="102"/>
      </w:r>
      <w:r w:rsidR="00035183" w:rsidRPr="00557BC1">
        <w:rPr>
          <w:rFonts w:ascii="Georgia" w:hAnsi="Georgia" w:cs="Times New Roman"/>
          <w:sz w:val="18"/>
          <w:szCs w:val="18"/>
          <w:rPrChange w:id="110" w:author="Jackson Halpin" w:date="2025-06-11T14:21:00Z" w16du:dateUtc="2025-06-11T18:21:00Z">
            <w:rPr>
              <w:rFonts w:ascii="Times New Roman" w:hAnsi="Times New Roman" w:cs="Times New Roman"/>
            </w:rPr>
          </w:rPrChange>
        </w:rPr>
        <w:t xml:space="preserve"> </w:t>
      </w:r>
      <w:r w:rsidR="00977920" w:rsidRPr="00557BC1">
        <w:rPr>
          <w:rFonts w:ascii="Georgia" w:hAnsi="Georgia" w:cs="Times New Roman"/>
          <w:sz w:val="18"/>
          <w:szCs w:val="18"/>
          <w:rPrChange w:id="111" w:author="Jackson Halpin" w:date="2025-06-11T14:21:00Z" w16du:dateUtc="2025-06-11T18:21:00Z">
            <w:rPr>
              <w:rFonts w:ascii="Times New Roman" w:hAnsi="Times New Roman" w:cs="Times New Roman"/>
            </w:rPr>
          </w:rPrChange>
        </w:rPr>
        <w:t>Whereas</w:t>
      </w:r>
      <w:r w:rsidR="00963065" w:rsidRPr="00557BC1">
        <w:rPr>
          <w:rFonts w:ascii="Georgia" w:hAnsi="Georgia" w:cs="Times New Roman"/>
          <w:sz w:val="18"/>
          <w:szCs w:val="18"/>
          <w:rPrChange w:id="112" w:author="Jackson Halpin" w:date="2025-06-11T14:21:00Z" w16du:dateUtc="2025-06-11T18:21:00Z">
            <w:rPr>
              <w:rFonts w:ascii="Times New Roman" w:hAnsi="Times New Roman" w:cs="Times New Roman"/>
            </w:rPr>
          </w:rPrChange>
        </w:rPr>
        <w:t xml:space="preserve"> </w:t>
      </w:r>
      <w:r w:rsidR="003C7DC6" w:rsidRPr="00557BC1">
        <w:rPr>
          <w:rFonts w:ascii="Georgia" w:hAnsi="Georgia" w:cs="Times New Roman"/>
          <w:sz w:val="18"/>
          <w:szCs w:val="18"/>
          <w:rPrChange w:id="113" w:author="Jackson Halpin" w:date="2025-06-11T14:21:00Z" w16du:dateUtc="2025-06-11T18:21:00Z">
            <w:rPr>
              <w:rFonts w:ascii="Times New Roman" w:hAnsi="Times New Roman" w:cs="Times New Roman"/>
            </w:rPr>
          </w:rPrChange>
        </w:rPr>
        <w:t xml:space="preserve">the number of experimentally defined SLiMs </w:t>
      </w:r>
      <w:r w:rsidR="004E6036" w:rsidRPr="00557BC1">
        <w:rPr>
          <w:rFonts w:ascii="Georgia" w:hAnsi="Georgia" w:cs="Times New Roman"/>
          <w:sz w:val="18"/>
          <w:szCs w:val="18"/>
          <w:rPrChange w:id="114" w:author="Jackson Halpin" w:date="2025-06-11T14:21:00Z" w16du:dateUtc="2025-06-11T18:21:00Z">
            <w:rPr>
              <w:rFonts w:ascii="Times New Roman" w:hAnsi="Times New Roman" w:cs="Times New Roman"/>
            </w:rPr>
          </w:rPrChange>
        </w:rPr>
        <w:t xml:space="preserve">has </w:t>
      </w:r>
      <w:r w:rsidR="00457882" w:rsidRPr="00557BC1">
        <w:rPr>
          <w:rFonts w:ascii="Georgia" w:hAnsi="Georgia" w:cs="Times New Roman"/>
          <w:sz w:val="18"/>
          <w:szCs w:val="18"/>
          <w:rPrChange w:id="115" w:author="Jackson Halpin" w:date="2025-06-11T14:21:00Z" w16du:dateUtc="2025-06-11T18:21:00Z">
            <w:rPr>
              <w:rFonts w:ascii="Times New Roman" w:hAnsi="Times New Roman" w:cs="Times New Roman"/>
            </w:rPr>
          </w:rPrChange>
        </w:rPr>
        <w:t xml:space="preserve">expanded </w:t>
      </w:r>
      <w:r w:rsidR="00977920" w:rsidRPr="00557BC1">
        <w:rPr>
          <w:rFonts w:ascii="Georgia" w:hAnsi="Georgia" w:cs="Times New Roman"/>
          <w:sz w:val="18"/>
          <w:szCs w:val="18"/>
          <w:rPrChange w:id="116" w:author="Jackson Halpin" w:date="2025-06-11T14:21:00Z" w16du:dateUtc="2025-06-11T18:21:00Z">
            <w:rPr>
              <w:rFonts w:ascii="Times New Roman" w:hAnsi="Times New Roman" w:cs="Times New Roman"/>
            </w:rPr>
          </w:rPrChange>
        </w:rPr>
        <w:t xml:space="preserve">in </w:t>
      </w:r>
      <w:r w:rsidR="003C7DC6" w:rsidRPr="00557BC1">
        <w:rPr>
          <w:rFonts w:ascii="Georgia" w:hAnsi="Georgia" w:cs="Times New Roman"/>
          <w:sz w:val="18"/>
          <w:szCs w:val="18"/>
          <w:rPrChange w:id="117" w:author="Jackson Halpin" w:date="2025-06-11T14:21:00Z" w16du:dateUtc="2025-06-11T18:21:00Z">
            <w:rPr>
              <w:rFonts w:ascii="Times New Roman" w:hAnsi="Times New Roman" w:cs="Times New Roman"/>
            </w:rPr>
          </w:rPrChange>
        </w:rPr>
        <w:t>recent years</w:t>
      </w:r>
      <w:r w:rsidR="00977920" w:rsidRPr="00557BC1">
        <w:rPr>
          <w:rFonts w:ascii="Georgia" w:hAnsi="Georgia" w:cs="Times New Roman"/>
          <w:sz w:val="18"/>
          <w:szCs w:val="18"/>
          <w:rPrChange w:id="118" w:author="Jackson Halpin" w:date="2025-06-11T14:21:00Z" w16du:dateUtc="2025-06-11T18:21:00Z">
            <w:rPr>
              <w:rFonts w:ascii="Times New Roman" w:hAnsi="Times New Roman" w:cs="Times New Roman"/>
            </w:rPr>
          </w:rPrChange>
        </w:rPr>
        <w:t xml:space="preserve"> through the targeted assessment of individual binding partners</w:t>
      </w:r>
      <w:r w:rsidR="00E86108" w:rsidRPr="00557BC1">
        <w:rPr>
          <w:rFonts w:ascii="Georgia" w:hAnsi="Georgia" w:cs="Times New Roman"/>
          <w:sz w:val="18"/>
          <w:szCs w:val="18"/>
          <w:rPrChange w:id="119" w:author="Jackson Halpin" w:date="2025-06-11T14:21:00Z" w16du:dateUtc="2025-06-11T18:21:00Z">
            <w:rPr>
              <w:rFonts w:ascii="Times New Roman" w:hAnsi="Times New Roman" w:cs="Times New Roman"/>
            </w:rPr>
          </w:rPrChange>
        </w:rPr>
        <w:t>,</w:t>
      </w:r>
      <w:r w:rsidR="00977920" w:rsidRPr="00557BC1">
        <w:rPr>
          <w:rFonts w:ascii="Georgia" w:hAnsi="Georgia" w:cs="Times New Roman"/>
          <w:sz w:val="18"/>
          <w:szCs w:val="18"/>
          <w:rPrChange w:id="120" w:author="Jackson Halpin" w:date="2025-06-11T14:21:00Z" w16du:dateUtc="2025-06-11T18:21:00Z">
            <w:rPr>
              <w:rFonts w:ascii="Times New Roman" w:hAnsi="Times New Roman" w:cs="Times New Roman"/>
            </w:rPr>
          </w:rPrChange>
        </w:rPr>
        <w:t xml:space="preserve"> </w:t>
      </w:r>
      <w:r w:rsidR="003C7DC6" w:rsidRPr="00557BC1">
        <w:rPr>
          <w:rFonts w:ascii="Georgia" w:hAnsi="Georgia" w:cs="Times New Roman"/>
          <w:sz w:val="18"/>
          <w:szCs w:val="18"/>
          <w:rPrChange w:id="121" w:author="Jackson Halpin" w:date="2025-06-11T14:21:00Z" w16du:dateUtc="2025-06-11T18:21:00Z">
            <w:rPr>
              <w:rFonts w:ascii="Times New Roman" w:hAnsi="Times New Roman" w:cs="Times New Roman"/>
            </w:rPr>
          </w:rPrChange>
        </w:rPr>
        <w:t xml:space="preserve">more </w:t>
      </w:r>
      <w:r w:rsidR="004E6036" w:rsidRPr="00557BC1">
        <w:rPr>
          <w:rFonts w:ascii="Georgia" w:hAnsi="Georgia" w:cs="Times New Roman"/>
          <w:sz w:val="18"/>
          <w:szCs w:val="18"/>
          <w:rPrChange w:id="122" w:author="Jackson Halpin" w:date="2025-06-11T14:21:00Z" w16du:dateUtc="2025-06-11T18:21:00Z">
            <w:rPr>
              <w:rFonts w:ascii="Times New Roman" w:hAnsi="Times New Roman" w:cs="Times New Roman"/>
            </w:rPr>
          </w:rPrChange>
        </w:rPr>
        <w:t>systematic techniques</w:t>
      </w:r>
      <w:r w:rsidR="003C7DC6" w:rsidRPr="00557BC1">
        <w:rPr>
          <w:rFonts w:ascii="Georgia" w:hAnsi="Georgia" w:cs="Times New Roman"/>
          <w:sz w:val="18"/>
          <w:szCs w:val="18"/>
          <w:rPrChange w:id="123" w:author="Jackson Halpin" w:date="2025-06-11T14:21:00Z" w16du:dateUtc="2025-06-11T18:21:00Z">
            <w:rPr>
              <w:rFonts w:ascii="Times New Roman" w:hAnsi="Times New Roman" w:cs="Times New Roman"/>
            </w:rPr>
          </w:rPrChange>
        </w:rPr>
        <w:t xml:space="preserve"> are required to refine these recognition patterns and </w:t>
      </w:r>
      <w:r w:rsidR="00977920" w:rsidRPr="00557BC1">
        <w:rPr>
          <w:rFonts w:ascii="Georgia" w:hAnsi="Georgia" w:cs="Times New Roman"/>
          <w:sz w:val="18"/>
          <w:szCs w:val="18"/>
          <w:rPrChange w:id="124" w:author="Jackson Halpin" w:date="2025-06-11T14:21:00Z" w16du:dateUtc="2025-06-11T18:21:00Z">
            <w:rPr>
              <w:rFonts w:ascii="Times New Roman" w:hAnsi="Times New Roman" w:cs="Times New Roman"/>
            </w:rPr>
          </w:rPrChange>
        </w:rPr>
        <w:t xml:space="preserve">to </w:t>
      </w:r>
      <w:r w:rsidR="00A625FA" w:rsidRPr="00557BC1">
        <w:rPr>
          <w:rFonts w:ascii="Georgia" w:hAnsi="Georgia" w:cs="Times New Roman"/>
          <w:sz w:val="18"/>
          <w:szCs w:val="18"/>
          <w:rPrChange w:id="125" w:author="Jackson Halpin" w:date="2025-06-11T14:21:00Z" w16du:dateUtc="2025-06-11T18:21:00Z">
            <w:rPr>
              <w:rFonts w:ascii="Times New Roman" w:hAnsi="Times New Roman" w:cs="Times New Roman"/>
            </w:rPr>
          </w:rPrChange>
        </w:rPr>
        <w:t>support</w:t>
      </w:r>
      <w:r w:rsidR="003C7DC6" w:rsidRPr="00557BC1">
        <w:rPr>
          <w:rFonts w:ascii="Georgia" w:hAnsi="Georgia" w:cs="Times New Roman"/>
          <w:sz w:val="18"/>
          <w:szCs w:val="18"/>
          <w:rPrChange w:id="126" w:author="Jackson Halpin" w:date="2025-06-11T14:21:00Z" w16du:dateUtc="2025-06-11T18:21:00Z">
            <w:rPr>
              <w:rFonts w:ascii="Times New Roman" w:hAnsi="Times New Roman" w:cs="Times New Roman"/>
            </w:rPr>
          </w:rPrChange>
        </w:rPr>
        <w:t xml:space="preserve"> the development of prediction </w:t>
      </w:r>
      <w:commentRangeStart w:id="127"/>
      <w:r w:rsidR="003C7DC6" w:rsidRPr="00557BC1">
        <w:rPr>
          <w:rFonts w:ascii="Georgia" w:hAnsi="Georgia" w:cs="Times New Roman"/>
          <w:sz w:val="18"/>
          <w:szCs w:val="18"/>
          <w:rPrChange w:id="128" w:author="Jackson Halpin" w:date="2025-06-11T14:21:00Z" w16du:dateUtc="2025-06-11T18:21:00Z">
            <w:rPr>
              <w:rFonts w:ascii="Times New Roman" w:hAnsi="Times New Roman" w:cs="Times New Roman"/>
            </w:rPr>
          </w:rPrChange>
        </w:rPr>
        <w:t>tools</w:t>
      </w:r>
      <w:commentRangeEnd w:id="127"/>
      <w:r w:rsidR="00CC679D" w:rsidRPr="00557BC1">
        <w:rPr>
          <w:rStyle w:val="CommentReference"/>
          <w:rFonts w:ascii="Georgia" w:hAnsi="Georgia"/>
          <w:sz w:val="10"/>
          <w:szCs w:val="10"/>
          <w:rPrChange w:id="129" w:author="Jackson Halpin" w:date="2025-06-11T14:21:00Z" w16du:dateUtc="2025-06-11T18:21:00Z">
            <w:rPr>
              <w:rStyle w:val="CommentReference"/>
            </w:rPr>
          </w:rPrChange>
        </w:rPr>
        <w:commentReference w:id="127"/>
      </w:r>
      <w:r w:rsidR="003C7DC6" w:rsidRPr="00557BC1">
        <w:rPr>
          <w:rFonts w:ascii="Georgia" w:hAnsi="Georgia" w:cs="Times New Roman"/>
          <w:sz w:val="18"/>
          <w:szCs w:val="18"/>
          <w:rPrChange w:id="130" w:author="Jackson Halpin" w:date="2025-06-11T14:21:00Z" w16du:dateUtc="2025-06-11T18:21:00Z">
            <w:rPr>
              <w:rFonts w:ascii="Times New Roman" w:hAnsi="Times New Roman" w:cs="Times New Roman"/>
            </w:rPr>
          </w:rPrChange>
        </w:rPr>
        <w:t xml:space="preserve"> </w:t>
      </w:r>
      <w:r w:rsidR="003C7DC6" w:rsidRPr="00557BC1">
        <w:rPr>
          <w:rFonts w:ascii="Georgia" w:hAnsi="Georgia" w:cs="Times New Roman"/>
          <w:sz w:val="18"/>
          <w:szCs w:val="18"/>
          <w:rPrChange w:id="131" w:author="Jackson Halpin" w:date="2025-06-11T14:21:00Z" w16du:dateUtc="2025-06-11T18:21:00Z">
            <w:rPr>
              <w:rFonts w:ascii="Times New Roman" w:hAnsi="Times New Roman" w:cs="Times New Roman"/>
            </w:rPr>
          </w:rPrChange>
        </w:rPr>
        <w:fldChar w:fldCharType="begin"/>
      </w:r>
      <w:r w:rsidR="00C53F0D" w:rsidRPr="00557BC1">
        <w:rPr>
          <w:rFonts w:ascii="Georgia" w:hAnsi="Georgia" w:cs="Times New Roman"/>
          <w:sz w:val="18"/>
          <w:szCs w:val="18"/>
          <w:rPrChange w:id="132" w:author="Jackson Halpin" w:date="2025-06-11T14:21:00Z" w16du:dateUtc="2025-06-11T18:21:00Z">
            <w:rPr>
              <w:rFonts w:ascii="Times New Roman" w:hAnsi="Times New Roman" w:cs="Times New Roman"/>
            </w:rPr>
          </w:rPrChange>
        </w:rPr>
        <w:instrText xml:space="preserve"> ADDIN ZOTERO_ITEM CSL_CITATION {"citationID":"dizCngFW","properties":{"formattedCitation":"(Kumar et al. 2024; Davey et al. 2023)","plainCitation":"(Kumar et al. 2024; Davey et al. 2023)","noteIndex":0},"citationItems":[{"id":140,"uris":["http://zotero.org/users/local/DUCgBsd9/items/3R6G3SIR","http://zotero.org/users/14717947/items/3R6G3SIR"],"itemData":{"id":140,"type":"article-journal","abstract":"Abstract\n            Short Linear Motifs (SLiMs) are the smallest structural and functional components of modular eukaryotic proteins. They are also the most abundant, especially when considering post-translational modifications. As well as being found throughout the cell as part of regulatory processes, SLiMs are extensively mimicked by intracellular pathogens. At the heart of the Eukaryotic Linear Motif (ELM) Resource is a representative (not comprehensive) database. The ELM entries are created by a growing community of skilled annotators and provide an introduction to linear motif functionality for biomedical researchers. The 2024 ELM update includes 346 novel motif instances in areas ranging from innate immunity to both protein and RNA degradation systems. In total, 39 classes of newly annotated motifs have been added, and another 17 existing entries have been updated in the database. The 2024 ELM release now includes 356 motif classes incorporating 4283 individual motif instances manually curated from 4274 scientific publications and including &amp;gt;700 links to experimentally determined 3D structures. In a recent development, the InterPro protein module resource now also includes ELM data. ELM is available at: http://elm.eu.org.","container-title":"Nucleic Acids Research","DOI":"10.1093/nar/gkad1058","ISSN":"0305-1048, 1362-4962","issue":"D1","language":"en","license":"https://creativecommons.org/licenses/by/4.0/","page":"D442-D455","source":"DOI.org (Crossref)","title":"ELM—the Eukaryotic Linear Motif resource—2024 update","volume":"52","author":[{"family":"Kumar","given":"Manjeet"},{"family":"Michael","given":"Sushama"},{"family":"Alvarado-Valverde","given":"Jesús"},{"family":"Zeke","given":"András"},{"family":"Lazar","given":"Tamas"},{"family":"Glavina","given":"Juliana"},{"family":"Nagy-Kanta","given":"Eszter"},{"family":"Donagh","given":"Juan Mac"},{"family":"Kalman","given":"Zsofia E"},{"family":"Pascarelli","given":"Stefano"},{"family":"Palopoli","given":"Nicolas"},{"family":"Dobson","given":"László"},{"family":"Suarez","given":"Carmen Florencia"},{"family":"Van Roey","given":"Kim"},{"family":"Krystkowiak","given":"Izabella"},{"family":"Griffin","given":"Juan Esteban"},{"family":"Nagpal","given":"Anurag"},{"family":"Bhardwaj","given":"Rajesh"},{"family":"Diella","given":"Francesca"},{"family":"Mészáros","given":"Bálint"},{"family":"Dean","given":"Kellie"},{"family":"Davey","given":"Norman E"},{"family":"Pancsa","given":"Rita"},{"family":"Chemes","given":"Lucía B"},{"family":"Gibson","given":"Toby J"}],"issued":{"date-parts":[["2024",1,5]]}}},{"id":486,"uris":["http://zotero.org/users/14717947/items/JCVTEJAY"],"itemData":{"id":486,"type":"article-journal","container-title":"Current Opinion in Structural Biology","DOI":"10.1016/j.sbi.2023.102593","ISSN":"0959440X","journalAbbreviation":"Current Opinion in Structural Biology","language":"en","page":"102593","source":"DOI.org (Crossref)","title":"The next wave of interactomics: Mapping the SLiM-based interactions of the intrinsically disordered proteome","title-short":"The next wave of interactomics","volume":"80","author":[{"family":"Davey","given":"Norman E."},{"family":"Simonetti","given":"Leandro"},{"family":"Ivarsson","given":"Ylva"}],"issued":{"date-parts":[["2023",6]]}}}],"schema":"https://github.com/citation-style-language/schema/raw/master/csl-citation.json"} </w:instrText>
      </w:r>
      <w:r w:rsidR="003C7DC6" w:rsidRPr="00557BC1">
        <w:rPr>
          <w:rFonts w:ascii="Georgia" w:hAnsi="Georgia" w:cs="Times New Roman"/>
          <w:sz w:val="18"/>
          <w:szCs w:val="18"/>
          <w:rPrChange w:id="133" w:author="Jackson Halpin" w:date="2025-06-11T14:21:00Z" w16du:dateUtc="2025-06-11T18:21:00Z">
            <w:rPr>
              <w:rFonts w:ascii="Times New Roman" w:hAnsi="Times New Roman" w:cs="Times New Roman"/>
            </w:rPr>
          </w:rPrChange>
        </w:rPr>
        <w:fldChar w:fldCharType="separate"/>
      </w:r>
      <w:r w:rsidR="00C53F0D" w:rsidRPr="00557BC1">
        <w:rPr>
          <w:rFonts w:ascii="Georgia" w:hAnsi="Georgia" w:cs="Times New Roman"/>
          <w:noProof/>
          <w:sz w:val="18"/>
          <w:szCs w:val="18"/>
          <w:rPrChange w:id="134" w:author="Jackson Halpin" w:date="2025-06-11T14:21:00Z" w16du:dateUtc="2025-06-11T18:21:00Z">
            <w:rPr>
              <w:rFonts w:ascii="Times New Roman" w:hAnsi="Times New Roman" w:cs="Times New Roman"/>
              <w:noProof/>
            </w:rPr>
          </w:rPrChange>
        </w:rPr>
        <w:t>(Kumar et al. 2024; Davey et al. 2023)</w:t>
      </w:r>
      <w:r w:rsidR="003C7DC6" w:rsidRPr="00557BC1">
        <w:rPr>
          <w:rFonts w:ascii="Georgia" w:hAnsi="Georgia" w:cs="Times New Roman"/>
          <w:sz w:val="18"/>
          <w:szCs w:val="18"/>
          <w:rPrChange w:id="135" w:author="Jackson Halpin" w:date="2025-06-11T14:21:00Z" w16du:dateUtc="2025-06-11T18:21:00Z">
            <w:rPr>
              <w:rFonts w:ascii="Times New Roman" w:hAnsi="Times New Roman" w:cs="Times New Roman"/>
            </w:rPr>
          </w:rPrChange>
        </w:rPr>
        <w:fldChar w:fldCharType="end"/>
      </w:r>
      <w:r w:rsidR="003C7DC6" w:rsidRPr="00557BC1">
        <w:rPr>
          <w:rFonts w:ascii="Georgia" w:hAnsi="Georgia" w:cs="Times New Roman"/>
          <w:sz w:val="18"/>
          <w:szCs w:val="18"/>
          <w:rPrChange w:id="136" w:author="Jackson Halpin" w:date="2025-06-11T14:21:00Z" w16du:dateUtc="2025-06-11T18:21:00Z">
            <w:rPr>
              <w:rFonts w:ascii="Times New Roman" w:hAnsi="Times New Roman" w:cs="Times New Roman"/>
            </w:rPr>
          </w:rPrChange>
        </w:rPr>
        <w:t>.</w:t>
      </w:r>
    </w:p>
    <w:p w14:paraId="20DF0E39" w14:textId="042E98E1" w:rsidR="007535C5" w:rsidRPr="00557BC1" w:rsidRDefault="00C3704F" w:rsidP="00557BC1">
      <w:pPr>
        <w:ind w:firstLine="720"/>
        <w:jc w:val="both"/>
        <w:rPr>
          <w:rFonts w:ascii="Georgia" w:hAnsi="Georgia" w:cs="Times New Roman"/>
          <w:sz w:val="18"/>
          <w:szCs w:val="18"/>
          <w:rPrChange w:id="137" w:author="Jackson Halpin" w:date="2025-06-11T14:21:00Z" w16du:dateUtc="2025-06-11T18:21:00Z">
            <w:rPr>
              <w:rFonts w:ascii="Times New Roman" w:hAnsi="Times New Roman" w:cs="Times New Roman"/>
            </w:rPr>
          </w:rPrChange>
        </w:rPr>
        <w:pPrChange w:id="138"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139" w:author="Jackson Halpin" w:date="2025-06-11T14:21:00Z" w16du:dateUtc="2025-06-11T18:21:00Z">
            <w:rPr>
              <w:rFonts w:ascii="Times New Roman" w:hAnsi="Times New Roman" w:cs="Times New Roman"/>
            </w:rPr>
          </w:rPrChange>
        </w:rPr>
        <w:t xml:space="preserve">SLiMs mediate interactions involved in critical cellular processes, including the conserved proteostasis pathway macroautophagy </w:t>
      </w:r>
      <w:r w:rsidR="003E1CE9" w:rsidRPr="00557BC1">
        <w:rPr>
          <w:rFonts w:ascii="Georgia" w:hAnsi="Georgia" w:cs="Times New Roman"/>
          <w:sz w:val="18"/>
          <w:szCs w:val="18"/>
          <w:rPrChange w:id="140" w:author="Jackson Halpin" w:date="2025-06-11T14:21:00Z" w16du:dateUtc="2025-06-11T18:21:00Z">
            <w:rPr>
              <w:rFonts w:ascii="Times New Roman" w:hAnsi="Times New Roman" w:cs="Times New Roman"/>
            </w:rPr>
          </w:rPrChange>
        </w:rPr>
        <w:t>(hereafter autophagy)</w:t>
      </w:r>
      <w:r w:rsidRPr="00557BC1">
        <w:rPr>
          <w:rFonts w:ascii="Georgia" w:hAnsi="Georgia" w:cs="Times New Roman"/>
          <w:sz w:val="18"/>
          <w:szCs w:val="18"/>
          <w:rPrChange w:id="141" w:author="Jackson Halpin" w:date="2025-06-11T14:21:00Z" w16du:dateUtc="2025-06-11T18:21:00Z">
            <w:rPr>
              <w:rFonts w:ascii="Times New Roman" w:hAnsi="Times New Roman" w:cs="Times New Roman"/>
            </w:rPr>
          </w:rPrChange>
        </w:rPr>
        <w:t>.</w:t>
      </w:r>
      <w:r w:rsidR="003E1CE9" w:rsidRPr="00557BC1">
        <w:rPr>
          <w:rFonts w:ascii="Georgia" w:hAnsi="Georgia" w:cs="Times New Roman"/>
          <w:sz w:val="18"/>
          <w:szCs w:val="18"/>
          <w:rPrChange w:id="142"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143" w:author="Jackson Halpin" w:date="2025-06-11T14:21:00Z" w16du:dateUtc="2025-06-11T18:21:00Z">
            <w:rPr>
              <w:rFonts w:ascii="Times New Roman" w:hAnsi="Times New Roman" w:cs="Times New Roman"/>
            </w:rPr>
          </w:rPrChange>
        </w:rPr>
        <w:t>Autophagy</w:t>
      </w:r>
      <w:r w:rsidR="003E1CE9" w:rsidRPr="00557BC1">
        <w:rPr>
          <w:rFonts w:ascii="Georgia" w:hAnsi="Georgia" w:cs="Times New Roman"/>
          <w:sz w:val="18"/>
          <w:szCs w:val="18"/>
          <w:rPrChange w:id="144" w:author="Jackson Halpin" w:date="2025-06-11T14:21:00Z" w16du:dateUtc="2025-06-11T18:21:00Z">
            <w:rPr>
              <w:rFonts w:ascii="Times New Roman" w:hAnsi="Times New Roman" w:cs="Times New Roman"/>
            </w:rPr>
          </w:rPrChange>
        </w:rPr>
        <w:t xml:space="preserve"> involves the </w:t>
      </w:r>
      <w:r w:rsidR="003E1CE9" w:rsidRPr="00557BC1">
        <w:rPr>
          <w:rFonts w:ascii="Georgia" w:hAnsi="Georgia" w:cs="Times New Roman"/>
          <w:i/>
          <w:iCs/>
          <w:sz w:val="18"/>
          <w:szCs w:val="18"/>
          <w:rPrChange w:id="145" w:author="Jackson Halpin" w:date="2025-06-11T14:21:00Z" w16du:dateUtc="2025-06-11T18:21:00Z">
            <w:rPr>
              <w:rFonts w:ascii="Times New Roman" w:hAnsi="Times New Roman" w:cs="Times New Roman"/>
              <w:i/>
              <w:iCs/>
            </w:rPr>
          </w:rPrChange>
        </w:rPr>
        <w:t>de novo</w:t>
      </w:r>
      <w:r w:rsidR="003E1CE9" w:rsidRPr="00557BC1">
        <w:rPr>
          <w:rFonts w:ascii="Georgia" w:hAnsi="Georgia" w:cs="Times New Roman"/>
          <w:sz w:val="18"/>
          <w:szCs w:val="18"/>
          <w:rPrChange w:id="146" w:author="Jackson Halpin" w:date="2025-06-11T14:21:00Z" w16du:dateUtc="2025-06-11T18:21:00Z">
            <w:rPr>
              <w:rFonts w:ascii="Times New Roman" w:hAnsi="Times New Roman" w:cs="Times New Roman"/>
            </w:rPr>
          </w:rPrChange>
        </w:rPr>
        <w:t xml:space="preserve"> formation of a double-membrane organelle </w:t>
      </w:r>
      <w:r w:rsidR="00D430F2" w:rsidRPr="00557BC1">
        <w:rPr>
          <w:rFonts w:ascii="Georgia" w:hAnsi="Georgia" w:cs="Times New Roman"/>
          <w:sz w:val="18"/>
          <w:szCs w:val="18"/>
          <w:rPrChange w:id="147" w:author="Jackson Halpin" w:date="2025-06-11T14:21:00Z" w16du:dateUtc="2025-06-11T18:21:00Z">
            <w:rPr>
              <w:rFonts w:ascii="Times New Roman" w:hAnsi="Times New Roman" w:cs="Times New Roman"/>
            </w:rPr>
          </w:rPrChange>
        </w:rPr>
        <w:t xml:space="preserve">known as the autophagosome, which </w:t>
      </w:r>
      <w:r w:rsidR="003E1CE9" w:rsidRPr="00557BC1">
        <w:rPr>
          <w:rFonts w:ascii="Georgia" w:hAnsi="Georgia" w:cs="Times New Roman"/>
          <w:sz w:val="18"/>
          <w:szCs w:val="18"/>
          <w:rPrChange w:id="148" w:author="Jackson Halpin" w:date="2025-06-11T14:21:00Z" w16du:dateUtc="2025-06-11T18:21:00Z">
            <w:rPr>
              <w:rFonts w:ascii="Times New Roman" w:hAnsi="Times New Roman" w:cs="Times New Roman"/>
            </w:rPr>
          </w:rPrChange>
        </w:rPr>
        <w:t xml:space="preserve">transports cellular contents to the lysosome for degradation </w:t>
      </w:r>
      <w:r w:rsidR="00DF2A70" w:rsidRPr="00557BC1">
        <w:rPr>
          <w:rFonts w:ascii="Georgia" w:hAnsi="Georgia" w:cs="Times New Roman"/>
          <w:sz w:val="18"/>
          <w:szCs w:val="18"/>
          <w:rPrChange w:id="149"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150" w:author="Jackson Halpin" w:date="2025-06-11T14:21:00Z" w16du:dateUtc="2025-06-11T18:21:00Z">
            <w:rPr>
              <w:rFonts w:ascii="Times New Roman" w:hAnsi="Times New Roman" w:cs="Times New Roman"/>
            </w:rPr>
          </w:rPrChange>
        </w:rPr>
        <w:instrText xml:space="preserve"> ADDIN ZOTERO_ITEM CSL_CITATION {"citationID":"TqDz1zHv","properties":{"formattedCitation":"(Mei et al. 2014; Popelka 2020)","plainCitation":"(Mei et al. 2014; Popelka 2020)","noteIndex":0},"citationItems":[{"id":147,"uris":["http://zotero.org/users/local/DUCgBsd9/items/5GJB9LCS","http://zotero.org/users/14717947/items/5GJB9LCS"],"itemData":{"id":147,"type":"article-journal","abstract":"ABSTRACT\n            \n              Autophagy is an essential eukaryotic pathway required for cellular homeostasis. Numerous key autophagy effectors and regulators have been identified, but the mechanism by which they carry out their function in autophagy is not fully understood. Our rigorous bioinformatic analysis shows that the majority of key human autophagy proteins include\n              i\n              ntrinsically\n              d\n              isordered\n              r\n              egions (IDRs), which are sequences lacking stable secondary and tertiary structure; suggesting that IDRs play an important, yet hitherto uninvestigated, role in autophagy. Available crystal structures corroborate the absence of structure in some of these predicted IDRs. Regions of orthologs equivalent to the IDRs predicted in the human autophagy proteins are poorly conserved, indicating that these regions may have diverse functions in different homologs. We also show that IDRs predicted in human proteins contain several regions predicted to facilitate protein–protein interactions, and delineate the network of proteins that interact with each predicted IDR</w:instrText>
      </w:r>
      <w:r w:rsidR="00254B7E" w:rsidRPr="00557BC1">
        <w:rPr>
          <w:rFonts w:ascii="Cambria Math" w:hAnsi="Cambria Math" w:cs="Cambria Math"/>
          <w:sz w:val="18"/>
          <w:szCs w:val="18"/>
          <w:rPrChange w:id="151"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152" w:author="Jackson Halpin" w:date="2025-06-11T14:21:00Z" w16du:dateUtc="2025-06-11T18:21:00Z">
            <w:rPr>
              <w:rFonts w:ascii="Times New Roman" w:hAnsi="Times New Roman" w:cs="Times New Roman"/>
            </w:rPr>
          </w:rPrChange>
        </w:rPr>
        <w:instrText>containing autophagy protein, suggesting that many of these interactions may involve IDRs. Lastly, we experimentally show that a BCL2 homology 3 domain (BH3D), within the key autophagy effector BECN1 is an IDR. This BH3D undergoes a dramatic conformational change from coil to α</w:instrText>
      </w:r>
      <w:r w:rsidR="00254B7E" w:rsidRPr="00557BC1">
        <w:rPr>
          <w:rFonts w:ascii="Cambria Math" w:hAnsi="Cambria Math" w:cs="Cambria Math"/>
          <w:sz w:val="18"/>
          <w:szCs w:val="18"/>
          <w:rPrChange w:id="153"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154" w:author="Jackson Halpin" w:date="2025-06-11T14:21:00Z" w16du:dateUtc="2025-06-11T18:21:00Z">
            <w:rPr>
              <w:rFonts w:ascii="Times New Roman" w:hAnsi="Times New Roman" w:cs="Times New Roman"/>
            </w:rPr>
          </w:rPrChange>
        </w:rPr>
        <w:instrText>helix upon binding to BCL2s, with the C</w:instrText>
      </w:r>
      <w:r w:rsidR="00254B7E" w:rsidRPr="00557BC1">
        <w:rPr>
          <w:rFonts w:ascii="Cambria Math" w:hAnsi="Cambria Math" w:cs="Cambria Math"/>
          <w:sz w:val="18"/>
          <w:szCs w:val="18"/>
          <w:rPrChange w:id="155"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156" w:author="Jackson Halpin" w:date="2025-06-11T14:21:00Z" w16du:dateUtc="2025-06-11T18:21:00Z">
            <w:rPr>
              <w:rFonts w:ascii="Times New Roman" w:hAnsi="Times New Roman" w:cs="Times New Roman"/>
            </w:rPr>
          </w:rPrChange>
        </w:rPr>
        <w:instrText>terminal half of this BH3D constituting a binding motif, which serves to anchor the interaction of the BH3D to BCL2s. The information presented here will help inform future in</w:instrText>
      </w:r>
      <w:r w:rsidR="00254B7E" w:rsidRPr="00557BC1">
        <w:rPr>
          <w:rFonts w:ascii="Cambria Math" w:hAnsi="Cambria Math" w:cs="Cambria Math"/>
          <w:sz w:val="18"/>
          <w:szCs w:val="18"/>
          <w:rPrChange w:id="157"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158" w:author="Jackson Halpin" w:date="2025-06-11T14:21:00Z" w16du:dateUtc="2025-06-11T18:21:00Z">
            <w:rPr>
              <w:rFonts w:ascii="Times New Roman" w:hAnsi="Times New Roman" w:cs="Times New Roman"/>
            </w:rPr>
          </w:rPrChange>
        </w:rPr>
        <w:instrText xml:space="preserve">depth investigations of the biological role and mechanism of IDRs in autophagy proteins. Proteins 2014; 82:565–578. © 2013 Wiley Periodicals, Inc.","container-title":"Proteins: Structure, Function, and Bioinformatics","DOI":"10.1002/prot.24424","ISSN":"0887-3585, 1097-0134","issue":"4","journalAbbreviation":"Proteins","language":"en","license":"http://onlinelibrary.wiley.com/termsAndConditions#vor","page":"565-578","source":"DOI.org (Crossref)","title":"Intrinsically disordered regions in autophagy proteins","volume":"82","author":[{"family":"Mei","given":"Yang"},{"family":"Su","given":"Minfei"},{"family":"Soni","given":"Gaurav"},{"family":"Salem","given":"Saeed"},{"family":"Colbert","given":"Christopher L."},{"family":"Sinha","given":"Sangita C."}],"issued":{"date-parts":[["2014",4]]}}},{"id":146,"uris":["http://zotero.org/users/local/DUCgBsd9/items/9P9GHYWZ","http://zotero.org/users/14717947/items/9P9GHYWZ"],"itemData":{"id":146,"type":"chapter","container-title":"Progress in Molecular Biology and Translational Science","ISBN":"978-0-12-822615-5","language":"en","license":"https://www.elsevier.com/tdm/userlicense/1.0/","note":"DOI: 10.1016/bs.pmbts.2020.03.002","page":"263-305","publisher":"Elsevier","source":"DOI.org (Crossref)","title":"Dancing while self-eating: Protein intrinsic disorder in autophagy","title-short":"Dancing while self-eating","URL":"https://linkinghub.elsevier.com/retrieve/pii/S1877117320300375","volume":"174","author":[{"family":"Popelka","given":"Hana"}],"accessed":{"date-parts":[["2024",5,26]]},"issued":{"date-parts":[["2020"]]}}}],"schema":"https://github.com/citation-style-language/schema/raw/master/csl-citation.json"} </w:instrText>
      </w:r>
      <w:r w:rsidR="00DF2A70" w:rsidRPr="00557BC1">
        <w:rPr>
          <w:rFonts w:ascii="Georgia" w:hAnsi="Georgia" w:cs="Times New Roman"/>
          <w:sz w:val="18"/>
          <w:szCs w:val="18"/>
          <w:rPrChange w:id="159"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160" w:author="Jackson Halpin" w:date="2025-06-11T14:21:00Z" w16du:dateUtc="2025-06-11T18:21:00Z">
            <w:rPr>
              <w:rFonts w:ascii="Times New Roman" w:hAnsi="Times New Roman" w:cs="Times New Roman"/>
              <w:noProof/>
            </w:rPr>
          </w:rPrChange>
        </w:rPr>
        <w:t>(Mei et al. 2014; Popelka 2020)</w:t>
      </w:r>
      <w:r w:rsidR="00DF2A70" w:rsidRPr="00557BC1">
        <w:rPr>
          <w:rFonts w:ascii="Georgia" w:hAnsi="Georgia" w:cs="Times New Roman"/>
          <w:sz w:val="18"/>
          <w:szCs w:val="18"/>
          <w:rPrChange w:id="161" w:author="Jackson Halpin" w:date="2025-06-11T14:21:00Z" w16du:dateUtc="2025-06-11T18:21:00Z">
            <w:rPr>
              <w:rFonts w:ascii="Times New Roman" w:hAnsi="Times New Roman" w:cs="Times New Roman"/>
            </w:rPr>
          </w:rPrChange>
        </w:rPr>
        <w:fldChar w:fldCharType="end"/>
      </w:r>
      <w:r w:rsidR="00DF2A70" w:rsidRPr="00557BC1">
        <w:rPr>
          <w:rFonts w:ascii="Georgia" w:hAnsi="Georgia" w:cs="Times New Roman"/>
          <w:sz w:val="18"/>
          <w:szCs w:val="18"/>
          <w:rPrChange w:id="162" w:author="Jackson Halpin" w:date="2025-06-11T14:21:00Z" w16du:dateUtc="2025-06-11T18:21:00Z">
            <w:rPr>
              <w:rFonts w:ascii="Times New Roman" w:hAnsi="Times New Roman" w:cs="Times New Roman"/>
            </w:rPr>
          </w:rPrChange>
        </w:rPr>
        <w:t xml:space="preserve">. </w:t>
      </w:r>
      <w:r w:rsidR="003E1CE9" w:rsidRPr="00557BC1">
        <w:rPr>
          <w:rFonts w:ascii="Georgia" w:hAnsi="Georgia" w:cs="Times New Roman"/>
          <w:sz w:val="18"/>
          <w:szCs w:val="18"/>
          <w:rPrChange w:id="163" w:author="Jackson Halpin" w:date="2025-06-11T14:21:00Z" w16du:dateUtc="2025-06-11T18:21:00Z">
            <w:rPr>
              <w:rFonts w:ascii="Times New Roman" w:hAnsi="Times New Roman" w:cs="Times New Roman"/>
            </w:rPr>
          </w:rPrChange>
        </w:rPr>
        <w:t>Microtubule-associated protein 1A/1B light chain 3B (LC3B)</w:t>
      </w:r>
      <w:r w:rsidR="00CC1980" w:rsidRPr="00557BC1">
        <w:rPr>
          <w:rFonts w:ascii="Georgia" w:hAnsi="Georgia" w:cs="Times New Roman"/>
          <w:sz w:val="18"/>
          <w:szCs w:val="18"/>
          <w:rPrChange w:id="164" w:author="Jackson Halpin" w:date="2025-06-11T14:21:00Z" w16du:dateUtc="2025-06-11T18:21:00Z">
            <w:rPr>
              <w:rFonts w:ascii="Times New Roman" w:hAnsi="Times New Roman" w:cs="Times New Roman"/>
            </w:rPr>
          </w:rPrChange>
        </w:rPr>
        <w:t xml:space="preserve"> and its homologs</w:t>
      </w:r>
      <w:r w:rsidR="003E1CE9" w:rsidRPr="00557BC1">
        <w:rPr>
          <w:rFonts w:ascii="Georgia" w:hAnsi="Georgia" w:cs="Times New Roman"/>
          <w:sz w:val="18"/>
          <w:szCs w:val="18"/>
          <w:rPrChange w:id="165" w:author="Jackson Halpin" w:date="2025-06-11T14:21:00Z" w16du:dateUtc="2025-06-11T18:21:00Z">
            <w:rPr>
              <w:rFonts w:ascii="Times New Roman" w:hAnsi="Times New Roman" w:cs="Times New Roman"/>
            </w:rPr>
          </w:rPrChange>
        </w:rPr>
        <w:t xml:space="preserve"> </w:t>
      </w:r>
      <w:r w:rsidR="00CC1980" w:rsidRPr="00557BC1">
        <w:rPr>
          <w:rFonts w:ascii="Georgia" w:hAnsi="Georgia" w:cs="Times New Roman"/>
          <w:sz w:val="18"/>
          <w:szCs w:val="18"/>
          <w:rPrChange w:id="166" w:author="Jackson Halpin" w:date="2025-06-11T14:21:00Z" w16du:dateUtc="2025-06-11T18:21:00Z">
            <w:rPr>
              <w:rFonts w:ascii="Times New Roman" w:hAnsi="Times New Roman" w:cs="Times New Roman"/>
            </w:rPr>
          </w:rPrChange>
        </w:rPr>
        <w:t>are</w:t>
      </w:r>
      <w:r w:rsidR="003E1CE9" w:rsidRPr="00557BC1">
        <w:rPr>
          <w:rFonts w:ascii="Georgia" w:hAnsi="Georgia" w:cs="Times New Roman"/>
          <w:sz w:val="18"/>
          <w:szCs w:val="18"/>
          <w:rPrChange w:id="167" w:author="Jackson Halpin" w:date="2025-06-11T14:21:00Z" w16du:dateUtc="2025-06-11T18:21:00Z">
            <w:rPr>
              <w:rFonts w:ascii="Times New Roman" w:hAnsi="Times New Roman" w:cs="Times New Roman"/>
            </w:rPr>
          </w:rPrChange>
        </w:rPr>
        <w:t xml:space="preserve"> critical to</w:t>
      </w:r>
      <w:r w:rsidR="00830B0B" w:rsidRPr="00557BC1">
        <w:rPr>
          <w:rFonts w:ascii="Georgia" w:hAnsi="Georgia" w:cs="Times New Roman"/>
          <w:sz w:val="18"/>
          <w:szCs w:val="18"/>
          <w:rPrChange w:id="168" w:author="Jackson Halpin" w:date="2025-06-11T14:21:00Z" w16du:dateUtc="2025-06-11T18:21:00Z">
            <w:rPr>
              <w:rFonts w:ascii="Times New Roman" w:hAnsi="Times New Roman" w:cs="Times New Roman"/>
            </w:rPr>
          </w:rPrChange>
        </w:rPr>
        <w:t xml:space="preserve"> every stage of the autophagic process</w:t>
      </w:r>
      <w:r w:rsidR="006B3CBB" w:rsidRPr="00557BC1">
        <w:rPr>
          <w:rFonts w:ascii="Georgia" w:hAnsi="Georgia" w:cs="Times New Roman"/>
          <w:sz w:val="18"/>
          <w:szCs w:val="18"/>
          <w:rPrChange w:id="169" w:author="Jackson Halpin" w:date="2025-06-11T14:21:00Z" w16du:dateUtc="2025-06-11T18:21:00Z">
            <w:rPr>
              <w:rFonts w:ascii="Times New Roman" w:hAnsi="Times New Roman" w:cs="Times New Roman"/>
            </w:rPr>
          </w:rPrChange>
        </w:rPr>
        <w:t xml:space="preserve"> and participate</w:t>
      </w:r>
      <w:r w:rsidR="00830B0B" w:rsidRPr="00557BC1">
        <w:rPr>
          <w:rFonts w:ascii="Georgia" w:hAnsi="Georgia" w:cs="Times New Roman"/>
          <w:sz w:val="18"/>
          <w:szCs w:val="18"/>
          <w:rPrChange w:id="170" w:author="Jackson Halpin" w:date="2025-06-11T14:21:00Z" w16du:dateUtc="2025-06-11T18:21:00Z">
            <w:rPr>
              <w:rFonts w:ascii="Times New Roman" w:hAnsi="Times New Roman" w:cs="Times New Roman"/>
            </w:rPr>
          </w:rPrChange>
        </w:rPr>
        <w:t xml:space="preserve"> via interaction with </w:t>
      </w:r>
      <w:r w:rsidR="006B3CBB" w:rsidRPr="00557BC1">
        <w:rPr>
          <w:rFonts w:ascii="Georgia" w:hAnsi="Georgia" w:cs="Times New Roman"/>
          <w:sz w:val="18"/>
          <w:szCs w:val="18"/>
          <w:rPrChange w:id="171" w:author="Jackson Halpin" w:date="2025-06-11T14:21:00Z" w16du:dateUtc="2025-06-11T18:21:00Z">
            <w:rPr>
              <w:rFonts w:ascii="Times New Roman" w:hAnsi="Times New Roman" w:cs="Times New Roman"/>
            </w:rPr>
          </w:rPrChange>
        </w:rPr>
        <w:t>numerous</w:t>
      </w:r>
      <w:r w:rsidR="005613F8" w:rsidRPr="00557BC1">
        <w:rPr>
          <w:rFonts w:ascii="Georgia" w:hAnsi="Georgia" w:cs="Times New Roman"/>
          <w:sz w:val="18"/>
          <w:szCs w:val="18"/>
          <w:rPrChange w:id="172" w:author="Jackson Halpin" w:date="2025-06-11T14:21:00Z" w16du:dateUtc="2025-06-11T18:21:00Z">
            <w:rPr>
              <w:rFonts w:ascii="Times New Roman" w:hAnsi="Times New Roman" w:cs="Times New Roman"/>
            </w:rPr>
          </w:rPrChange>
        </w:rPr>
        <w:t xml:space="preserve"> </w:t>
      </w:r>
      <w:r w:rsidR="006B3CBB" w:rsidRPr="00557BC1">
        <w:rPr>
          <w:rFonts w:ascii="Georgia" w:hAnsi="Georgia" w:cs="Times New Roman"/>
          <w:sz w:val="18"/>
          <w:szCs w:val="18"/>
          <w:rPrChange w:id="173" w:author="Jackson Halpin" w:date="2025-06-11T14:21:00Z" w16du:dateUtc="2025-06-11T18:21:00Z">
            <w:rPr>
              <w:rFonts w:ascii="Times New Roman" w:hAnsi="Times New Roman" w:cs="Times New Roman"/>
            </w:rPr>
          </w:rPrChange>
        </w:rPr>
        <w:t xml:space="preserve">partners that contain </w:t>
      </w:r>
      <w:r w:rsidR="00830B0B" w:rsidRPr="00557BC1">
        <w:rPr>
          <w:rFonts w:ascii="Georgia" w:hAnsi="Georgia" w:cs="Times New Roman"/>
          <w:sz w:val="18"/>
          <w:szCs w:val="18"/>
          <w:rPrChange w:id="174" w:author="Jackson Halpin" w:date="2025-06-11T14:21:00Z" w16du:dateUtc="2025-06-11T18:21:00Z">
            <w:rPr>
              <w:rFonts w:ascii="Times New Roman" w:hAnsi="Times New Roman" w:cs="Times New Roman"/>
            </w:rPr>
          </w:rPrChange>
        </w:rPr>
        <w:t>a SLiM termed the</w:t>
      </w:r>
      <w:r w:rsidR="003E1CE9" w:rsidRPr="00557BC1">
        <w:rPr>
          <w:rFonts w:ascii="Georgia" w:hAnsi="Georgia" w:cs="Times New Roman"/>
          <w:sz w:val="18"/>
          <w:szCs w:val="18"/>
          <w:rPrChange w:id="175" w:author="Jackson Halpin" w:date="2025-06-11T14:21:00Z" w16du:dateUtc="2025-06-11T18:21:00Z">
            <w:rPr>
              <w:rFonts w:ascii="Times New Roman" w:hAnsi="Times New Roman" w:cs="Times New Roman"/>
            </w:rPr>
          </w:rPrChange>
        </w:rPr>
        <w:t xml:space="preserve"> </w:t>
      </w:r>
      <w:r w:rsidR="003152C6" w:rsidRPr="00557BC1">
        <w:rPr>
          <w:rFonts w:ascii="Georgia" w:hAnsi="Georgia" w:cs="Times New Roman"/>
          <w:sz w:val="18"/>
          <w:szCs w:val="18"/>
          <w:rPrChange w:id="176" w:author="Jackson Halpin" w:date="2025-06-11T14:21:00Z" w16du:dateUtc="2025-06-11T18:21:00Z">
            <w:rPr>
              <w:rFonts w:ascii="Times New Roman" w:hAnsi="Times New Roman" w:cs="Times New Roman"/>
            </w:rPr>
          </w:rPrChange>
        </w:rPr>
        <w:t xml:space="preserve">LC3-interaction region (LIR) </w:t>
      </w:r>
      <w:r w:rsidR="00CC679D" w:rsidRPr="00557BC1">
        <w:rPr>
          <w:rFonts w:ascii="Georgia" w:hAnsi="Georgia" w:cs="Times New Roman"/>
          <w:sz w:val="18"/>
          <w:szCs w:val="18"/>
          <w:rPrChange w:id="177" w:author="Jackson Halpin" w:date="2025-06-11T14:21:00Z" w16du:dateUtc="2025-06-11T18:21:00Z">
            <w:rPr>
              <w:rFonts w:ascii="Times New Roman" w:hAnsi="Times New Roman" w:cs="Times New Roman"/>
            </w:rPr>
          </w:rPrChange>
        </w:rPr>
        <w:fldChar w:fldCharType="begin"/>
      </w:r>
      <w:r w:rsidR="00CC679D" w:rsidRPr="00557BC1">
        <w:rPr>
          <w:rFonts w:ascii="Georgia" w:hAnsi="Georgia" w:cs="Times New Roman"/>
          <w:sz w:val="18"/>
          <w:szCs w:val="18"/>
          <w:rPrChange w:id="178" w:author="Jackson Halpin" w:date="2025-06-11T14:21:00Z" w16du:dateUtc="2025-06-11T18:21:00Z">
            <w:rPr>
              <w:rFonts w:ascii="Times New Roman" w:hAnsi="Times New Roman" w:cs="Times New Roman"/>
            </w:rPr>
          </w:rPrChange>
        </w:rPr>
        <w:instrText xml:space="preserve"> ADDIN ZOTERO_ITEM CSL_CITATION {"citationID":"zuLm1ELa","properties":{"formattedCitation":"(Rogov et al. 2023)","plainCitation":"(Rogov et al. 2023)","noteIndex":0},"citationItems":[{"id":122,"uris":["http://zotero.org/users/local/DUCgBsd9/items/YHHHUSZB","http://zotero.org/users/14717947/items/YHHHUSZB"],"itemData":{"id":122,"type":"article-journal","container-title":"Autophagy Reports","DOI":"10.1080/27694127.2023.2188523","ISSN":"2769-4127","issue":"1","journalAbbreviation":"Autophagy Reports","language":"en","page":"2188523","source":"DOI.org (Crossref)","title":"Atg8 family proteins, LIR/AIM motifs and other interaction modes","volume":"2","author":[{"family":"Rogov","given":"Vladimir V."},{"family":"Nezis","given":"Ioannis P."},{"family":"Tsapras","given":"Panagiotis"},{"family":"Zhang","given":"Hong"},{"family":"Dagdas","given":"Yasin"},{"family":"Noda","given":"Nobuo N."},{"family":"Nakatogawa","given":"Hitoshi"},{"family":"Wirth","given":"Martina"},{"family":"Mouilleron","given":"Stephane"},{"family":"McEwan","given":"David G."},{"family":"Behrends","given":"Christian"},{"family":"Deretic","given":"Vojo"},{"family":"Elazar","given":"Zvulun"},{"family":"Tooze","given":"Sharon A."},{"family":"Dikic","given":"Ivan"},{"family":"Lamark","given":"Trond"},{"family":"Johansen","given":"Terje"}],"issued":{"date-parts":[["2023",12,31]]}}}],"schema":"https://github.com/citation-style-language/schema/raw/master/csl-citation.json"} </w:instrText>
      </w:r>
      <w:r w:rsidR="00CC679D" w:rsidRPr="00557BC1">
        <w:rPr>
          <w:rFonts w:ascii="Georgia" w:hAnsi="Georgia" w:cs="Times New Roman"/>
          <w:sz w:val="18"/>
          <w:szCs w:val="18"/>
          <w:rPrChange w:id="179" w:author="Jackson Halpin" w:date="2025-06-11T14:21:00Z" w16du:dateUtc="2025-06-11T18:21:00Z">
            <w:rPr>
              <w:rFonts w:ascii="Times New Roman" w:hAnsi="Times New Roman" w:cs="Times New Roman"/>
            </w:rPr>
          </w:rPrChange>
        </w:rPr>
        <w:fldChar w:fldCharType="separate"/>
      </w:r>
      <w:r w:rsidR="00CC679D" w:rsidRPr="00557BC1">
        <w:rPr>
          <w:rFonts w:ascii="Georgia" w:hAnsi="Georgia" w:cs="Times New Roman"/>
          <w:noProof/>
          <w:sz w:val="18"/>
          <w:szCs w:val="18"/>
          <w:rPrChange w:id="180" w:author="Jackson Halpin" w:date="2025-06-11T14:21:00Z" w16du:dateUtc="2025-06-11T18:21:00Z">
            <w:rPr>
              <w:rFonts w:ascii="Times New Roman" w:hAnsi="Times New Roman" w:cs="Times New Roman"/>
              <w:noProof/>
            </w:rPr>
          </w:rPrChange>
        </w:rPr>
        <w:t>(Rogov et al. 2023)</w:t>
      </w:r>
      <w:r w:rsidR="00CC679D" w:rsidRPr="00557BC1">
        <w:rPr>
          <w:rFonts w:ascii="Georgia" w:hAnsi="Georgia" w:cs="Times New Roman"/>
          <w:sz w:val="18"/>
          <w:szCs w:val="18"/>
          <w:rPrChange w:id="181" w:author="Jackson Halpin" w:date="2025-06-11T14:21:00Z" w16du:dateUtc="2025-06-11T18:21:00Z">
            <w:rPr>
              <w:rFonts w:ascii="Times New Roman" w:hAnsi="Times New Roman" w:cs="Times New Roman"/>
            </w:rPr>
          </w:rPrChange>
        </w:rPr>
        <w:fldChar w:fldCharType="end"/>
      </w:r>
      <w:r w:rsidR="00A1694F" w:rsidRPr="00557BC1">
        <w:rPr>
          <w:rFonts w:ascii="Georgia" w:hAnsi="Georgia" w:cs="Times New Roman"/>
          <w:sz w:val="18"/>
          <w:szCs w:val="18"/>
          <w:rPrChange w:id="182"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183" w:author="Jackson Halpin" w:date="2025-06-11T14:21:00Z" w16du:dateUtc="2025-06-11T18:21:00Z">
            <w:rPr>
              <w:rFonts w:ascii="Times New Roman" w:hAnsi="Times New Roman" w:cs="Times New Roman"/>
            </w:rPr>
          </w:rPrChange>
        </w:rPr>
        <w:instrText xml:space="preserve"> ADDIN ZOTERO_ITEM CSL_CITATION {"citationID":"TiMmqfKD","properties":{"formattedCitation":"(Birgisdottir et al. 2013)","plainCitation":"(Birgisdottir et al. 2013)","noteIndex":0},"citationItems":[{"id":96,"uris":["http://zotero.org/users/local/DUCgBsd9/items/C38RVCPH","http://zotero.org/users/14717947/items/C38RVCPH"],"itemData":{"id":96,"type":"article-journal","abstract":"Summary\n            (Macro)autophagy is a fundamental degradation process for macromolecules and organelles of vital importance for cell and tissue homeostasis. Autophagy research has gained a strong momentum in recent years because of its relevance to cancer, neurodegenerative diseases, muscular dystrophy, lipid storage disorders, development, ageing and innate immunity. Autophagy has traditionally been thought of as a bulk degradation process that is mobilized upon nutritional starvation to replenish the cell with building blocks and keep up with the energy demand. This view has recently changed dramatically following an array of papers describing various forms of selective autophagy. A main driving force has been the discovery of specific autophagy receptors that sequester cargo into forming autophagosomes (phagophores). At the heart of this selectivity lies the LC3-interacting region (LIR) motif, which ensures the targeting of autophagy receptors to LC3 (or other ATG8 family proteins) anchored in the phagophore membrane. LIR-containing proteins include cargo receptors, members of the basal autophagy apparatus, proteins associated with vesicles and of their transport, Rab GTPase-activating proteins (GAPs) and specific signaling proteins that are degraded by selective autophagy. Here, we comment on these new insights and focus on the interactions of LIR-containing proteins with members of the ATG8 protein family.","container-title":"Journal of Cell Science","DOI":"10.1242/jcs.126128","ISSN":"1477-9137, 0021-9533","issue":"15","language":"en","page":"3237-3247","source":"DOI.org (Crossref)","title":"The LIR motif – crucial for selective autophagy","volume":"126","author":[{"family":"Birgisdottir","given":"Åsa Birna"},{"family":"Lamark","given":"Trond"},{"family":"Johansen","given":"Terje"}],"issued":{"date-parts":[["2013",8,1]]}}}],"schema":"https://github.com/citation-style-language/schema/raw/master/csl-citation.json"} </w:instrText>
      </w:r>
      <w:r w:rsidR="00A1694F" w:rsidRPr="00557BC1">
        <w:rPr>
          <w:rFonts w:ascii="Georgia" w:hAnsi="Georgia" w:cs="Times New Roman"/>
          <w:sz w:val="18"/>
          <w:szCs w:val="18"/>
          <w:rPrChange w:id="184" w:author="Jackson Halpin" w:date="2025-06-11T14:21:00Z" w16du:dateUtc="2025-06-11T18:21:00Z">
            <w:rPr>
              <w:rFonts w:ascii="Times New Roman" w:hAnsi="Times New Roman" w:cs="Times New Roman"/>
            </w:rPr>
          </w:rPrChange>
        </w:rPr>
        <w:fldChar w:fldCharType="separate"/>
      </w:r>
      <w:r w:rsidR="00B925AA" w:rsidRPr="00557BC1">
        <w:rPr>
          <w:rFonts w:ascii="Georgia" w:hAnsi="Georgia" w:cs="Times New Roman"/>
          <w:sz w:val="18"/>
          <w:szCs w:val="18"/>
          <w:rPrChange w:id="185" w:author="Jackson Halpin" w:date="2025-06-11T14:21:00Z" w16du:dateUtc="2025-06-11T18:21:00Z">
            <w:rPr>
              <w:rFonts w:ascii="Times New Roman" w:hAnsi="Times New Roman" w:cs="Times New Roman"/>
            </w:rPr>
          </w:rPrChange>
        </w:rPr>
        <w:t>(Birgisdottir et al. 2013)</w:t>
      </w:r>
      <w:r w:rsidR="00A1694F" w:rsidRPr="00557BC1">
        <w:rPr>
          <w:rFonts w:ascii="Georgia" w:hAnsi="Georgia" w:cs="Times New Roman"/>
          <w:sz w:val="18"/>
          <w:szCs w:val="18"/>
          <w:rPrChange w:id="186" w:author="Jackson Halpin" w:date="2025-06-11T14:21:00Z" w16du:dateUtc="2025-06-11T18:21:00Z">
            <w:rPr>
              <w:rFonts w:ascii="Times New Roman" w:hAnsi="Times New Roman" w:cs="Times New Roman"/>
            </w:rPr>
          </w:rPrChange>
        </w:rPr>
        <w:fldChar w:fldCharType="end"/>
      </w:r>
      <w:r w:rsidR="007348BF" w:rsidRPr="00557BC1">
        <w:rPr>
          <w:rFonts w:ascii="Georgia" w:hAnsi="Georgia" w:cs="Times New Roman"/>
          <w:sz w:val="18"/>
          <w:szCs w:val="18"/>
          <w:rPrChange w:id="187" w:author="Jackson Halpin" w:date="2025-06-11T14:21:00Z" w16du:dateUtc="2025-06-11T18:21:00Z">
            <w:rPr>
              <w:rFonts w:ascii="Times New Roman" w:hAnsi="Times New Roman" w:cs="Times New Roman"/>
            </w:rPr>
          </w:rPrChange>
        </w:rPr>
        <w:t>.</w:t>
      </w:r>
      <w:r w:rsidR="00BD6694" w:rsidRPr="00557BC1">
        <w:rPr>
          <w:rFonts w:ascii="Georgia" w:hAnsi="Georgia" w:cs="Times New Roman"/>
          <w:sz w:val="18"/>
          <w:szCs w:val="18"/>
          <w:rPrChange w:id="188" w:author="Jackson Halpin" w:date="2025-06-11T14:21:00Z" w16du:dateUtc="2025-06-11T18:21:00Z">
            <w:rPr>
              <w:rFonts w:ascii="Times New Roman" w:hAnsi="Times New Roman" w:cs="Times New Roman"/>
            </w:rPr>
          </w:rPrChange>
        </w:rPr>
        <w:t xml:space="preserve"> </w:t>
      </w:r>
      <w:r w:rsidR="007535C5" w:rsidRPr="00557BC1">
        <w:rPr>
          <w:rFonts w:ascii="Georgia" w:hAnsi="Georgia" w:cs="Times New Roman"/>
          <w:sz w:val="18"/>
          <w:szCs w:val="18"/>
          <w:rPrChange w:id="189" w:author="Jackson Halpin" w:date="2025-06-11T14:21:00Z" w16du:dateUtc="2025-06-11T18:21:00Z">
            <w:rPr>
              <w:rFonts w:ascii="Times New Roman" w:hAnsi="Times New Roman" w:cs="Times New Roman"/>
            </w:rPr>
          </w:rPrChange>
        </w:rPr>
        <w:t>During autophagy,</w:t>
      </w:r>
      <w:r w:rsidR="00B435D4" w:rsidRPr="00557BC1">
        <w:rPr>
          <w:rFonts w:ascii="Georgia" w:hAnsi="Georgia" w:cs="Times New Roman"/>
          <w:sz w:val="18"/>
          <w:szCs w:val="18"/>
          <w:rPrChange w:id="190" w:author="Jackson Halpin" w:date="2025-06-11T14:21:00Z" w16du:dateUtc="2025-06-11T18:21:00Z">
            <w:rPr>
              <w:rFonts w:ascii="Times New Roman" w:hAnsi="Times New Roman" w:cs="Times New Roman"/>
            </w:rPr>
          </w:rPrChange>
        </w:rPr>
        <w:t xml:space="preserve"> </w:t>
      </w:r>
      <w:r w:rsidR="00C43E88" w:rsidRPr="00557BC1">
        <w:rPr>
          <w:rFonts w:ascii="Georgia" w:hAnsi="Georgia" w:cs="Times New Roman"/>
          <w:sz w:val="18"/>
          <w:szCs w:val="18"/>
          <w:rPrChange w:id="191" w:author="Jackson Halpin" w:date="2025-06-11T14:21:00Z" w16du:dateUtc="2025-06-11T18:21:00Z">
            <w:rPr>
              <w:rFonts w:ascii="Times New Roman" w:hAnsi="Times New Roman" w:cs="Times New Roman"/>
            </w:rPr>
          </w:rPrChange>
        </w:rPr>
        <w:t>hundred</w:t>
      </w:r>
      <w:r w:rsidR="00977920" w:rsidRPr="00557BC1">
        <w:rPr>
          <w:rFonts w:ascii="Georgia" w:hAnsi="Georgia" w:cs="Times New Roman"/>
          <w:sz w:val="18"/>
          <w:szCs w:val="18"/>
          <w:rPrChange w:id="192" w:author="Jackson Halpin" w:date="2025-06-11T14:21:00Z" w16du:dateUtc="2025-06-11T18:21:00Z">
            <w:rPr>
              <w:rFonts w:ascii="Times New Roman" w:hAnsi="Times New Roman" w:cs="Times New Roman"/>
            </w:rPr>
          </w:rPrChange>
        </w:rPr>
        <w:t>s of LC3B</w:t>
      </w:r>
      <w:r w:rsidR="00C43E88" w:rsidRPr="00557BC1">
        <w:rPr>
          <w:rFonts w:ascii="Georgia" w:hAnsi="Georgia" w:cs="Times New Roman"/>
          <w:sz w:val="18"/>
          <w:szCs w:val="18"/>
          <w:rPrChange w:id="193" w:author="Jackson Halpin" w:date="2025-06-11T14:21:00Z" w16du:dateUtc="2025-06-11T18:21:00Z">
            <w:rPr>
              <w:rFonts w:ascii="Times New Roman" w:hAnsi="Times New Roman" w:cs="Times New Roman"/>
            </w:rPr>
          </w:rPrChange>
        </w:rPr>
        <w:t xml:space="preserve"> </w:t>
      </w:r>
      <w:r w:rsidR="00CC1980" w:rsidRPr="00557BC1">
        <w:rPr>
          <w:rFonts w:ascii="Georgia" w:hAnsi="Georgia" w:cs="Times New Roman"/>
          <w:sz w:val="18"/>
          <w:szCs w:val="18"/>
          <w:rPrChange w:id="194" w:author="Jackson Halpin" w:date="2025-06-11T14:21:00Z" w16du:dateUtc="2025-06-11T18:21:00Z">
            <w:rPr>
              <w:rFonts w:ascii="Times New Roman" w:hAnsi="Times New Roman" w:cs="Times New Roman"/>
            </w:rPr>
          </w:rPrChange>
        </w:rPr>
        <w:t xml:space="preserve">proteins </w:t>
      </w:r>
      <w:r w:rsidR="00EC12F3" w:rsidRPr="00557BC1">
        <w:rPr>
          <w:rFonts w:ascii="Georgia" w:hAnsi="Georgia" w:cs="Times New Roman"/>
          <w:sz w:val="18"/>
          <w:szCs w:val="18"/>
          <w:rPrChange w:id="195" w:author="Jackson Halpin" w:date="2025-06-11T14:21:00Z" w16du:dateUtc="2025-06-11T18:21:00Z">
            <w:rPr>
              <w:rFonts w:ascii="Times New Roman" w:hAnsi="Times New Roman" w:cs="Times New Roman"/>
            </w:rPr>
          </w:rPrChange>
        </w:rPr>
        <w:t>are</w:t>
      </w:r>
      <w:r w:rsidR="007535C5" w:rsidRPr="00557BC1">
        <w:rPr>
          <w:rFonts w:ascii="Georgia" w:hAnsi="Georgia" w:cs="Times New Roman"/>
          <w:sz w:val="18"/>
          <w:szCs w:val="18"/>
          <w:rPrChange w:id="196" w:author="Jackson Halpin" w:date="2025-06-11T14:21:00Z" w16du:dateUtc="2025-06-11T18:21:00Z">
            <w:rPr>
              <w:rFonts w:ascii="Times New Roman" w:hAnsi="Times New Roman" w:cs="Times New Roman"/>
            </w:rPr>
          </w:rPrChange>
        </w:rPr>
        <w:t xml:space="preserve"> </w:t>
      </w:r>
      <w:r w:rsidR="002240DC" w:rsidRPr="00557BC1">
        <w:rPr>
          <w:rFonts w:ascii="Georgia" w:hAnsi="Georgia" w:cs="Times New Roman"/>
          <w:sz w:val="18"/>
          <w:szCs w:val="18"/>
          <w:rPrChange w:id="197" w:author="Jackson Halpin" w:date="2025-06-11T14:21:00Z" w16du:dateUtc="2025-06-11T18:21:00Z">
            <w:rPr>
              <w:rFonts w:ascii="Times New Roman" w:hAnsi="Times New Roman" w:cs="Times New Roman"/>
            </w:rPr>
          </w:rPrChange>
        </w:rPr>
        <w:t>covalently linked</w:t>
      </w:r>
      <w:r w:rsidR="007535C5" w:rsidRPr="00557BC1">
        <w:rPr>
          <w:rFonts w:ascii="Georgia" w:hAnsi="Georgia" w:cs="Times New Roman"/>
          <w:sz w:val="18"/>
          <w:szCs w:val="18"/>
          <w:rPrChange w:id="198" w:author="Jackson Halpin" w:date="2025-06-11T14:21:00Z" w16du:dateUtc="2025-06-11T18:21:00Z">
            <w:rPr>
              <w:rFonts w:ascii="Times New Roman" w:hAnsi="Times New Roman" w:cs="Times New Roman"/>
            </w:rPr>
          </w:rPrChange>
        </w:rPr>
        <w:t xml:space="preserve"> </w:t>
      </w:r>
      <w:r w:rsidR="002240DC" w:rsidRPr="00557BC1">
        <w:rPr>
          <w:rFonts w:ascii="Georgia" w:hAnsi="Georgia" w:cs="Times New Roman"/>
          <w:sz w:val="18"/>
          <w:szCs w:val="18"/>
          <w:rPrChange w:id="199" w:author="Jackson Halpin" w:date="2025-06-11T14:21:00Z" w16du:dateUtc="2025-06-11T18:21:00Z">
            <w:rPr>
              <w:rFonts w:ascii="Times New Roman" w:hAnsi="Times New Roman" w:cs="Times New Roman"/>
            </w:rPr>
          </w:rPrChange>
        </w:rPr>
        <w:t>to</w:t>
      </w:r>
      <w:r w:rsidR="007535C5" w:rsidRPr="00557BC1">
        <w:rPr>
          <w:rFonts w:ascii="Georgia" w:hAnsi="Georgia" w:cs="Times New Roman"/>
          <w:sz w:val="18"/>
          <w:szCs w:val="18"/>
          <w:rPrChange w:id="200" w:author="Jackson Halpin" w:date="2025-06-11T14:21:00Z" w16du:dateUtc="2025-06-11T18:21:00Z">
            <w:rPr>
              <w:rFonts w:ascii="Times New Roman" w:hAnsi="Times New Roman" w:cs="Times New Roman"/>
            </w:rPr>
          </w:rPrChange>
        </w:rPr>
        <w:t xml:space="preserve"> the growing </w:t>
      </w:r>
      <w:r w:rsidR="00CC1980" w:rsidRPr="00557BC1">
        <w:rPr>
          <w:rFonts w:ascii="Georgia" w:hAnsi="Georgia" w:cs="Times New Roman"/>
          <w:sz w:val="18"/>
          <w:szCs w:val="18"/>
          <w:rPrChange w:id="201" w:author="Jackson Halpin" w:date="2025-06-11T14:21:00Z" w16du:dateUtc="2025-06-11T18:21:00Z">
            <w:rPr>
              <w:rFonts w:ascii="Times New Roman" w:hAnsi="Times New Roman" w:cs="Times New Roman"/>
            </w:rPr>
          </w:rPrChange>
        </w:rPr>
        <w:t xml:space="preserve">autophagosome </w:t>
      </w:r>
      <w:r w:rsidR="007535C5" w:rsidRPr="00557BC1">
        <w:rPr>
          <w:rFonts w:ascii="Georgia" w:hAnsi="Georgia" w:cs="Times New Roman"/>
          <w:sz w:val="18"/>
          <w:szCs w:val="18"/>
          <w:rPrChange w:id="202" w:author="Jackson Halpin" w:date="2025-06-11T14:21:00Z" w16du:dateUtc="2025-06-11T18:21:00Z">
            <w:rPr>
              <w:rFonts w:ascii="Times New Roman" w:hAnsi="Times New Roman" w:cs="Times New Roman"/>
            </w:rPr>
          </w:rPrChange>
        </w:rPr>
        <w:t xml:space="preserve">via reversible conjugation to phosphatidylethanolamine </w:t>
      </w:r>
      <w:r w:rsidR="00977920" w:rsidRPr="00557BC1">
        <w:rPr>
          <w:rFonts w:ascii="Georgia" w:hAnsi="Georgia" w:cs="Times New Roman"/>
          <w:sz w:val="18"/>
          <w:szCs w:val="18"/>
          <w:rPrChange w:id="203" w:author="Jackson Halpin" w:date="2025-06-11T14:21:00Z" w16du:dateUtc="2025-06-11T18:21:00Z">
            <w:rPr>
              <w:rFonts w:ascii="Times New Roman" w:hAnsi="Times New Roman" w:cs="Times New Roman"/>
            </w:rPr>
          </w:rPrChange>
        </w:rPr>
        <w:t xml:space="preserve">embedded in the </w:t>
      </w:r>
      <w:proofErr w:type="spellStart"/>
      <w:r w:rsidR="00977920" w:rsidRPr="00557BC1">
        <w:rPr>
          <w:rFonts w:ascii="Georgia" w:hAnsi="Georgia" w:cs="Times New Roman"/>
          <w:sz w:val="18"/>
          <w:szCs w:val="18"/>
          <w:rPrChange w:id="204" w:author="Jackson Halpin" w:date="2025-06-11T14:21:00Z" w16du:dateUtc="2025-06-11T18:21:00Z">
            <w:rPr>
              <w:rFonts w:ascii="Times New Roman" w:hAnsi="Times New Roman" w:cs="Times New Roman"/>
            </w:rPr>
          </w:rPrChange>
        </w:rPr>
        <w:t>autophagosomal</w:t>
      </w:r>
      <w:proofErr w:type="spellEnd"/>
      <w:r w:rsidR="00977920" w:rsidRPr="00557BC1">
        <w:rPr>
          <w:rFonts w:ascii="Georgia" w:hAnsi="Georgia" w:cs="Times New Roman"/>
          <w:sz w:val="18"/>
          <w:szCs w:val="18"/>
          <w:rPrChange w:id="205" w:author="Jackson Halpin" w:date="2025-06-11T14:21:00Z" w16du:dateUtc="2025-06-11T18:21:00Z">
            <w:rPr>
              <w:rFonts w:ascii="Times New Roman" w:hAnsi="Times New Roman" w:cs="Times New Roman"/>
            </w:rPr>
          </w:rPrChange>
        </w:rPr>
        <w:t xml:space="preserve"> membrane</w:t>
      </w:r>
      <w:r w:rsidR="00B118DD" w:rsidRPr="00557BC1">
        <w:rPr>
          <w:rFonts w:ascii="Georgia" w:hAnsi="Georgia" w:cs="Times New Roman"/>
          <w:sz w:val="18"/>
          <w:szCs w:val="18"/>
          <w:rPrChange w:id="206" w:author="Jackson Halpin" w:date="2025-06-11T14:21:00Z" w16du:dateUtc="2025-06-11T18:21:00Z">
            <w:rPr>
              <w:rFonts w:ascii="Times New Roman" w:hAnsi="Times New Roman" w:cs="Times New Roman"/>
            </w:rPr>
          </w:rPrChange>
        </w:rPr>
        <w:t xml:space="preserve"> </w:t>
      </w:r>
      <w:r w:rsidR="00C43E88" w:rsidRPr="00557BC1">
        <w:rPr>
          <w:rFonts w:ascii="Georgia" w:hAnsi="Georgia" w:cs="Times New Roman"/>
          <w:sz w:val="18"/>
          <w:szCs w:val="18"/>
          <w:rPrChange w:id="207"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08" w:author="Jackson Halpin" w:date="2025-06-11T14:21:00Z" w16du:dateUtc="2025-06-11T18:21:00Z">
            <w:rPr>
              <w:rFonts w:ascii="Times New Roman" w:hAnsi="Times New Roman" w:cs="Times New Roman"/>
            </w:rPr>
          </w:rPrChange>
        </w:rPr>
        <w:instrText xml:space="preserve"> ADDIN ZOTERO_ITEM CSL_CITATION {"citationID":"zOU7iYoZ","properties":{"formattedCitation":"(Schmitt et al. 2022)","plainCitation":"(Schmitt et al. 2022)","noteIndex":0},"citationItems":[{"id":139,"uris":["http://zotero.org/users/local/DUCgBsd9/items/NXAUDKMP","http://zotero.org/users/14717947/items/NXAUDKMP"],"itemData":{"id":139,"type":"article-journal","container-title":"EMBO reports","DOI":"10.15252/embr.202153065","ISSN":"1469-221X, 1469-3178","issue":"12","journalAbbreviation":"EMBO Reports","language":"en","page":"e53065","source":"DOI.org (Crossref)","title":"Lipid and protein content profiling of isolated native autophagic vesicles","volume":"23","author":[{"family":"Schmitt","given":"Daniel"},{"family":"Bozkurt","given":"Süleyman"},{"family":"Henning</w:instrText>
      </w:r>
      <w:r w:rsidR="00254B7E" w:rsidRPr="00557BC1">
        <w:rPr>
          <w:rFonts w:ascii="Cambria Math" w:hAnsi="Cambria Math" w:cs="Cambria Math"/>
          <w:sz w:val="18"/>
          <w:szCs w:val="18"/>
          <w:rPrChange w:id="209"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10" w:author="Jackson Halpin" w:date="2025-06-11T14:21:00Z" w16du:dateUtc="2025-06-11T18:21:00Z">
            <w:rPr>
              <w:rFonts w:ascii="Times New Roman" w:hAnsi="Times New Roman" w:cs="Times New Roman"/>
            </w:rPr>
          </w:rPrChange>
        </w:rPr>
        <w:instrText xml:space="preserve">Domres","given":"Pascale"},{"family":"Huesmann","given":"Heike"},{"family":"Eimer","given":"Stefan"},{"family":"Bindila","given":"Laura"},{"family":"Behrends","given":"Christian"},{"family":"Boyle","given":"Emily"},{"family":"Wilfling","given":"Florian"},{"family":"Tascher","given":"Georg"},{"family":"Münch","given":"Christian"},{"family":"Behl","given":"Christian"},{"family":"Kern","given":"Andreas"}],"issued":{"date-parts":[["2022",12,6]]}}}],"schema":"https://github.com/citation-style-language/schema/raw/master/csl-citation.json"} </w:instrText>
      </w:r>
      <w:r w:rsidR="00C43E88" w:rsidRPr="00557BC1">
        <w:rPr>
          <w:rFonts w:ascii="Georgia" w:hAnsi="Georgia" w:cs="Times New Roman"/>
          <w:sz w:val="18"/>
          <w:szCs w:val="18"/>
          <w:rPrChange w:id="211" w:author="Jackson Halpin" w:date="2025-06-11T14:21:00Z" w16du:dateUtc="2025-06-11T18:21:00Z">
            <w:rPr>
              <w:rFonts w:ascii="Times New Roman" w:hAnsi="Times New Roman" w:cs="Times New Roman"/>
            </w:rPr>
          </w:rPrChange>
        </w:rPr>
        <w:fldChar w:fldCharType="separate"/>
      </w:r>
      <w:r w:rsidR="00B925AA" w:rsidRPr="00557BC1">
        <w:rPr>
          <w:rFonts w:ascii="Georgia" w:hAnsi="Georgia" w:cs="Times New Roman"/>
          <w:sz w:val="18"/>
          <w:szCs w:val="18"/>
          <w:rPrChange w:id="212" w:author="Jackson Halpin" w:date="2025-06-11T14:21:00Z" w16du:dateUtc="2025-06-11T18:21:00Z">
            <w:rPr>
              <w:rFonts w:ascii="Times New Roman" w:hAnsi="Times New Roman" w:cs="Times New Roman"/>
            </w:rPr>
          </w:rPrChange>
        </w:rPr>
        <w:t>(Schmitt et al. 2022)</w:t>
      </w:r>
      <w:r w:rsidR="00C43E88" w:rsidRPr="00557BC1">
        <w:rPr>
          <w:rFonts w:ascii="Georgia" w:hAnsi="Georgia" w:cs="Times New Roman"/>
          <w:sz w:val="18"/>
          <w:szCs w:val="18"/>
          <w:rPrChange w:id="213" w:author="Jackson Halpin" w:date="2025-06-11T14:21:00Z" w16du:dateUtc="2025-06-11T18:21:00Z">
            <w:rPr>
              <w:rFonts w:ascii="Times New Roman" w:hAnsi="Times New Roman" w:cs="Times New Roman"/>
            </w:rPr>
          </w:rPrChange>
        </w:rPr>
        <w:fldChar w:fldCharType="end"/>
      </w:r>
      <w:r w:rsidR="007535C5" w:rsidRPr="00557BC1">
        <w:rPr>
          <w:rFonts w:ascii="Georgia" w:hAnsi="Georgia" w:cs="Times New Roman"/>
          <w:sz w:val="18"/>
          <w:szCs w:val="18"/>
          <w:rPrChange w:id="214" w:author="Jackson Halpin" w:date="2025-06-11T14:21:00Z" w16du:dateUtc="2025-06-11T18:21:00Z">
            <w:rPr>
              <w:rFonts w:ascii="Times New Roman" w:hAnsi="Times New Roman" w:cs="Times New Roman"/>
            </w:rPr>
          </w:rPrChange>
        </w:rPr>
        <w:t>.</w:t>
      </w:r>
      <w:r w:rsidR="00E95741" w:rsidRPr="00557BC1">
        <w:rPr>
          <w:rFonts w:ascii="Georgia" w:hAnsi="Georgia" w:cs="Times New Roman"/>
          <w:sz w:val="18"/>
          <w:szCs w:val="18"/>
          <w:rPrChange w:id="215" w:author="Jackson Halpin" w:date="2025-06-11T14:21:00Z" w16du:dateUtc="2025-06-11T18:21:00Z">
            <w:rPr>
              <w:rFonts w:ascii="Times New Roman" w:hAnsi="Times New Roman" w:cs="Times New Roman"/>
            </w:rPr>
          </w:rPrChange>
        </w:rPr>
        <w:t xml:space="preserve"> </w:t>
      </w:r>
      <w:r w:rsidR="007535C5" w:rsidRPr="00557BC1">
        <w:rPr>
          <w:rFonts w:ascii="Georgia" w:hAnsi="Georgia" w:cs="Times New Roman"/>
          <w:sz w:val="18"/>
          <w:szCs w:val="18"/>
          <w:rPrChange w:id="216" w:author="Jackson Halpin" w:date="2025-06-11T14:21:00Z" w16du:dateUtc="2025-06-11T18:21:00Z">
            <w:rPr>
              <w:rFonts w:ascii="Times New Roman" w:hAnsi="Times New Roman" w:cs="Times New Roman"/>
            </w:rPr>
          </w:rPrChange>
        </w:rPr>
        <w:t>LC3B</w:t>
      </w:r>
      <w:r w:rsidR="00974C09" w:rsidRPr="00557BC1">
        <w:rPr>
          <w:rFonts w:ascii="Georgia" w:hAnsi="Georgia" w:cs="Times New Roman"/>
          <w:sz w:val="18"/>
          <w:szCs w:val="18"/>
          <w:rPrChange w:id="217" w:author="Jackson Halpin" w:date="2025-06-11T14:21:00Z" w16du:dateUtc="2025-06-11T18:21:00Z">
            <w:rPr>
              <w:rFonts w:ascii="Times New Roman" w:hAnsi="Times New Roman" w:cs="Times New Roman"/>
            </w:rPr>
          </w:rPrChange>
        </w:rPr>
        <w:t xml:space="preserve">-LIR </w:t>
      </w:r>
      <w:r w:rsidR="006B3CBB" w:rsidRPr="00557BC1">
        <w:rPr>
          <w:rFonts w:ascii="Georgia" w:hAnsi="Georgia" w:cs="Times New Roman"/>
          <w:sz w:val="18"/>
          <w:szCs w:val="18"/>
          <w:rPrChange w:id="218" w:author="Jackson Halpin" w:date="2025-06-11T14:21:00Z" w16du:dateUtc="2025-06-11T18:21:00Z">
            <w:rPr>
              <w:rFonts w:ascii="Times New Roman" w:hAnsi="Times New Roman" w:cs="Times New Roman"/>
            </w:rPr>
          </w:rPrChange>
        </w:rPr>
        <w:t>complexes</w:t>
      </w:r>
      <w:r w:rsidR="00677DF9" w:rsidRPr="00557BC1">
        <w:rPr>
          <w:rFonts w:ascii="Georgia" w:hAnsi="Georgia" w:cs="Times New Roman"/>
          <w:sz w:val="18"/>
          <w:szCs w:val="18"/>
          <w:rPrChange w:id="219" w:author="Jackson Halpin" w:date="2025-06-11T14:21:00Z" w16du:dateUtc="2025-06-11T18:21:00Z">
            <w:rPr>
              <w:rFonts w:ascii="Times New Roman" w:hAnsi="Times New Roman" w:cs="Times New Roman"/>
            </w:rPr>
          </w:rPrChange>
        </w:rPr>
        <w:t>, enhanced b</w:t>
      </w:r>
      <w:r w:rsidR="00C55B8E" w:rsidRPr="00557BC1">
        <w:rPr>
          <w:rFonts w:ascii="Georgia" w:hAnsi="Georgia" w:cs="Times New Roman"/>
          <w:sz w:val="18"/>
          <w:szCs w:val="18"/>
          <w:rPrChange w:id="220" w:author="Jackson Halpin" w:date="2025-06-11T14:21:00Z" w16du:dateUtc="2025-06-11T18:21:00Z">
            <w:rPr>
              <w:rFonts w:ascii="Times New Roman" w:hAnsi="Times New Roman" w:cs="Times New Roman"/>
            </w:rPr>
          </w:rPrChange>
        </w:rPr>
        <w:t>y multivalency and avidity at the membrane surface</w:t>
      </w:r>
      <w:r w:rsidR="00977920" w:rsidRPr="00557BC1">
        <w:rPr>
          <w:rFonts w:ascii="Georgia" w:hAnsi="Georgia" w:cs="Times New Roman"/>
          <w:sz w:val="18"/>
          <w:szCs w:val="18"/>
          <w:rPrChange w:id="221" w:author="Jackson Halpin" w:date="2025-06-11T14:21:00Z" w16du:dateUtc="2025-06-11T18:21:00Z">
            <w:rPr>
              <w:rFonts w:ascii="Times New Roman" w:hAnsi="Times New Roman" w:cs="Times New Roman"/>
            </w:rPr>
          </w:rPrChange>
        </w:rPr>
        <w:t xml:space="preserve"> </w:t>
      </w:r>
      <w:r w:rsidR="00977920" w:rsidRPr="00557BC1">
        <w:rPr>
          <w:rFonts w:ascii="Georgia" w:hAnsi="Georgia" w:cs="Times New Roman"/>
          <w:sz w:val="18"/>
          <w:szCs w:val="18"/>
          <w:rPrChange w:id="222"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23" w:author="Jackson Halpin" w:date="2025-06-11T14:21:00Z" w16du:dateUtc="2025-06-11T18:21:00Z">
            <w:rPr>
              <w:rFonts w:ascii="Times New Roman" w:hAnsi="Times New Roman" w:cs="Times New Roman"/>
            </w:rPr>
          </w:rPrChange>
        </w:rPr>
        <w:instrText xml:space="preserve"> ADDIN ZOTERO_ITEM CSL_CITATION {"citationID":"bZALG3gy","properties":{"formattedCitation":"(Sawa-Makarska et al. 2014; Wurzer et al. 2015; Lee and Davis 2024)","plainCitation":"(Sawa-Makarska et al. 2014; Wurzer et al. 2015; Lee and Davis 2024)","noteIndex":0},"citationItems":[{"id":"sWk4TWCB/xgsSF5pB","uris":["http://zotero.org/users/5041896/items/T4L5WAPN"],"itemData":{"id":98,"type":"article-journal","abstract":"Autophagy protects cells from harmful substances such as protein aggregates, damaged mitochondria and intracellular pathogens, and has been implicated in a variety of diseases. Selectivity of autophagic processes is mediated by cargo receptors that link cargo to Atg8 family proteins on the developing autophagosomal membrane. To avoid collateral degradation during constitutive autophagic pathways, the autophagic machinery must not only select cargo but also exclude non-cargo material. Here we show that cargo directly activates the cargo receptor Atg19 by exposing multiple Atg8 binding sites. Furthermore, Atg19 mediates tight apposition of the cargo and Atg8-coated membranes in a fully reconstituted system. These properties are essential for the function of Atg19 during selective autophagy in vivo. Our results suggest that cargo receptors contribute to tight membrane bending of the isolation membrane around the cargo.","container-title":"Nature Cell Biology","DOI":"10.1038/ncb2935","ISSN":"1476-4679","issue":"5","journalAbbreviation":"Nat Cell Biol","language":"eng","note":"PMID: 24705553\nPMCID: PMC4009068","page":"425-433","source":"PubMed","title":"Cargo binding to Atg19 unmasks additional Atg8 binding sites to mediate membrane-cargo apposition during selective autophagy","volume":"16","author":[{"family":"Sawa-Makarska","given":"Justyna"},{"family":"Abert","given":"Christine"},{"family":"Romanov","given":"Julia"},{"family":"Zens","given":"Bettina"},{"family":"Ibiricu","given":"Iosune"},{"family":"Martens","given":"Sascha"}],"issued":{"date-parts":[["2014",5]]}}},{"id":"sWk4TWCB/neGI3Gvi","uris":["http://zotero.org/users/5041896/items/BRS8LSRG"],"itemData":{"id":99,"type":"article-journal","abstract":"Autophagy is a major pathway for the clearance of harmful material from the cytoplasm. During autophagy, cytoplasmic material is delivered into the lysosomal system by organelles called autophagosomes. Autophagosomes form in a de novo manner and, in the course of their formation, isolate cargo material from the rest of the cytoplasm. Cargo specificity is conferred by autophagic cargo receptors that selectively link the cargo to the autophagosomal membrane decorated with ATG8 family proteins such as LC3B. Here we show that the human cargo receptor p62/SQSTM-1 employs oligomerization to stabilize its interaction with LC3B and linear ubiquitin when they are clustered on surfaces. Thus, oligomerization enables p62 to simultaneously select for the isolation membrane and the ubiquitinated cargo. We further show in a fully reconstituted system that the interaction of p62 with ubiquitin and LC3B is sufficient to bend the membrane around the cargo.","container-title":"eLife","DOI":"10.7554/eLife.08941","ISSN":"2050-084X","journalAbbreviation":"Elife","language":"eng","note":"PMID: 26413874\nPMCID: PMC4684078","page":"e08941","source":"PubMed","title":"Oligomerization of p62 allows for selection of ubiquitinated cargo and isolation membrane during selective autophagy","volume":"4","author":[{"family":"Wurzer","given":"Bettina"},{"family":"Zaffagnini","given":"Gabriele"},{"family":"Fracchiolla","given":"Dorotea"},{"family":"Turco","given":"Eleonora"},{"family":"Abert","given":"Christine"},{"family":"Romanov","given":"Julia"},{"family":"Martens","given":"Sascha"}],"issued":{"date-parts":[["2015",9,28]]}}},{"id":"sWk4TWCB/KXfSYKg2","uris":["http://zotero.org/users/5041896/items/FLIUTBRV"],"itemData":{"id":100,"type":"article","abstract":"Cells carefully regulate cytosolic iron, which is a vital enzymatic cofactor, yet is toxic in excess. In mammalian cells, surplus iron is sequestered in ferritin cages that, in iron limiting conditions, are degraded through the selective autophagy pathway ferritinophagy to liberate free iron. Prior work identified the ferritinophagy receptor protein NCOA4, which links ferritin and LC3/GABARAP-family member GATE16, effectively tethering ferritin to the autophagic machinery. Here, we elucidate the molecular mechanism underlying this interaction, discovering two short linear motifs in NCOA4 that each bind GATE16 with weak affinity. These binding motifs are highly avid and, in concert, support high-affinity NCOA4•GATE16 complex formation. We further find the minimal NCOA4383-522 fragment bearing these motifs is sufficient for ferritinophagy and that both motifs are necessary for this activity. This work suggests a general mechanism wherein selective autophagy receptors can distinguish between the inactive soluble pools of LC3/GABARAPs and the active membrane-conjugated forms that drive autophagy. Finally, we find that iron decreases NCOA4383-522’s affinity for GATE16, providing a plausible mechanism for iron-dependent regulation of ferritinophagy.","DOI":"10.1101/2024.06.09.597909","language":"en","license":"© 2024, Posted by Cold Spring Harbor Laboratory. This pre-print is available under a Creative Commons License (Attribution-NonCommercial-NoDerivs 4.0 International), CC BY-NC-ND 4.0, as described at http://creativecommons.org/licenses/by-nc-nd/4.0/","note":"page: 2024.06.09.597909\nsection: New Results","publisher":"bioRxiv","source":"bioRxiv","title":"NCOA4 initiates ferritinophagy by binding GATE16 using two highly avid short linear interaction motifs","URL":"https://www.biorxiv.org/content/10.1101/2024.06.09.597909v1","author":[{"family":"Lee","given":"April"},{"family":"Davis","given":"Joseph H."}],"accessed":{"date-parts":[["2024",10,2]]},"issued":{"date-parts":[["2024",6,9]]}}}],"schema":"https://github.com/citation-style-language/schema/raw/master/csl-citation.json"} </w:instrText>
      </w:r>
      <w:r w:rsidR="00977920" w:rsidRPr="00557BC1">
        <w:rPr>
          <w:rFonts w:ascii="Georgia" w:hAnsi="Georgia" w:cs="Times New Roman"/>
          <w:sz w:val="18"/>
          <w:szCs w:val="18"/>
          <w:rPrChange w:id="224" w:author="Jackson Halpin" w:date="2025-06-11T14:21:00Z" w16du:dateUtc="2025-06-11T18:21:00Z">
            <w:rPr>
              <w:rFonts w:ascii="Times New Roman" w:hAnsi="Times New Roman" w:cs="Times New Roman"/>
            </w:rPr>
          </w:rPrChange>
        </w:rPr>
        <w:fldChar w:fldCharType="separate"/>
      </w:r>
      <w:r w:rsidR="00B925AA" w:rsidRPr="00557BC1">
        <w:rPr>
          <w:rFonts w:ascii="Georgia" w:hAnsi="Georgia" w:cs="Times New Roman"/>
          <w:sz w:val="18"/>
          <w:szCs w:val="18"/>
          <w:rPrChange w:id="225" w:author="Jackson Halpin" w:date="2025-06-11T14:21:00Z" w16du:dateUtc="2025-06-11T18:21:00Z">
            <w:rPr>
              <w:rFonts w:ascii="Times New Roman" w:hAnsi="Times New Roman" w:cs="Times New Roman"/>
            </w:rPr>
          </w:rPrChange>
        </w:rPr>
        <w:t>(Sawa-Makarska et al. 2014; Wurzer et al. 2015; Lee and Davis 2024)</w:t>
      </w:r>
      <w:r w:rsidR="00977920" w:rsidRPr="00557BC1">
        <w:rPr>
          <w:rFonts w:ascii="Georgia" w:hAnsi="Georgia" w:cs="Times New Roman"/>
          <w:sz w:val="18"/>
          <w:szCs w:val="18"/>
          <w:rPrChange w:id="226" w:author="Jackson Halpin" w:date="2025-06-11T14:21:00Z" w16du:dateUtc="2025-06-11T18:21:00Z">
            <w:rPr>
              <w:rFonts w:ascii="Times New Roman" w:hAnsi="Times New Roman" w:cs="Times New Roman"/>
            </w:rPr>
          </w:rPrChange>
        </w:rPr>
        <w:fldChar w:fldCharType="end"/>
      </w:r>
      <w:r w:rsidR="00677DF9" w:rsidRPr="00557BC1">
        <w:rPr>
          <w:rFonts w:ascii="Georgia" w:hAnsi="Georgia" w:cs="Times New Roman"/>
          <w:sz w:val="18"/>
          <w:szCs w:val="18"/>
          <w:rPrChange w:id="227" w:author="Jackson Halpin" w:date="2025-06-11T14:21:00Z" w16du:dateUtc="2025-06-11T18:21:00Z">
            <w:rPr>
              <w:rFonts w:ascii="Times New Roman" w:hAnsi="Times New Roman" w:cs="Times New Roman"/>
            </w:rPr>
          </w:rPrChange>
        </w:rPr>
        <w:t>,</w:t>
      </w:r>
      <w:r w:rsidR="007535C5" w:rsidRPr="00557BC1">
        <w:rPr>
          <w:rFonts w:ascii="Georgia" w:hAnsi="Georgia" w:cs="Times New Roman"/>
          <w:sz w:val="18"/>
          <w:szCs w:val="18"/>
          <w:rPrChange w:id="228" w:author="Jackson Halpin" w:date="2025-06-11T14:21:00Z" w16du:dateUtc="2025-06-11T18:21:00Z">
            <w:rPr>
              <w:rFonts w:ascii="Times New Roman" w:hAnsi="Times New Roman" w:cs="Times New Roman"/>
            </w:rPr>
          </w:rPrChange>
        </w:rPr>
        <w:t xml:space="preserve"> tether </w:t>
      </w:r>
      <w:r w:rsidR="00D77F15" w:rsidRPr="00557BC1">
        <w:rPr>
          <w:rFonts w:ascii="Georgia" w:hAnsi="Georgia" w:cs="Times New Roman"/>
          <w:sz w:val="18"/>
          <w:szCs w:val="18"/>
          <w:rPrChange w:id="229" w:author="Jackson Halpin" w:date="2025-06-11T14:21:00Z" w16du:dateUtc="2025-06-11T18:21:00Z">
            <w:rPr>
              <w:rFonts w:ascii="Times New Roman" w:hAnsi="Times New Roman" w:cs="Times New Roman"/>
            </w:rPr>
          </w:rPrChange>
        </w:rPr>
        <w:t>cellular components</w:t>
      </w:r>
      <w:r w:rsidR="006B3CBB" w:rsidRPr="00557BC1">
        <w:rPr>
          <w:rFonts w:ascii="Georgia" w:hAnsi="Georgia" w:cs="Times New Roman"/>
          <w:sz w:val="18"/>
          <w:szCs w:val="18"/>
          <w:rPrChange w:id="230" w:author="Jackson Halpin" w:date="2025-06-11T14:21:00Z" w16du:dateUtc="2025-06-11T18:21:00Z">
            <w:rPr>
              <w:rFonts w:ascii="Times New Roman" w:hAnsi="Times New Roman" w:cs="Times New Roman"/>
            </w:rPr>
          </w:rPrChange>
        </w:rPr>
        <w:t xml:space="preserve"> </w:t>
      </w:r>
      <w:r w:rsidR="00974C09" w:rsidRPr="00557BC1">
        <w:rPr>
          <w:rFonts w:ascii="Georgia" w:hAnsi="Georgia" w:cs="Times New Roman"/>
          <w:sz w:val="18"/>
          <w:szCs w:val="18"/>
          <w:rPrChange w:id="231" w:author="Jackson Halpin" w:date="2025-06-11T14:21:00Z" w16du:dateUtc="2025-06-11T18:21:00Z">
            <w:rPr>
              <w:rFonts w:ascii="Times New Roman" w:hAnsi="Times New Roman" w:cs="Times New Roman"/>
            </w:rPr>
          </w:rPrChange>
        </w:rPr>
        <w:t>to the a</w:t>
      </w:r>
      <w:r w:rsidR="00D77F15" w:rsidRPr="00557BC1">
        <w:rPr>
          <w:rFonts w:ascii="Georgia" w:hAnsi="Georgia" w:cs="Times New Roman"/>
          <w:sz w:val="18"/>
          <w:szCs w:val="18"/>
          <w:rPrChange w:id="232" w:author="Jackson Halpin" w:date="2025-06-11T14:21:00Z" w16du:dateUtc="2025-06-11T18:21:00Z">
            <w:rPr>
              <w:rFonts w:ascii="Times New Roman" w:hAnsi="Times New Roman" w:cs="Times New Roman"/>
            </w:rPr>
          </w:rPrChange>
        </w:rPr>
        <w:t>utophagosome</w:t>
      </w:r>
      <w:r w:rsidR="006B3CBB" w:rsidRPr="00557BC1">
        <w:rPr>
          <w:rFonts w:ascii="Georgia" w:hAnsi="Georgia" w:cs="Times New Roman"/>
          <w:sz w:val="18"/>
          <w:szCs w:val="18"/>
          <w:rPrChange w:id="233" w:author="Jackson Halpin" w:date="2025-06-11T14:21:00Z" w16du:dateUtc="2025-06-11T18:21:00Z">
            <w:rPr>
              <w:rFonts w:ascii="Times New Roman" w:hAnsi="Times New Roman" w:cs="Times New Roman"/>
            </w:rPr>
          </w:rPrChange>
        </w:rPr>
        <w:t xml:space="preserve"> either directly as cargo or indirectly </w:t>
      </w:r>
      <w:r w:rsidR="00CC1980" w:rsidRPr="00557BC1">
        <w:rPr>
          <w:rFonts w:ascii="Georgia" w:hAnsi="Georgia" w:cs="Times New Roman"/>
          <w:sz w:val="18"/>
          <w:szCs w:val="18"/>
          <w:rPrChange w:id="234" w:author="Jackson Halpin" w:date="2025-06-11T14:21:00Z" w16du:dateUtc="2025-06-11T18:21:00Z">
            <w:rPr>
              <w:rFonts w:ascii="Times New Roman" w:hAnsi="Times New Roman" w:cs="Times New Roman"/>
            </w:rPr>
          </w:rPrChange>
        </w:rPr>
        <w:t>using</w:t>
      </w:r>
      <w:r w:rsidR="006B3CBB" w:rsidRPr="00557BC1">
        <w:rPr>
          <w:rFonts w:ascii="Georgia" w:hAnsi="Georgia" w:cs="Times New Roman"/>
          <w:sz w:val="18"/>
          <w:szCs w:val="18"/>
          <w:rPrChange w:id="235" w:author="Jackson Halpin" w:date="2025-06-11T14:21:00Z" w16du:dateUtc="2025-06-11T18:21:00Z">
            <w:rPr>
              <w:rFonts w:ascii="Times New Roman" w:hAnsi="Times New Roman" w:cs="Times New Roman"/>
            </w:rPr>
          </w:rPrChange>
        </w:rPr>
        <w:t xml:space="preserve"> selective autophagy receptors </w:t>
      </w:r>
      <w:r w:rsidR="00D77F15" w:rsidRPr="00557BC1">
        <w:rPr>
          <w:rFonts w:ascii="Georgia" w:hAnsi="Georgia" w:cs="Times New Roman"/>
          <w:sz w:val="18"/>
          <w:szCs w:val="18"/>
          <w:rPrChange w:id="236" w:author="Jackson Halpin" w:date="2025-06-11T14:21:00Z" w16du:dateUtc="2025-06-11T18:21:00Z">
            <w:rPr>
              <w:rFonts w:ascii="Times New Roman" w:hAnsi="Times New Roman" w:cs="Times New Roman"/>
            </w:rPr>
          </w:rPrChange>
        </w:rPr>
        <w:t xml:space="preserve">to </w:t>
      </w:r>
      <w:r w:rsidR="007535C5" w:rsidRPr="00557BC1">
        <w:rPr>
          <w:rFonts w:ascii="Georgia" w:hAnsi="Georgia" w:cs="Times New Roman"/>
          <w:sz w:val="18"/>
          <w:szCs w:val="18"/>
          <w:rPrChange w:id="237" w:author="Jackson Halpin" w:date="2025-06-11T14:21:00Z" w16du:dateUtc="2025-06-11T18:21:00Z">
            <w:rPr>
              <w:rFonts w:ascii="Times New Roman" w:hAnsi="Times New Roman" w:cs="Times New Roman"/>
            </w:rPr>
          </w:rPrChange>
        </w:rPr>
        <w:t xml:space="preserve">ensure their efficient degradation </w:t>
      </w:r>
      <w:r w:rsidR="00FB68A2" w:rsidRPr="00557BC1">
        <w:rPr>
          <w:rFonts w:ascii="Georgia" w:hAnsi="Georgia" w:cs="Times New Roman"/>
          <w:sz w:val="18"/>
          <w:szCs w:val="18"/>
          <w:rPrChange w:id="238"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39" w:author="Jackson Halpin" w:date="2025-06-11T14:21:00Z" w16du:dateUtc="2025-06-11T18:21:00Z">
            <w:rPr>
              <w:rFonts w:ascii="Times New Roman" w:hAnsi="Times New Roman" w:cs="Times New Roman"/>
            </w:rPr>
          </w:rPrChange>
        </w:rPr>
        <w:instrText xml:space="preserve"> ADDIN ZOTERO_ITEM CSL_CITATION {"citationID":"83VmGIUR","properties":{"formattedCitation":"(Rogov et al. 2014)","plainCitation":"(Rogov et al. 2014)","noteIndex":0},"citationItems":[{"id":437,"uris":["http://zotero.org/users/14717947/items/GF23GP4S"],"itemData":{"id":437,"type":"article-journal","container-title":"Molecular Cell","DOI":"10.1016/j.molcel.2013.12.014","ISSN":"10972765","issue":"2","journalAbbreviation":"Molecular Cell","language":"en","page":"167-178","source":"DOI.org (Crossref)","title":"Interactions between Autophagy Receptors and Ubiquitin-like Proteins Form the Molecular Basis for Selective Autophagy","volume":"53","author":[{"family":"Rogov","given":"Vladimir"},{"family":"Dötsch","given":"Volker"},{"family":"Johansen","given":"Terje"},{"family":"Kirkin","given":"Vladimir"}],"issued":{"date-parts":[["2014",1]]}}}],"schema":"https://github.com/citation-style-language/schema/raw/master/csl-citation.json"} </w:instrText>
      </w:r>
      <w:r w:rsidR="00FB68A2" w:rsidRPr="00557BC1">
        <w:rPr>
          <w:rFonts w:ascii="Georgia" w:hAnsi="Georgia" w:cs="Times New Roman"/>
          <w:sz w:val="18"/>
          <w:szCs w:val="18"/>
          <w:rPrChange w:id="240" w:author="Jackson Halpin" w:date="2025-06-11T14:21:00Z" w16du:dateUtc="2025-06-11T18:21:00Z">
            <w:rPr>
              <w:rFonts w:ascii="Times New Roman" w:hAnsi="Times New Roman" w:cs="Times New Roman"/>
            </w:rPr>
          </w:rPrChange>
        </w:rPr>
        <w:fldChar w:fldCharType="separate"/>
      </w:r>
      <w:r w:rsidR="00B925AA" w:rsidRPr="00557BC1">
        <w:rPr>
          <w:rFonts w:ascii="Georgia" w:hAnsi="Georgia" w:cs="Times New Roman"/>
          <w:sz w:val="18"/>
          <w:szCs w:val="18"/>
          <w:rPrChange w:id="241" w:author="Jackson Halpin" w:date="2025-06-11T14:21:00Z" w16du:dateUtc="2025-06-11T18:21:00Z">
            <w:rPr>
              <w:rFonts w:ascii="Times New Roman" w:hAnsi="Times New Roman" w:cs="Times New Roman"/>
            </w:rPr>
          </w:rPrChange>
        </w:rPr>
        <w:t>(Rogov et al. 2014)</w:t>
      </w:r>
      <w:r w:rsidR="00FB68A2" w:rsidRPr="00557BC1">
        <w:rPr>
          <w:rFonts w:ascii="Georgia" w:hAnsi="Georgia" w:cs="Times New Roman"/>
          <w:sz w:val="18"/>
          <w:szCs w:val="18"/>
          <w:rPrChange w:id="242" w:author="Jackson Halpin" w:date="2025-06-11T14:21:00Z" w16du:dateUtc="2025-06-11T18:21:00Z">
            <w:rPr>
              <w:rFonts w:ascii="Times New Roman" w:hAnsi="Times New Roman" w:cs="Times New Roman"/>
            </w:rPr>
          </w:rPrChange>
        </w:rPr>
        <w:fldChar w:fldCharType="end"/>
      </w:r>
      <w:r w:rsidR="007535C5" w:rsidRPr="00557BC1">
        <w:rPr>
          <w:rFonts w:ascii="Georgia" w:hAnsi="Georgia" w:cs="Times New Roman"/>
          <w:sz w:val="18"/>
          <w:szCs w:val="18"/>
          <w:rPrChange w:id="243" w:author="Jackson Halpin" w:date="2025-06-11T14:21:00Z" w16du:dateUtc="2025-06-11T18:21:00Z">
            <w:rPr>
              <w:rFonts w:ascii="Times New Roman" w:hAnsi="Times New Roman" w:cs="Times New Roman"/>
            </w:rPr>
          </w:rPrChange>
        </w:rPr>
        <w:t xml:space="preserve">. </w:t>
      </w:r>
      <w:r w:rsidR="00974C09" w:rsidRPr="00557BC1">
        <w:rPr>
          <w:rFonts w:ascii="Georgia" w:hAnsi="Georgia" w:cs="Times New Roman"/>
          <w:sz w:val="18"/>
          <w:szCs w:val="18"/>
          <w:rPrChange w:id="244" w:author="Jackson Halpin" w:date="2025-06-11T14:21:00Z" w16du:dateUtc="2025-06-11T18:21:00Z">
            <w:rPr>
              <w:rFonts w:ascii="Times New Roman" w:hAnsi="Times New Roman" w:cs="Times New Roman"/>
            </w:rPr>
          </w:rPrChange>
        </w:rPr>
        <w:t xml:space="preserve">LC3B-LIR interactions are also critical for autophagosome biogenesis, transport, and lysosomal fusion </w:t>
      </w:r>
      <w:r w:rsidR="00FB68A2" w:rsidRPr="00557BC1">
        <w:rPr>
          <w:rFonts w:ascii="Georgia" w:hAnsi="Georgia" w:cs="Times New Roman"/>
          <w:sz w:val="18"/>
          <w:szCs w:val="18"/>
          <w:rPrChange w:id="245"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46" w:author="Jackson Halpin" w:date="2025-06-11T14:21:00Z" w16du:dateUtc="2025-06-11T18:21:00Z">
            <w:rPr>
              <w:rFonts w:ascii="Times New Roman" w:hAnsi="Times New Roman" w:cs="Times New Roman"/>
            </w:rPr>
          </w:rPrChange>
        </w:rPr>
        <w:instrText xml:space="preserve"> ADDIN ZOTERO_ITEM CSL_CITATION {"citationID":"7pf0xDgB","properties":{"formattedCitation":"(Johansen and Lamark 2020)","plainCitation":"(Johansen and Lamark 2020)","noteIndex":0},"citationItems":[{"id":89,"uris":["http://zotero.org/users/local/DUCgBsd9/items/NMUL69ES","http://zotero.org/users/14717947/items/NMUL69ES"],"itemData":{"id":89,"type":"article-journal","container-title":"Journal of Molecular Biology","DOI":"10.1016/j.jmb.2019.07.016","ISSN":"00222836","issue":"1","journalAbbreviation":"Journal of Molecular Biology","language":"en","page":"80-103","source":"DOI.org (Crossref)","title":"Selective Autophagy: ATG8 Family Proteins, LIR Motifs and Cargo Receptors","title-short":"Selective Autophagy","volume":"432","author":[{"family":"Johansen","given":"Terje"},{"family":"Lamark","given":"Trond"}],"issued":{"date-parts":[["2020",1]]}}}],"schema":"https://github.com/citation-style-language/schema/raw/master/csl-citation.json"} </w:instrText>
      </w:r>
      <w:r w:rsidR="00FB68A2" w:rsidRPr="00557BC1">
        <w:rPr>
          <w:rFonts w:ascii="Georgia" w:hAnsi="Georgia" w:cs="Times New Roman"/>
          <w:sz w:val="18"/>
          <w:szCs w:val="18"/>
          <w:rPrChange w:id="247" w:author="Jackson Halpin" w:date="2025-06-11T14:21:00Z" w16du:dateUtc="2025-06-11T18:21:00Z">
            <w:rPr>
              <w:rFonts w:ascii="Times New Roman" w:hAnsi="Times New Roman" w:cs="Times New Roman"/>
            </w:rPr>
          </w:rPrChange>
        </w:rPr>
        <w:fldChar w:fldCharType="separate"/>
      </w:r>
      <w:r w:rsidR="00B925AA" w:rsidRPr="00557BC1">
        <w:rPr>
          <w:rFonts w:ascii="Georgia" w:hAnsi="Georgia" w:cs="Times New Roman"/>
          <w:sz w:val="18"/>
          <w:szCs w:val="18"/>
          <w:rPrChange w:id="248" w:author="Jackson Halpin" w:date="2025-06-11T14:21:00Z" w16du:dateUtc="2025-06-11T18:21:00Z">
            <w:rPr>
              <w:rFonts w:ascii="Times New Roman" w:hAnsi="Times New Roman" w:cs="Times New Roman"/>
            </w:rPr>
          </w:rPrChange>
        </w:rPr>
        <w:t>(Johansen and Lamark 2020)</w:t>
      </w:r>
      <w:r w:rsidR="00FB68A2" w:rsidRPr="00557BC1">
        <w:rPr>
          <w:rFonts w:ascii="Georgia" w:hAnsi="Georgia" w:cs="Times New Roman"/>
          <w:sz w:val="18"/>
          <w:szCs w:val="18"/>
          <w:rPrChange w:id="249" w:author="Jackson Halpin" w:date="2025-06-11T14:21:00Z" w16du:dateUtc="2025-06-11T18:21:00Z">
            <w:rPr>
              <w:rFonts w:ascii="Times New Roman" w:hAnsi="Times New Roman" w:cs="Times New Roman"/>
            </w:rPr>
          </w:rPrChange>
        </w:rPr>
        <w:fldChar w:fldCharType="end"/>
      </w:r>
      <w:r w:rsidR="00974C09" w:rsidRPr="00557BC1">
        <w:rPr>
          <w:rFonts w:ascii="Georgia" w:hAnsi="Georgia" w:cs="Times New Roman"/>
          <w:sz w:val="18"/>
          <w:szCs w:val="18"/>
          <w:rPrChange w:id="250" w:author="Jackson Halpin" w:date="2025-06-11T14:21:00Z" w16du:dateUtc="2025-06-11T18:21:00Z">
            <w:rPr>
              <w:rFonts w:ascii="Times New Roman" w:hAnsi="Times New Roman" w:cs="Times New Roman"/>
            </w:rPr>
          </w:rPrChange>
        </w:rPr>
        <w:t>.</w:t>
      </w:r>
      <w:r w:rsidR="005613F8" w:rsidRPr="00557BC1">
        <w:rPr>
          <w:rFonts w:ascii="Georgia" w:hAnsi="Georgia" w:cs="Times New Roman"/>
          <w:sz w:val="18"/>
          <w:szCs w:val="18"/>
          <w:rPrChange w:id="251" w:author="Jackson Halpin" w:date="2025-06-11T14:21:00Z" w16du:dateUtc="2025-06-11T18:21:00Z">
            <w:rPr>
              <w:rFonts w:ascii="Times New Roman" w:hAnsi="Times New Roman" w:cs="Times New Roman"/>
            </w:rPr>
          </w:rPrChange>
        </w:rPr>
        <w:t xml:space="preserve"> Mutations that alter LC3B-LIR interactions have been linked to the development of many diseases,</w:t>
      </w:r>
      <w:r w:rsidR="007535C5" w:rsidRPr="00557BC1">
        <w:rPr>
          <w:rFonts w:ascii="Georgia" w:hAnsi="Georgia" w:cs="Times New Roman"/>
          <w:sz w:val="18"/>
          <w:szCs w:val="18"/>
          <w:rPrChange w:id="252" w:author="Jackson Halpin" w:date="2025-06-11T14:21:00Z" w16du:dateUtc="2025-06-11T18:21:00Z">
            <w:rPr>
              <w:rFonts w:ascii="Times New Roman" w:hAnsi="Times New Roman" w:cs="Times New Roman"/>
            </w:rPr>
          </w:rPrChange>
        </w:rPr>
        <w:t xml:space="preserve"> including neurodegenerative disorders, aging, and cance</w:t>
      </w:r>
      <w:r w:rsidR="005613F8" w:rsidRPr="00557BC1">
        <w:rPr>
          <w:rFonts w:ascii="Georgia" w:hAnsi="Georgia" w:cs="Times New Roman"/>
          <w:sz w:val="18"/>
          <w:szCs w:val="18"/>
          <w:rPrChange w:id="253" w:author="Jackson Halpin" w:date="2025-06-11T14:21:00Z" w16du:dateUtc="2025-06-11T18:21:00Z">
            <w:rPr>
              <w:rFonts w:ascii="Times New Roman" w:hAnsi="Times New Roman" w:cs="Times New Roman"/>
            </w:rPr>
          </w:rPrChange>
        </w:rPr>
        <w:t xml:space="preserve">r </w:t>
      </w:r>
      <w:r w:rsidR="005613F8" w:rsidRPr="00557BC1">
        <w:rPr>
          <w:rFonts w:ascii="Georgia" w:hAnsi="Georgia" w:cs="Times New Roman"/>
          <w:sz w:val="18"/>
          <w:szCs w:val="18"/>
          <w:rPrChange w:id="254"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55" w:author="Jackson Halpin" w:date="2025-06-11T14:21:00Z" w16du:dateUtc="2025-06-11T18:21:00Z">
            <w:rPr>
              <w:rFonts w:ascii="Times New Roman" w:hAnsi="Times New Roman" w:cs="Times New Roman"/>
            </w:rPr>
          </w:rPrChange>
        </w:rPr>
        <w:instrText xml:space="preserve"> ADDIN ZOTERO_ITEM CSL_CITATION {"citationID":"ruMu8Byw","properties":{"formattedCitation":"(Park et al. 2020; Brennan et al. 2022; Ramesh Babu et al. 2008; Fas et al. 2021; Chen et al. 2024)","plainCitation":"(Park et al. 2020; Brennan et al. 2022; Ramesh Babu et al. 2008; Fas et al. 2021; Chen et al. 2024)","noteIndex":0},"citationItems":[{"id":119,"uris":["http://zotero.org/users/local/DUCgBsd9/items/XR6N77L2","http://zotero.org/users/14717947/items/XR6N77L2"],"itemData":{"id":119,"type":"article-journal","abstract":"Cells have developed elaborate quality-control mechanisms for proteins and organelles to maintain cellular homeostasis. Such quality-control mechanisms are maintained by conformational folding via molecular chaperones and by degradation through the ubiquitin-proteasome or autophagy-lysosome system. Accumulating evidence suggests that impaired autophagy contributes to the accumulation of intracellular inclusion bodies consisting of misfolded proteins, which is a hallmark of most neurodegenerative diseases. In addition, genetic mutations in core autophagy-related genes have been reported to be linked to neurodegenerative diseases, such as Alzheimer’s disease, Parkinson’s disease, and Huntington’s disease. Conversely, the pathogenic proteins, such as amyloid β and α-synuclein, are detrimental to the autophagy pathway. Here, we review the recent advances in understanding the relationship between autophagic defects and the pathogenesis of neurodegenerative diseases and suggest autophagy induction as a promising strategy for the treatment of these conditions.","container-title":"International Journal of Molecular Sciences","DOI":"10.3390/ijms21093369","ISSN":"1422-0067","issue":"9","journalAbbreviation":"IJMS","language":"en","license":"https://creativecommons.org/licenses/by/4.0/","page":"3369","source":"DOI.org (Crossref)","title":"Autophagy in Neurodegenerative Diseases: A Hunter for Aggregates","title-short":"Autophagy in Neurodegenerative Diseases","volume":"21","author":[{"family":"Park","given":"Hyungsun"},{"family":"Kang","given":"Ju-Hee"},{"family":"Lee","given":"Seongju"}],"issued":{"date-parts":[["2020",5,10]]}}},{"id":115,"uris":["http://zotero.org/users/local/DUCgBsd9/items/PH54L5E8","http://zotero.org/users/14717947/items/PH54L5E8"],"itemData":{"id":115,"type":"article-journal","container-title":"Journal of Biological Chemistry","DOI":"10.1016/j.jbc.2021.101514","ISSN":"00219258","issue":"2","journalAbbreviation":"Journal of Biological Chemistry","language":"en","page":"101514","source":"DOI.org (Crossref)","title":"An ALS-associated variant of the autophagy receptor SQSTM1/p62 reprograms binding selectivity toward the autophagy-related hATG8 proteins","volume":"298","author":[{"family":"Brennan","given":"Andrew"},{"family":"Layfield","given":"Robert"},{"family":"Long","given":"Jed"},{"family":"Williams","given":"Huw E.L."},{"family":"Oldham","given":"Neil J."},{"family":"Scott","given":"Daniel"},{"family":"Searle","given":"Mark S."}],"issued":{"date-parts":[["2022",2]]}}},{"id":117,"uris":["http://zotero.org/users/local/DUCgBsd9/items/6QZA58MW","http://zotero.org/users/14717947/items/6QZA58MW"],"itemData":{"id":117,"type":"article-journal","abstract":"Abstract\n            \n              The signaling adapter p62 plays a coordinating role in mediating phosphorylation and ubiquitin</w:instrText>
      </w:r>
      <w:r w:rsidR="00254B7E" w:rsidRPr="00557BC1">
        <w:rPr>
          <w:rFonts w:ascii="Cambria Math" w:hAnsi="Cambria Math" w:cs="Cambria Math"/>
          <w:sz w:val="18"/>
          <w:szCs w:val="18"/>
          <w:rPrChange w:id="256"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57" w:author="Jackson Halpin" w:date="2025-06-11T14:21:00Z" w16du:dateUtc="2025-06-11T18:21:00Z">
            <w:rPr>
              <w:rFonts w:ascii="Times New Roman" w:hAnsi="Times New Roman" w:cs="Times New Roman"/>
            </w:rPr>
          </w:rPrChange>
        </w:rPr>
        <w:instrText>dependent trafficking of interacting proteins. However, there is little known about the physiologic role of this protein in brain. Here, we report age</w:instrText>
      </w:r>
      <w:r w:rsidR="00254B7E" w:rsidRPr="00557BC1">
        <w:rPr>
          <w:rFonts w:ascii="Cambria Math" w:hAnsi="Cambria Math" w:cs="Cambria Math"/>
          <w:sz w:val="18"/>
          <w:szCs w:val="18"/>
          <w:rPrChange w:id="258"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59" w:author="Jackson Halpin" w:date="2025-06-11T14:21:00Z" w16du:dateUtc="2025-06-11T18:21:00Z">
            <w:rPr>
              <w:rFonts w:ascii="Times New Roman" w:hAnsi="Times New Roman" w:cs="Times New Roman"/>
            </w:rPr>
          </w:rPrChange>
        </w:rPr>
        <w:instrText>dependent constitutive activation of glycogen synthase kinase 3β, protein kinase B, mitogen</w:instrText>
      </w:r>
      <w:r w:rsidR="00254B7E" w:rsidRPr="00557BC1">
        <w:rPr>
          <w:rFonts w:ascii="Cambria Math" w:hAnsi="Cambria Math" w:cs="Cambria Math"/>
          <w:sz w:val="18"/>
          <w:szCs w:val="18"/>
          <w:rPrChange w:id="260"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61" w:author="Jackson Halpin" w:date="2025-06-11T14:21:00Z" w16du:dateUtc="2025-06-11T18:21:00Z">
            <w:rPr>
              <w:rFonts w:ascii="Times New Roman" w:hAnsi="Times New Roman" w:cs="Times New Roman"/>
            </w:rPr>
          </w:rPrChange>
        </w:rPr>
        <w:instrText>activated protein kinase, and c</w:instrText>
      </w:r>
      <w:r w:rsidR="00254B7E" w:rsidRPr="00557BC1">
        <w:rPr>
          <w:rFonts w:ascii="Cambria Math" w:hAnsi="Cambria Math" w:cs="Cambria Math"/>
          <w:sz w:val="18"/>
          <w:szCs w:val="18"/>
          <w:rPrChange w:id="262"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63" w:author="Jackson Halpin" w:date="2025-06-11T14:21:00Z" w16du:dateUtc="2025-06-11T18:21:00Z">
            <w:rPr>
              <w:rFonts w:ascii="Times New Roman" w:hAnsi="Times New Roman" w:cs="Times New Roman"/>
            </w:rPr>
          </w:rPrChange>
        </w:rPr>
        <w:instrText xml:space="preserve">\n              Jun\n              </w:instrText>
      </w:r>
      <w:r w:rsidR="00254B7E" w:rsidRPr="00557BC1">
        <w:rPr>
          <w:rFonts w:ascii="Cambria Math" w:hAnsi="Cambria Math" w:cs="Cambria Math"/>
          <w:sz w:val="18"/>
          <w:szCs w:val="18"/>
          <w:rPrChange w:id="264"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65" w:author="Jackson Halpin" w:date="2025-06-11T14:21:00Z" w16du:dateUtc="2025-06-11T18:21:00Z">
            <w:rPr>
              <w:rFonts w:ascii="Times New Roman" w:hAnsi="Times New Roman" w:cs="Times New Roman"/>
            </w:rPr>
          </w:rPrChange>
        </w:rPr>
        <w:instrText>N</w:instrText>
      </w:r>
      <w:r w:rsidR="00254B7E" w:rsidRPr="00557BC1">
        <w:rPr>
          <w:rFonts w:ascii="Cambria Math" w:hAnsi="Cambria Math" w:cs="Cambria Math"/>
          <w:sz w:val="18"/>
          <w:szCs w:val="18"/>
          <w:rPrChange w:id="266"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67" w:author="Jackson Halpin" w:date="2025-06-11T14:21:00Z" w16du:dateUtc="2025-06-11T18:21:00Z">
            <w:rPr>
              <w:rFonts w:ascii="Times New Roman" w:hAnsi="Times New Roman" w:cs="Times New Roman"/>
            </w:rPr>
          </w:rPrChange>
        </w:rPr>
        <w:instrText>terminal kinase in adult p62\n              −/−\n              mice resulting in hyperphosphorylated tau, neurofibrillary tangles, and neurodegeneration. Biochemical fractionation of p62\n              −/−\n              brain led to recovery of aggregated K63</w:instrText>
      </w:r>
      <w:r w:rsidR="00254B7E" w:rsidRPr="00557BC1">
        <w:rPr>
          <w:rFonts w:ascii="Cambria Math" w:hAnsi="Cambria Math" w:cs="Cambria Math"/>
          <w:sz w:val="18"/>
          <w:szCs w:val="18"/>
          <w:rPrChange w:id="268"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69" w:author="Jackson Halpin" w:date="2025-06-11T14:21:00Z" w16du:dateUtc="2025-06-11T18:21:00Z">
            <w:rPr>
              <w:rFonts w:ascii="Times New Roman" w:hAnsi="Times New Roman" w:cs="Times New Roman"/>
            </w:rPr>
          </w:rPrChange>
        </w:rPr>
        <w:instrText>ubiquitinated tau. Loss of p62 was manifested by increased anxiety, depression, loss of working memory, and reduced serum brain</w:instrText>
      </w:r>
      <w:r w:rsidR="00254B7E" w:rsidRPr="00557BC1">
        <w:rPr>
          <w:rFonts w:ascii="Cambria Math" w:hAnsi="Cambria Math" w:cs="Cambria Math"/>
          <w:sz w:val="18"/>
          <w:szCs w:val="18"/>
          <w:rPrChange w:id="270"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71" w:author="Jackson Halpin" w:date="2025-06-11T14:21:00Z" w16du:dateUtc="2025-06-11T18:21:00Z">
            <w:rPr>
              <w:rFonts w:ascii="Times New Roman" w:hAnsi="Times New Roman" w:cs="Times New Roman"/>
            </w:rPr>
          </w:rPrChange>
        </w:rPr>
        <w:instrText>derived neurotrophic factor levels. Our findings reveal a novel role for p62 as a chaperone that regulates tau solubility thereby preventing tau aggregation. This study provides a clear demonstration of an Alzheimer</w:instrText>
      </w:r>
      <w:r w:rsidR="00254B7E" w:rsidRPr="00557BC1">
        <w:rPr>
          <w:rFonts w:ascii="Cambria Math" w:hAnsi="Cambria Math" w:cs="Cambria Math"/>
          <w:sz w:val="18"/>
          <w:szCs w:val="18"/>
          <w:rPrChange w:id="272"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73" w:author="Jackson Halpin" w:date="2025-06-11T14:21:00Z" w16du:dateUtc="2025-06-11T18:21:00Z">
            <w:rPr>
              <w:rFonts w:ascii="Times New Roman" w:hAnsi="Times New Roman" w:cs="Times New Roman"/>
            </w:rPr>
          </w:rPrChange>
        </w:rPr>
        <w:instrText>like phenotype in a mouse model in the absence of expression of human genes carrying mutations in amyloid</w:instrText>
      </w:r>
      <w:r w:rsidR="00254B7E" w:rsidRPr="00557BC1">
        <w:rPr>
          <w:rFonts w:ascii="Cambria Math" w:hAnsi="Cambria Math" w:cs="Cambria Math"/>
          <w:sz w:val="18"/>
          <w:szCs w:val="18"/>
          <w:rPrChange w:id="274"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75" w:author="Jackson Halpin" w:date="2025-06-11T14:21:00Z" w16du:dateUtc="2025-06-11T18:21:00Z">
            <w:rPr>
              <w:rFonts w:ascii="Times New Roman" w:hAnsi="Times New Roman" w:cs="Times New Roman"/>
            </w:rPr>
          </w:rPrChange>
        </w:rPr>
        <w:instrText>beta protein precursor, presenilin, or tau. Thus, these findings provide new insight into manifestation of sporadic Alzheimer disease and the impact of obesity.","container-title":"Journal of Neurochemistry","DOI":"10.1111/j.1471-4159.2008.05340.x","ISSN":"0022-3042, 1471-4159","issue":"1","journalAbbreviation":"Journal of Neurochemistry","language":"en","license":"http://onlinelibrary.wiley.com/termsAndConditions#vor","page":"107-120","source":"DOI.org (Crossref)","title":"Genetic inactivation of p62 leads to accumulation of hyperphosphorylated tau and neurodegeneration","volume":"106","author":[{"family":"Ramesh Babu","given":"J."},{"family":"Lamar Seibenhener","given":"M."},{"family":"Peng","given":"Junmin"},{"family":"Strom","given":"Anna</w:instrText>
      </w:r>
      <w:r w:rsidR="00254B7E" w:rsidRPr="00557BC1">
        <w:rPr>
          <w:rFonts w:ascii="Cambria Math" w:hAnsi="Cambria Math" w:cs="Cambria Math"/>
          <w:sz w:val="18"/>
          <w:szCs w:val="18"/>
          <w:rPrChange w:id="276"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77" w:author="Jackson Halpin" w:date="2025-06-11T14:21:00Z" w16du:dateUtc="2025-06-11T18:21:00Z">
            <w:rPr>
              <w:rFonts w:ascii="Times New Roman" w:hAnsi="Times New Roman" w:cs="Times New Roman"/>
            </w:rPr>
          </w:rPrChange>
        </w:rPr>
        <w:instrText>Lena"},{"family":"Kemppainen","given":"Robert"},{"family":"Cox","given":"Nancy"},{"family":"Zhu","given":"Haining"},{"family":"Wooten","given":"Michael C."},{"family":"Diaz</w:instrText>
      </w:r>
      <w:r w:rsidR="00254B7E" w:rsidRPr="00557BC1">
        <w:rPr>
          <w:rFonts w:ascii="Cambria Math" w:hAnsi="Cambria Math" w:cs="Cambria Math"/>
          <w:sz w:val="18"/>
          <w:szCs w:val="18"/>
          <w:rPrChange w:id="278" w:author="Jackson Halpin" w:date="2025-06-11T14:21:00Z" w16du:dateUtc="2025-06-11T18:21:00Z">
            <w:rPr>
              <w:rFonts w:ascii="Times New Roman" w:hAnsi="Times New Roman" w:cs="Times New Roman"/>
            </w:rPr>
          </w:rPrChange>
        </w:rPr>
        <w:instrText>‐</w:instrText>
      </w:r>
      <w:r w:rsidR="00254B7E" w:rsidRPr="00557BC1">
        <w:rPr>
          <w:rFonts w:ascii="Georgia" w:hAnsi="Georgia" w:cs="Times New Roman"/>
          <w:sz w:val="18"/>
          <w:szCs w:val="18"/>
          <w:rPrChange w:id="279" w:author="Jackson Halpin" w:date="2025-06-11T14:21:00Z" w16du:dateUtc="2025-06-11T18:21:00Z">
            <w:rPr>
              <w:rFonts w:ascii="Times New Roman" w:hAnsi="Times New Roman" w:cs="Times New Roman"/>
            </w:rPr>
          </w:rPrChange>
        </w:rPr>
        <w:instrText xml:space="preserve">Meco","given":"María T."},{"family":"Moscat","given":"Jorge"},{"family":"Wooten","given":"Marie W."}],"issued":{"date-parts":[["2008",7]]}}},{"id":118,"uris":["http://zotero.org/users/local/DUCgBsd9/items/CBPYIET4","http://zotero.org/users/14717947/items/CBPYIET4"],"itemData":{"id":118,"type":"article-journal","container-title":"Autophagy","DOI":"10.1080/15548627.2020.1847443","ISSN":"1554-8627, 1554-8635","issue":"10","journalAbbreviation":"Autophagy","language":"en","page":"2818-2841","source":"DOI.org (Crossref)","title":"The conformational and mutational landscape of the ubiquitin-like marker for autophagosome formation in cancer","volume":"17","author":[{"family":"Fas","given":"Burcu Aykac"},{"family":"Maiani","given":"Emiliano"},{"family":"Sora","given":"Valentina"},{"family":"Kumar","given":"Mukesh"},{"family":"Mashkoor","given":"Maliha"},{"family":"Lambrughi","given":"Matteo"},{"family":"Tiberti","given":"Matteo"},{"family":"Papaleo","given":"Elena"}],"issued":{"date-parts":[["2021",10,3]]}}},{"id":443,"uris":["http://zotero.org/users/14717947/items/HHAPQYWV"],"itemData":{"id":443,"type":"article-journal","container-title":"Cytokine &amp; Growth Factor Reviews","DOI":"10.1016/j.cytogfr.2024.11.006","ISSN":"13596101","journalAbbreviation":"Cytokine &amp; Growth Factor Reviews","language":"en","page":"S1359610124000947","source":"DOI.org (Crossref)","title":"LC3B: A microtubule-associated protein influences disease progression and prognosis","title-short":"LC3B","author":[{"family":"Chen","given":"Yan"},{"family":"Yi","given":"Hong"},{"family":"Liao","given":"Shan"},{"family":"He","given":"Junyu"},{"family":"Zhou","given":"Yanhong"},{"family":"Lei","given":"Yan"}],"issued":{"date-parts":[["2024",12]]}}}],"schema":"https://github.com/citation-style-language/schema/raw/master/csl-citation.json"} </w:instrText>
      </w:r>
      <w:r w:rsidR="005613F8" w:rsidRPr="00557BC1">
        <w:rPr>
          <w:rFonts w:ascii="Georgia" w:hAnsi="Georgia" w:cs="Times New Roman"/>
          <w:sz w:val="18"/>
          <w:szCs w:val="18"/>
          <w:rPrChange w:id="280" w:author="Jackson Halpin" w:date="2025-06-11T14:21:00Z" w16du:dateUtc="2025-06-11T18:21:00Z">
            <w:rPr>
              <w:rFonts w:ascii="Times New Roman" w:hAnsi="Times New Roman" w:cs="Times New Roman"/>
            </w:rPr>
          </w:rPrChange>
        </w:rPr>
        <w:fldChar w:fldCharType="separate"/>
      </w:r>
      <w:r w:rsidR="00B925AA" w:rsidRPr="00557BC1">
        <w:rPr>
          <w:rFonts w:ascii="Georgia" w:hAnsi="Georgia" w:cs="Times New Roman"/>
          <w:sz w:val="18"/>
          <w:szCs w:val="18"/>
          <w:rPrChange w:id="281" w:author="Jackson Halpin" w:date="2025-06-11T14:21:00Z" w16du:dateUtc="2025-06-11T18:21:00Z">
            <w:rPr>
              <w:rFonts w:ascii="Times New Roman" w:hAnsi="Times New Roman" w:cs="Times New Roman"/>
            </w:rPr>
          </w:rPrChange>
        </w:rPr>
        <w:t>(Park et al. 2020; Brennan et al. 2022; Ramesh Babu et al. 2008; Fas et al. 2021; Chen et al. 2024)</w:t>
      </w:r>
      <w:r w:rsidR="005613F8" w:rsidRPr="00557BC1">
        <w:rPr>
          <w:rFonts w:ascii="Georgia" w:hAnsi="Georgia" w:cs="Times New Roman"/>
          <w:sz w:val="18"/>
          <w:szCs w:val="18"/>
          <w:rPrChange w:id="282" w:author="Jackson Halpin" w:date="2025-06-11T14:21:00Z" w16du:dateUtc="2025-06-11T18:21:00Z">
            <w:rPr>
              <w:rFonts w:ascii="Times New Roman" w:hAnsi="Times New Roman" w:cs="Times New Roman"/>
            </w:rPr>
          </w:rPrChange>
        </w:rPr>
        <w:fldChar w:fldCharType="end"/>
      </w:r>
      <w:r w:rsidR="007535C5" w:rsidRPr="00557BC1">
        <w:rPr>
          <w:rFonts w:ascii="Georgia" w:hAnsi="Georgia" w:cs="Times New Roman"/>
          <w:sz w:val="18"/>
          <w:szCs w:val="18"/>
          <w:rPrChange w:id="283" w:author="Jackson Halpin" w:date="2025-06-11T14:21:00Z" w16du:dateUtc="2025-06-11T18:21:00Z">
            <w:rPr>
              <w:rFonts w:ascii="Times New Roman" w:hAnsi="Times New Roman" w:cs="Times New Roman"/>
            </w:rPr>
          </w:rPrChange>
        </w:rPr>
        <w:t>.</w:t>
      </w:r>
      <w:r w:rsidR="00393CA4" w:rsidRPr="00557BC1">
        <w:rPr>
          <w:rFonts w:ascii="Georgia" w:hAnsi="Georgia" w:cs="Times New Roman"/>
          <w:sz w:val="18"/>
          <w:szCs w:val="18"/>
          <w:rPrChange w:id="284" w:author="Jackson Halpin" w:date="2025-06-11T14:21:00Z" w16du:dateUtc="2025-06-11T18:21:00Z">
            <w:rPr>
              <w:rFonts w:ascii="Times New Roman" w:hAnsi="Times New Roman" w:cs="Times New Roman"/>
            </w:rPr>
          </w:rPrChange>
        </w:rPr>
        <w:t xml:space="preserve"> </w:t>
      </w:r>
      <w:r w:rsidR="007535C5" w:rsidRPr="00557BC1">
        <w:rPr>
          <w:rFonts w:ascii="Georgia" w:hAnsi="Georgia" w:cs="Times New Roman"/>
          <w:sz w:val="18"/>
          <w:szCs w:val="18"/>
          <w:rPrChange w:id="285" w:author="Jackson Halpin" w:date="2025-06-11T14:21:00Z" w16du:dateUtc="2025-06-11T18:21:00Z">
            <w:rPr>
              <w:rFonts w:ascii="Times New Roman" w:hAnsi="Times New Roman" w:cs="Times New Roman"/>
            </w:rPr>
          </w:rPrChange>
        </w:rPr>
        <w:t xml:space="preserve">LC3B also has important roles in non-autophagic processes, most notably LC3-associated phagocytosis (LAP) </w:t>
      </w:r>
      <w:r w:rsidR="007535C5" w:rsidRPr="00557BC1">
        <w:rPr>
          <w:rFonts w:ascii="Georgia" w:hAnsi="Georgia" w:cs="Times New Roman"/>
          <w:sz w:val="18"/>
          <w:szCs w:val="18"/>
          <w:rPrChange w:id="286"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87" w:author="Jackson Halpin" w:date="2025-06-11T14:21:00Z" w16du:dateUtc="2025-06-11T18:21:00Z">
            <w:rPr>
              <w:rFonts w:ascii="Times New Roman" w:hAnsi="Times New Roman" w:cs="Times New Roman"/>
            </w:rPr>
          </w:rPrChange>
        </w:rPr>
        <w:instrText xml:space="preserve"> ADDIN ZOTERO_ITEM CSL_CITATION {"citationID":"NjYxb2wN","properties":{"formattedCitation":"(Florey et al. 2011)","plainCitation":"(Florey et al. 2011)","noteIndex":0},"citationItems":[{"id":157,"uris":["http://zotero.org/users/local/DUCgBsd9/items/W84AVKK9","http://zotero.org/users/14717947/items/W84AVKK9"],"itemData":{"id":157,"type":"article-journal","container-title":"Nature Cell Biology","DOI":"10.1038/ncb2363","ISSN":"1465-7392, 1476-4679","issue":"11","journalAbbreviation":"Nat Cell Biol","language":"en","page":"1335-1343","source":"DOI.org (Crossref)","title":"Autophagy machinery mediates macroendocytic processing and entotic cell death by targeting single membranes","volume":"13","author":[{"family":"Florey","given":"Oliver"},{"family":"Kim","given":"Sung Eun"},{"family":"Sandoval","given":"Cynthia P."},{"family":"Haynes","given":"Cole M."},{"family":"Overholtzer","given":"Michael"}],"issued":{"date-parts":[["2011",11]]}}}],"schema":"https://github.com/citation-style-language/schema/raw/master/csl-citation.json"} </w:instrText>
      </w:r>
      <w:r w:rsidR="007535C5" w:rsidRPr="00557BC1">
        <w:rPr>
          <w:rFonts w:ascii="Georgia" w:hAnsi="Georgia" w:cs="Times New Roman"/>
          <w:sz w:val="18"/>
          <w:szCs w:val="18"/>
          <w:rPrChange w:id="288"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289" w:author="Jackson Halpin" w:date="2025-06-11T14:21:00Z" w16du:dateUtc="2025-06-11T18:21:00Z">
            <w:rPr>
              <w:rFonts w:ascii="Times New Roman" w:hAnsi="Times New Roman" w:cs="Times New Roman"/>
              <w:noProof/>
            </w:rPr>
          </w:rPrChange>
        </w:rPr>
        <w:t>(Florey et al. 2011)</w:t>
      </w:r>
      <w:r w:rsidR="007535C5" w:rsidRPr="00557BC1">
        <w:rPr>
          <w:rFonts w:ascii="Georgia" w:hAnsi="Georgia" w:cs="Times New Roman"/>
          <w:sz w:val="18"/>
          <w:szCs w:val="18"/>
          <w:rPrChange w:id="290" w:author="Jackson Halpin" w:date="2025-06-11T14:21:00Z" w16du:dateUtc="2025-06-11T18:21:00Z">
            <w:rPr>
              <w:rFonts w:ascii="Times New Roman" w:hAnsi="Times New Roman" w:cs="Times New Roman"/>
            </w:rPr>
          </w:rPrChange>
        </w:rPr>
        <w:fldChar w:fldCharType="end"/>
      </w:r>
      <w:r w:rsidR="007535C5" w:rsidRPr="00557BC1">
        <w:rPr>
          <w:rFonts w:ascii="Georgia" w:hAnsi="Georgia" w:cs="Times New Roman"/>
          <w:sz w:val="18"/>
          <w:szCs w:val="18"/>
          <w:rPrChange w:id="291" w:author="Jackson Halpin" w:date="2025-06-11T14:21:00Z" w16du:dateUtc="2025-06-11T18:21:00Z">
            <w:rPr>
              <w:rFonts w:ascii="Times New Roman" w:hAnsi="Times New Roman" w:cs="Times New Roman"/>
            </w:rPr>
          </w:rPrChange>
        </w:rPr>
        <w:t xml:space="preserve">, LC3-associated endocytosis (LANDO) </w:t>
      </w:r>
      <w:r w:rsidR="007535C5" w:rsidRPr="00557BC1">
        <w:rPr>
          <w:rFonts w:ascii="Georgia" w:hAnsi="Georgia" w:cs="Times New Roman"/>
          <w:sz w:val="18"/>
          <w:szCs w:val="18"/>
          <w:rPrChange w:id="292"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93" w:author="Jackson Halpin" w:date="2025-06-11T14:21:00Z" w16du:dateUtc="2025-06-11T18:21:00Z">
            <w:rPr>
              <w:rFonts w:ascii="Times New Roman" w:hAnsi="Times New Roman" w:cs="Times New Roman"/>
            </w:rPr>
          </w:rPrChange>
        </w:rPr>
        <w:instrText xml:space="preserve"> ADDIN ZOTERO_ITEM CSL_CITATION {"citationID":"9gNC9OWj","properties":{"formattedCitation":"(Heckmann et al. 2019)","plainCitation":"(Heckmann et al. 2019)","noteIndex":0},"citationItems":[{"id":159,"uris":["http://zotero.org/users/local/DUCgBsd9/items/7YXB2PY8","http://zotero.org/users/14717947/items/7YXB2PY8"],"itemData":{"id":159,"type":"article-journal","container-title":"Cell","DOI":"10.1016/j.cell.2019.05.056","ISSN":"00928674","issue":"3","journalAbbreviation":"Cell","language":"en","page":"536-551.e14","source":"DOI.org (Crossref)","title":"LC3-Associated Endocytosis Facilitates β-Amyloid Clearance and Mitigates Neurodegeneration in Murine Alzheimer’s Disease","volume":"178","author":[{"family":"Heckmann","given":"Bradlee L."},{"family":"Teubner","given":"Brett J.W."},{"family":"Tummers","given":"Bart"},{"family":"Boada-Romero","given":"Emilio"},{"family":"Harris","given":"Lacie"},{"family":"Yang","given":"Mao"},{"family":"Guy","given":"Clifford S."},{"family":"Zakharenko","given":"Stanislav S."},{"family":"Green","given":"Douglas R."}],"issued":{"date-parts":[["2019",7]]}}}],"schema":"https://github.com/citation-style-language/schema/raw/master/csl-citation.json"} </w:instrText>
      </w:r>
      <w:r w:rsidR="007535C5" w:rsidRPr="00557BC1">
        <w:rPr>
          <w:rFonts w:ascii="Georgia" w:hAnsi="Georgia" w:cs="Times New Roman"/>
          <w:sz w:val="18"/>
          <w:szCs w:val="18"/>
          <w:rPrChange w:id="294"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295" w:author="Jackson Halpin" w:date="2025-06-11T14:21:00Z" w16du:dateUtc="2025-06-11T18:21:00Z">
            <w:rPr>
              <w:rFonts w:ascii="Times New Roman" w:hAnsi="Times New Roman" w:cs="Times New Roman"/>
              <w:noProof/>
            </w:rPr>
          </w:rPrChange>
        </w:rPr>
        <w:t>(Heckmann et al. 2019)</w:t>
      </w:r>
      <w:r w:rsidR="007535C5" w:rsidRPr="00557BC1">
        <w:rPr>
          <w:rFonts w:ascii="Georgia" w:hAnsi="Georgia" w:cs="Times New Roman"/>
          <w:sz w:val="18"/>
          <w:szCs w:val="18"/>
          <w:rPrChange w:id="296" w:author="Jackson Halpin" w:date="2025-06-11T14:21:00Z" w16du:dateUtc="2025-06-11T18:21:00Z">
            <w:rPr>
              <w:rFonts w:ascii="Times New Roman" w:hAnsi="Times New Roman" w:cs="Times New Roman"/>
            </w:rPr>
          </w:rPrChange>
        </w:rPr>
        <w:fldChar w:fldCharType="end"/>
      </w:r>
      <w:r w:rsidR="006471B4" w:rsidRPr="00557BC1">
        <w:rPr>
          <w:rFonts w:ascii="Georgia" w:hAnsi="Georgia" w:cs="Times New Roman"/>
          <w:sz w:val="18"/>
          <w:szCs w:val="18"/>
          <w:rPrChange w:id="297" w:author="Jackson Halpin" w:date="2025-06-11T14:21:00Z" w16du:dateUtc="2025-06-11T18:21:00Z">
            <w:rPr>
              <w:rFonts w:ascii="Times New Roman" w:hAnsi="Times New Roman" w:cs="Times New Roman"/>
            </w:rPr>
          </w:rPrChange>
        </w:rPr>
        <w:t>,</w:t>
      </w:r>
      <w:r w:rsidR="007535C5" w:rsidRPr="00557BC1">
        <w:rPr>
          <w:rFonts w:ascii="Georgia" w:hAnsi="Georgia" w:cs="Times New Roman"/>
          <w:sz w:val="18"/>
          <w:szCs w:val="18"/>
          <w:rPrChange w:id="298" w:author="Jackson Halpin" w:date="2025-06-11T14:21:00Z" w16du:dateUtc="2025-06-11T18:21:00Z">
            <w:rPr>
              <w:rFonts w:ascii="Times New Roman" w:hAnsi="Times New Roman" w:cs="Times New Roman"/>
            </w:rPr>
          </w:rPrChange>
        </w:rPr>
        <w:t xml:space="preserve"> and LC3-associated micropinocytosis (LAM) </w:t>
      </w:r>
      <w:r w:rsidR="007535C5" w:rsidRPr="00557BC1">
        <w:rPr>
          <w:rFonts w:ascii="Georgia" w:hAnsi="Georgia" w:cs="Times New Roman"/>
          <w:sz w:val="18"/>
          <w:szCs w:val="18"/>
          <w:rPrChange w:id="299"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300" w:author="Jackson Halpin" w:date="2025-06-11T14:21:00Z" w16du:dateUtc="2025-06-11T18:21:00Z">
            <w:rPr>
              <w:rFonts w:ascii="Times New Roman" w:hAnsi="Times New Roman" w:cs="Times New Roman"/>
            </w:rPr>
          </w:rPrChange>
        </w:rPr>
        <w:instrText xml:space="preserve"> ADDIN ZOTERO_ITEM CSL_CITATION {"citationID":"OyboESLm","properties":{"formattedCitation":"(Galluzzi and Green 2019)","plainCitation":"(Galluzzi and Green 2019)","noteIndex":0},"citationItems":[{"id":160,"uris":["http://zotero.org/users/local/DUCgBsd9/items/LSXVFZ4V","http://zotero.org/users/14717947/items/LSXVFZ4V"],"itemData":{"id":160,"type":"article-journal","container-title":"Cell","DOI":"10.1016/j.cell.2019.05.026","ISSN":"00928674","issue":"7","journalAbbreviation":"Cell","language":"en","page":"1682-1699","source":"DOI.org (Crossref)","title":"Autophagy-Independent Functions of the Autophagy Machinery","volume":"177","author":[{"family":"Galluzzi","given":"Lorenzo"},{"family":"Green","given":"Douglas R."}],"issued":{"date-parts":[["2019",6]]}}}],"schema":"https://github.com/citation-style-language/schema/raw/master/csl-citation.json"} </w:instrText>
      </w:r>
      <w:r w:rsidR="007535C5" w:rsidRPr="00557BC1">
        <w:rPr>
          <w:rFonts w:ascii="Georgia" w:hAnsi="Georgia" w:cs="Times New Roman"/>
          <w:sz w:val="18"/>
          <w:szCs w:val="18"/>
          <w:rPrChange w:id="301"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302" w:author="Jackson Halpin" w:date="2025-06-11T14:21:00Z" w16du:dateUtc="2025-06-11T18:21:00Z">
            <w:rPr>
              <w:rFonts w:ascii="Times New Roman" w:hAnsi="Times New Roman" w:cs="Times New Roman"/>
              <w:noProof/>
            </w:rPr>
          </w:rPrChange>
        </w:rPr>
        <w:t>(Galluzzi and Green 2019)</w:t>
      </w:r>
      <w:r w:rsidR="007535C5" w:rsidRPr="00557BC1">
        <w:rPr>
          <w:rFonts w:ascii="Georgia" w:hAnsi="Georgia" w:cs="Times New Roman"/>
          <w:sz w:val="18"/>
          <w:szCs w:val="18"/>
          <w:rPrChange w:id="303" w:author="Jackson Halpin" w:date="2025-06-11T14:21:00Z" w16du:dateUtc="2025-06-11T18:21:00Z">
            <w:rPr>
              <w:rFonts w:ascii="Times New Roman" w:hAnsi="Times New Roman" w:cs="Times New Roman"/>
            </w:rPr>
          </w:rPrChange>
        </w:rPr>
        <w:fldChar w:fldCharType="end"/>
      </w:r>
      <w:r w:rsidR="007535C5" w:rsidRPr="00557BC1">
        <w:rPr>
          <w:rFonts w:ascii="Georgia" w:hAnsi="Georgia" w:cs="Times New Roman"/>
          <w:sz w:val="18"/>
          <w:szCs w:val="18"/>
          <w:rPrChange w:id="304" w:author="Jackson Halpin" w:date="2025-06-11T14:21:00Z" w16du:dateUtc="2025-06-11T18:21:00Z">
            <w:rPr>
              <w:rFonts w:ascii="Times New Roman" w:hAnsi="Times New Roman" w:cs="Times New Roman"/>
            </w:rPr>
          </w:rPrChange>
        </w:rPr>
        <w:t xml:space="preserve">. </w:t>
      </w:r>
      <w:commentRangeStart w:id="305"/>
      <w:del w:id="306" w:author="Jennifer Kosmatka" w:date="2025-05-30T17:12:00Z" w16du:dateUtc="2025-05-30T21:12:00Z">
        <w:r w:rsidR="007535C5" w:rsidRPr="00557BC1" w:rsidDel="00C53F0D">
          <w:rPr>
            <w:rFonts w:ascii="Georgia" w:hAnsi="Georgia" w:cs="Times New Roman"/>
            <w:sz w:val="18"/>
            <w:szCs w:val="18"/>
            <w:rPrChange w:id="307" w:author="Jackson Halpin" w:date="2025-06-11T14:21:00Z" w16du:dateUtc="2025-06-11T18:21:00Z">
              <w:rPr>
                <w:rFonts w:ascii="Times New Roman" w:hAnsi="Times New Roman" w:cs="Times New Roman"/>
              </w:rPr>
            </w:rPrChange>
          </w:rPr>
          <w:delText xml:space="preserve">In </w:delText>
        </w:r>
        <w:r w:rsidR="003A5E41" w:rsidRPr="00557BC1" w:rsidDel="00C53F0D">
          <w:rPr>
            <w:rFonts w:ascii="Georgia" w:hAnsi="Georgia" w:cs="Times New Roman"/>
            <w:sz w:val="18"/>
            <w:szCs w:val="18"/>
            <w:rPrChange w:id="308" w:author="Jackson Halpin" w:date="2025-06-11T14:21:00Z" w16du:dateUtc="2025-06-11T18:21:00Z">
              <w:rPr>
                <w:rFonts w:ascii="Times New Roman" w:hAnsi="Times New Roman" w:cs="Times New Roman"/>
              </w:rPr>
            </w:rPrChange>
          </w:rPr>
          <w:delText xml:space="preserve">non-autophagic </w:delText>
        </w:r>
        <w:r w:rsidR="007535C5" w:rsidRPr="00557BC1" w:rsidDel="00C53F0D">
          <w:rPr>
            <w:rFonts w:ascii="Georgia" w:hAnsi="Georgia" w:cs="Times New Roman"/>
            <w:sz w:val="18"/>
            <w:szCs w:val="18"/>
            <w:rPrChange w:id="309" w:author="Jackson Halpin" w:date="2025-06-11T14:21:00Z" w16du:dateUtc="2025-06-11T18:21:00Z">
              <w:rPr>
                <w:rFonts w:ascii="Times New Roman" w:hAnsi="Times New Roman" w:cs="Times New Roman"/>
              </w:rPr>
            </w:rPrChange>
          </w:rPr>
          <w:delText>processes, LC3</w:delText>
        </w:r>
        <w:r w:rsidR="00E20FF6" w:rsidRPr="00557BC1" w:rsidDel="00C53F0D">
          <w:rPr>
            <w:rFonts w:ascii="Georgia" w:hAnsi="Georgia" w:cs="Times New Roman"/>
            <w:sz w:val="18"/>
            <w:szCs w:val="18"/>
            <w:rPrChange w:id="310" w:author="Jackson Halpin" w:date="2025-06-11T14:21:00Z" w16du:dateUtc="2025-06-11T18:21:00Z">
              <w:rPr>
                <w:rFonts w:ascii="Times New Roman" w:hAnsi="Times New Roman" w:cs="Times New Roman"/>
              </w:rPr>
            </w:rPrChange>
          </w:rPr>
          <w:delText>B</w:delText>
        </w:r>
        <w:r w:rsidR="007535C5" w:rsidRPr="00557BC1" w:rsidDel="00C53F0D">
          <w:rPr>
            <w:rFonts w:ascii="Georgia" w:hAnsi="Georgia" w:cs="Times New Roman"/>
            <w:sz w:val="18"/>
            <w:szCs w:val="18"/>
            <w:rPrChange w:id="311" w:author="Jackson Halpin" w:date="2025-06-11T14:21:00Z" w16du:dateUtc="2025-06-11T18:21:00Z">
              <w:rPr>
                <w:rFonts w:ascii="Times New Roman" w:hAnsi="Times New Roman" w:cs="Times New Roman"/>
              </w:rPr>
            </w:rPrChange>
          </w:rPr>
          <w:delText xml:space="preserve"> </w:delText>
        </w:r>
        <w:r w:rsidR="00E20FF6" w:rsidRPr="00557BC1" w:rsidDel="00C53F0D">
          <w:rPr>
            <w:rFonts w:ascii="Georgia" w:hAnsi="Georgia" w:cs="Times New Roman"/>
            <w:sz w:val="18"/>
            <w:szCs w:val="18"/>
            <w:rPrChange w:id="312" w:author="Jackson Halpin" w:date="2025-06-11T14:21:00Z" w16du:dateUtc="2025-06-11T18:21:00Z">
              <w:rPr>
                <w:rFonts w:ascii="Times New Roman" w:hAnsi="Times New Roman" w:cs="Times New Roman"/>
              </w:rPr>
            </w:rPrChange>
          </w:rPr>
          <w:delText>is</w:delText>
        </w:r>
        <w:r w:rsidR="007535C5" w:rsidRPr="00557BC1" w:rsidDel="00C53F0D">
          <w:rPr>
            <w:rFonts w:ascii="Georgia" w:hAnsi="Georgia" w:cs="Times New Roman"/>
            <w:sz w:val="18"/>
            <w:szCs w:val="18"/>
            <w:rPrChange w:id="313" w:author="Jackson Halpin" w:date="2025-06-11T14:21:00Z" w16du:dateUtc="2025-06-11T18:21:00Z">
              <w:rPr>
                <w:rFonts w:ascii="Times New Roman" w:hAnsi="Times New Roman" w:cs="Times New Roman"/>
              </w:rPr>
            </w:rPrChange>
          </w:rPr>
          <w:delText xml:space="preserve"> conjugated to single-membrane vesicles</w:delText>
        </w:r>
        <w:r w:rsidR="001B5A0B" w:rsidRPr="00557BC1" w:rsidDel="00C53F0D">
          <w:rPr>
            <w:rFonts w:ascii="Georgia" w:hAnsi="Georgia" w:cs="Times New Roman"/>
            <w:sz w:val="18"/>
            <w:szCs w:val="18"/>
            <w:rPrChange w:id="314" w:author="Jackson Halpin" w:date="2025-06-11T14:21:00Z" w16du:dateUtc="2025-06-11T18:21:00Z">
              <w:rPr>
                <w:rFonts w:ascii="Times New Roman" w:hAnsi="Times New Roman" w:cs="Times New Roman"/>
              </w:rPr>
            </w:rPrChange>
          </w:rPr>
          <w:delText>, where it interacts with other cellular proteins</w:delText>
        </w:r>
        <w:r w:rsidR="007535C5" w:rsidRPr="00557BC1" w:rsidDel="00C53F0D">
          <w:rPr>
            <w:rFonts w:ascii="Georgia" w:hAnsi="Georgia" w:cs="Times New Roman"/>
            <w:sz w:val="18"/>
            <w:szCs w:val="18"/>
            <w:rPrChange w:id="315" w:author="Jackson Halpin" w:date="2025-06-11T14:21:00Z" w16du:dateUtc="2025-06-11T18:21:00Z">
              <w:rPr>
                <w:rFonts w:ascii="Times New Roman" w:hAnsi="Times New Roman" w:cs="Times New Roman"/>
              </w:rPr>
            </w:rPrChange>
          </w:rPr>
          <w:delText xml:space="preserve"> to execute degradation, secretion, or membrane repair tasks </w:delText>
        </w:r>
        <w:r w:rsidR="007535C5" w:rsidRPr="00557BC1" w:rsidDel="00C53F0D">
          <w:rPr>
            <w:rFonts w:ascii="Georgia" w:hAnsi="Georgia" w:cs="Times New Roman"/>
            <w:sz w:val="18"/>
            <w:szCs w:val="18"/>
            <w:rPrChange w:id="316" w:author="Jackson Halpin" w:date="2025-06-11T14:21:00Z" w16du:dateUtc="2025-06-11T18:21:00Z">
              <w:rPr>
                <w:rFonts w:ascii="Times New Roman" w:hAnsi="Times New Roman" w:cs="Times New Roman"/>
              </w:rPr>
            </w:rPrChange>
          </w:rPr>
          <w:fldChar w:fldCharType="begin"/>
        </w:r>
        <w:r w:rsidR="00254B7E" w:rsidRPr="00557BC1" w:rsidDel="00C53F0D">
          <w:rPr>
            <w:rFonts w:ascii="Georgia" w:hAnsi="Georgia" w:cs="Times New Roman"/>
            <w:sz w:val="18"/>
            <w:szCs w:val="18"/>
            <w:rPrChange w:id="317" w:author="Jackson Halpin" w:date="2025-06-11T14:21:00Z" w16du:dateUtc="2025-06-11T18:21:00Z">
              <w:rPr>
                <w:rFonts w:ascii="Times New Roman" w:hAnsi="Times New Roman" w:cs="Times New Roman"/>
              </w:rPr>
            </w:rPrChange>
          </w:rPr>
          <w:delInstrText xml:space="preserve"> ADDIN ZOTERO_ITEM CSL_CITATION {"citationID":"S3foZeTV","properties":{"formattedCitation":"(Reid et al. 2022)","plainCitation":"(Reid et al. 2022)","noteIndex":0},"citationItems":[{"id":162,"uris":["http://zotero.org/users/local/DUCgBsd9/items/TVM22ADQ","http://zotero.org/users/14717947/items/TVM22ADQ"],"itemData":{"id":162,"type":"article-journal","abstract":"During autophagy, the ATG8 family proteins have several well-characterized roles in facilitating early, mid, and late steps of autophagy, including autophagosome expansion, cargo recruitment and autophagosome-lysosome fusion. Their discovery has importantly allowed for precise experimental monitoring of the pathway, bringing about a huge expansion of research in the field over the last decades. In this review, we discuss both canonical and non-canonical roles of the autophagic lipidation machinery, with particular focus on the ATG8 proteins, their post-translational modifications and their increasingly uncovered alternative roles mediated through their anchoring at different membranes. These include endosomes, macropinosomes, phagosomes and the plasma membrane, to which ATG8 proteins can bind through canonical or alternative lipidation. Beyond new ATG8 binding partners and cargo types, we also explore several open questions related to alternative outcomes of autophagic machinery engagement beyond degradation. These include their roles in plasma membrane repair and secretion of selected substrates as well as the physiological implications hereof in health and disease.","container-title":"Frontiers in Molecular Biosciences","DOI":"10.3389/fmolb.2022.1074701","ISSN":"2296-889X","journalAbbreviation":"Front. Mol. Biosci.","page":"1074701","source":"DOI.org (Crossref)","title":"Canonical and non-canonical roles for ATG8 proteins in autophagy and beyond","volume":"9","author":[{"family":"Reid","given":"Steven Edward"},{"family":"Kolapalli","given":"Srinivasa Prasad"},{"family":"Nielsen","given":"Thorbjørn M."},{"family":"Frankel","given":"Lisa B."}],"issued":{"date-parts":[["2022",12,19]]}}}],"schema":"https://github.com/citation-style-language/schema/raw/master/csl-citation.json"} </w:delInstrText>
        </w:r>
        <w:r w:rsidR="007535C5" w:rsidRPr="00557BC1" w:rsidDel="00C53F0D">
          <w:rPr>
            <w:rFonts w:ascii="Georgia" w:hAnsi="Georgia" w:cs="Times New Roman"/>
            <w:sz w:val="18"/>
            <w:szCs w:val="18"/>
            <w:rPrChange w:id="318" w:author="Jackson Halpin" w:date="2025-06-11T14:21:00Z" w16du:dateUtc="2025-06-11T18:21:00Z">
              <w:rPr>
                <w:rFonts w:ascii="Times New Roman" w:hAnsi="Times New Roman" w:cs="Times New Roman"/>
              </w:rPr>
            </w:rPrChange>
          </w:rPr>
          <w:fldChar w:fldCharType="separate"/>
        </w:r>
        <w:r w:rsidR="00B925AA" w:rsidRPr="00557BC1" w:rsidDel="00C53F0D">
          <w:rPr>
            <w:rFonts w:ascii="Georgia" w:hAnsi="Georgia" w:cs="Times New Roman"/>
            <w:sz w:val="18"/>
            <w:szCs w:val="18"/>
            <w:rPrChange w:id="319" w:author="Jackson Halpin" w:date="2025-06-11T14:21:00Z" w16du:dateUtc="2025-06-11T18:21:00Z">
              <w:rPr>
                <w:rFonts w:ascii="Times New Roman" w:hAnsi="Times New Roman" w:cs="Times New Roman"/>
              </w:rPr>
            </w:rPrChange>
          </w:rPr>
          <w:delText>(Reid et al. 2022)</w:delText>
        </w:r>
        <w:r w:rsidR="007535C5" w:rsidRPr="00557BC1" w:rsidDel="00C53F0D">
          <w:rPr>
            <w:rFonts w:ascii="Georgia" w:hAnsi="Georgia" w:cs="Times New Roman"/>
            <w:sz w:val="18"/>
            <w:szCs w:val="18"/>
            <w:rPrChange w:id="320" w:author="Jackson Halpin" w:date="2025-06-11T14:21:00Z" w16du:dateUtc="2025-06-11T18:21:00Z">
              <w:rPr>
                <w:rFonts w:ascii="Times New Roman" w:hAnsi="Times New Roman" w:cs="Times New Roman"/>
              </w:rPr>
            </w:rPrChange>
          </w:rPr>
          <w:fldChar w:fldCharType="end"/>
        </w:r>
        <w:r w:rsidR="007535C5" w:rsidRPr="00557BC1" w:rsidDel="00C53F0D">
          <w:rPr>
            <w:rFonts w:ascii="Georgia" w:hAnsi="Georgia" w:cs="Times New Roman"/>
            <w:sz w:val="18"/>
            <w:szCs w:val="18"/>
            <w:rPrChange w:id="321" w:author="Jackson Halpin" w:date="2025-06-11T14:21:00Z" w16du:dateUtc="2025-06-11T18:21:00Z">
              <w:rPr>
                <w:rFonts w:ascii="Times New Roman" w:hAnsi="Times New Roman" w:cs="Times New Roman"/>
              </w:rPr>
            </w:rPrChange>
          </w:rPr>
          <w:delText>.</w:delText>
        </w:r>
        <w:commentRangeEnd w:id="305"/>
        <w:r w:rsidR="002A6428" w:rsidRPr="00557BC1" w:rsidDel="00C53F0D">
          <w:rPr>
            <w:rStyle w:val="CommentReference"/>
            <w:rFonts w:ascii="Georgia" w:hAnsi="Georgia"/>
            <w:sz w:val="10"/>
            <w:szCs w:val="10"/>
            <w:rPrChange w:id="322" w:author="Jackson Halpin" w:date="2025-06-11T14:21:00Z" w16du:dateUtc="2025-06-11T18:21:00Z">
              <w:rPr>
                <w:rStyle w:val="CommentReference"/>
              </w:rPr>
            </w:rPrChange>
          </w:rPr>
          <w:commentReference w:id="305"/>
        </w:r>
      </w:del>
    </w:p>
    <w:p w14:paraId="323AB648" w14:textId="4887A9FD" w:rsidR="0069462A" w:rsidRPr="00557BC1" w:rsidRDefault="00CC1980" w:rsidP="00557BC1">
      <w:pPr>
        <w:tabs>
          <w:tab w:val="left" w:pos="2610"/>
        </w:tabs>
        <w:ind w:firstLine="720"/>
        <w:jc w:val="both"/>
        <w:rPr>
          <w:rFonts w:ascii="Georgia" w:hAnsi="Georgia" w:cs="Times New Roman"/>
          <w:sz w:val="18"/>
          <w:szCs w:val="18"/>
          <w:rPrChange w:id="323" w:author="Jackson Halpin" w:date="2025-06-11T14:21:00Z" w16du:dateUtc="2025-06-11T18:21:00Z">
            <w:rPr>
              <w:rFonts w:ascii="Times New Roman" w:hAnsi="Times New Roman" w:cs="Times New Roman"/>
            </w:rPr>
          </w:rPrChange>
        </w:rPr>
        <w:pPrChange w:id="324" w:author="Jackson Halpin" w:date="2025-06-11T14:17:00Z" w16du:dateUtc="2025-06-11T18:17:00Z">
          <w:pPr>
            <w:tabs>
              <w:tab w:val="left" w:pos="2610"/>
            </w:tabs>
            <w:spacing w:line="480" w:lineRule="auto"/>
            <w:ind w:firstLine="720"/>
            <w:jc w:val="both"/>
          </w:pPr>
        </w:pPrChange>
      </w:pPr>
      <w:r w:rsidRPr="00557BC1">
        <w:rPr>
          <w:rFonts w:ascii="Georgia" w:hAnsi="Georgia" w:cs="Times New Roman"/>
          <w:sz w:val="18"/>
          <w:szCs w:val="18"/>
          <w:rPrChange w:id="325" w:author="Jackson Halpin" w:date="2025-06-11T14:21:00Z" w16du:dateUtc="2025-06-11T18:21:00Z">
            <w:rPr>
              <w:rFonts w:ascii="Times New Roman" w:hAnsi="Times New Roman" w:cs="Times New Roman"/>
            </w:rPr>
          </w:rPrChange>
        </w:rPr>
        <w:t xml:space="preserve">The </w:t>
      </w:r>
      <w:del w:id="326" w:author="Jennifer Kosmatka" w:date="2025-05-31T18:17:00Z" w16du:dateUtc="2025-05-31T22:17:00Z">
        <w:r w:rsidRPr="00557BC1" w:rsidDel="00D81C86">
          <w:rPr>
            <w:rFonts w:ascii="Georgia" w:hAnsi="Georgia" w:cs="Times New Roman"/>
            <w:sz w:val="18"/>
            <w:szCs w:val="18"/>
            <w:rPrChange w:id="327" w:author="Jackson Halpin" w:date="2025-06-11T14:21:00Z" w16du:dateUtc="2025-06-11T18:21:00Z">
              <w:rPr>
                <w:rFonts w:ascii="Times New Roman" w:hAnsi="Times New Roman" w:cs="Times New Roman"/>
              </w:rPr>
            </w:rPrChange>
          </w:rPr>
          <w:delText xml:space="preserve">LC3-family </w:delText>
        </w:r>
      </w:del>
      <w:ins w:id="328" w:author="Jennifer Kosmatka" w:date="2025-05-31T18:17:00Z" w16du:dateUtc="2025-05-31T22:17:00Z">
        <w:r w:rsidR="00D81C86" w:rsidRPr="00557BC1">
          <w:rPr>
            <w:rFonts w:ascii="Georgia" w:hAnsi="Georgia" w:cs="Times New Roman"/>
            <w:sz w:val="18"/>
            <w:szCs w:val="18"/>
            <w:rPrChange w:id="329" w:author="Jackson Halpin" w:date="2025-06-11T14:21:00Z" w16du:dateUtc="2025-06-11T18:21:00Z">
              <w:rPr>
                <w:rFonts w:ascii="Times New Roman" w:hAnsi="Times New Roman" w:cs="Times New Roman"/>
              </w:rPr>
            </w:rPrChange>
          </w:rPr>
          <w:t xml:space="preserve">hAtg8 </w:t>
        </w:r>
      </w:ins>
      <w:r w:rsidRPr="00557BC1">
        <w:rPr>
          <w:rFonts w:ascii="Georgia" w:hAnsi="Georgia" w:cs="Times New Roman"/>
          <w:sz w:val="18"/>
          <w:szCs w:val="18"/>
          <w:rPrChange w:id="330" w:author="Jackson Halpin" w:date="2025-06-11T14:21:00Z" w16du:dateUtc="2025-06-11T18:21:00Z">
            <w:rPr>
              <w:rFonts w:ascii="Times New Roman" w:hAnsi="Times New Roman" w:cs="Times New Roman"/>
            </w:rPr>
          </w:rPrChange>
        </w:rPr>
        <w:t>proteins</w:t>
      </w:r>
      <w:r w:rsidR="00AD6432" w:rsidRPr="00557BC1">
        <w:rPr>
          <w:rFonts w:ascii="Georgia" w:hAnsi="Georgia" w:cs="Times New Roman"/>
          <w:sz w:val="18"/>
          <w:szCs w:val="18"/>
          <w:rPrChange w:id="331" w:author="Jackson Halpin" w:date="2025-06-11T14:21:00Z" w16du:dateUtc="2025-06-11T18:21:00Z">
            <w:rPr>
              <w:rFonts w:ascii="Times New Roman" w:hAnsi="Times New Roman" w:cs="Times New Roman"/>
            </w:rPr>
          </w:rPrChange>
        </w:rPr>
        <w:t xml:space="preserve"> </w:t>
      </w:r>
      <w:ins w:id="332" w:author="Jennifer Kosmatka" w:date="2025-05-31T18:17:00Z" w16du:dateUtc="2025-05-31T22:17:00Z">
        <w:r w:rsidR="00D81C86" w:rsidRPr="00557BC1">
          <w:rPr>
            <w:rFonts w:ascii="Georgia" w:hAnsi="Georgia" w:cs="Times New Roman"/>
            <w:sz w:val="18"/>
            <w:szCs w:val="18"/>
            <w:rPrChange w:id="333" w:author="Jackson Halpin" w:date="2025-06-11T14:21:00Z" w16du:dateUtc="2025-06-11T18:21:00Z">
              <w:rPr>
                <w:rFonts w:ascii="Times New Roman" w:hAnsi="Times New Roman" w:cs="Times New Roman"/>
              </w:rPr>
            </w:rPrChange>
          </w:rPr>
          <w:t xml:space="preserve">(consisting of the LC3 and GABARAP subfamilies) </w:t>
        </w:r>
      </w:ins>
      <w:r w:rsidR="007535C5" w:rsidRPr="00557BC1">
        <w:rPr>
          <w:rFonts w:ascii="Georgia" w:hAnsi="Georgia" w:cs="Times New Roman"/>
          <w:sz w:val="18"/>
          <w:szCs w:val="18"/>
          <w:rPrChange w:id="334" w:author="Jackson Halpin" w:date="2025-06-11T14:21:00Z" w16du:dateUtc="2025-06-11T18:21:00Z">
            <w:rPr>
              <w:rFonts w:ascii="Times New Roman" w:hAnsi="Times New Roman" w:cs="Times New Roman"/>
            </w:rPr>
          </w:rPrChange>
        </w:rPr>
        <w:t>share a common architecture</w:t>
      </w:r>
      <w:r w:rsidR="00C21056" w:rsidRPr="00557BC1">
        <w:rPr>
          <w:rFonts w:ascii="Georgia" w:hAnsi="Georgia" w:cs="Times New Roman"/>
          <w:sz w:val="18"/>
          <w:szCs w:val="18"/>
          <w:rPrChange w:id="335" w:author="Jackson Halpin" w:date="2025-06-11T14:21:00Z" w16du:dateUtc="2025-06-11T18:21:00Z">
            <w:rPr>
              <w:rFonts w:ascii="Times New Roman" w:hAnsi="Times New Roman" w:cs="Times New Roman"/>
            </w:rPr>
          </w:rPrChange>
        </w:rPr>
        <w:t xml:space="preserve"> </w:t>
      </w:r>
      <w:r w:rsidR="006513C7" w:rsidRPr="00557BC1">
        <w:rPr>
          <w:rFonts w:ascii="Georgia" w:hAnsi="Georgia" w:cs="Times New Roman"/>
          <w:sz w:val="18"/>
          <w:szCs w:val="18"/>
          <w:rPrChange w:id="336" w:author="Jackson Halpin" w:date="2025-06-11T14:21:00Z" w16du:dateUtc="2025-06-11T18:21:00Z">
            <w:rPr>
              <w:rFonts w:ascii="Times New Roman" w:hAnsi="Times New Roman" w:cs="Times New Roman"/>
            </w:rPr>
          </w:rPrChange>
        </w:rPr>
        <w:t>consisting</w:t>
      </w:r>
      <w:r w:rsidR="00633B19" w:rsidRPr="00557BC1">
        <w:rPr>
          <w:rFonts w:ascii="Georgia" w:hAnsi="Georgia" w:cs="Times New Roman"/>
          <w:sz w:val="18"/>
          <w:szCs w:val="18"/>
          <w:rPrChange w:id="337" w:author="Jackson Halpin" w:date="2025-06-11T14:21:00Z" w16du:dateUtc="2025-06-11T18:21:00Z">
            <w:rPr>
              <w:rFonts w:ascii="Times New Roman" w:hAnsi="Times New Roman" w:cs="Times New Roman"/>
            </w:rPr>
          </w:rPrChange>
        </w:rPr>
        <w:t xml:space="preserve"> of a ubiquitin-like </w:t>
      </w:r>
      <w:r w:rsidR="002A6428" w:rsidRPr="00557BC1">
        <w:rPr>
          <w:rFonts w:ascii="Georgia" w:hAnsi="Georgia" w:cs="Times New Roman"/>
          <w:sz w:val="18"/>
          <w:szCs w:val="18"/>
          <w:rPrChange w:id="338" w:author="Jackson Halpin" w:date="2025-06-11T14:21:00Z" w16du:dateUtc="2025-06-11T18:21:00Z">
            <w:rPr>
              <w:rFonts w:ascii="Times New Roman" w:hAnsi="Times New Roman" w:cs="Times New Roman"/>
            </w:rPr>
          </w:rPrChange>
        </w:rPr>
        <w:t>beta-</w:t>
      </w:r>
      <w:r w:rsidR="00633B19" w:rsidRPr="00557BC1">
        <w:rPr>
          <w:rFonts w:ascii="Georgia" w:hAnsi="Georgia" w:cs="Times New Roman"/>
          <w:sz w:val="18"/>
          <w:szCs w:val="18"/>
          <w:rPrChange w:id="339" w:author="Jackson Halpin" w:date="2025-06-11T14:21:00Z" w16du:dateUtc="2025-06-11T18:21:00Z">
            <w:rPr>
              <w:rFonts w:ascii="Times New Roman" w:hAnsi="Times New Roman" w:cs="Times New Roman"/>
            </w:rPr>
          </w:rPrChange>
        </w:rPr>
        <w:t>grasp fold with two additional N-terminal alpha-helices</w:t>
      </w:r>
      <w:r w:rsidR="00A40D9A" w:rsidRPr="00557BC1">
        <w:rPr>
          <w:rFonts w:ascii="Georgia" w:hAnsi="Georgia" w:cs="Times New Roman"/>
          <w:sz w:val="18"/>
          <w:szCs w:val="18"/>
          <w:rPrChange w:id="340" w:author="Jackson Halpin" w:date="2025-06-11T14:21:00Z" w16du:dateUtc="2025-06-11T18:21:00Z">
            <w:rPr>
              <w:rFonts w:ascii="Times New Roman" w:hAnsi="Times New Roman" w:cs="Times New Roman"/>
            </w:rPr>
          </w:rPrChange>
        </w:rPr>
        <w:t xml:space="preserve"> </w:t>
      </w:r>
      <w:r w:rsidR="003C40C9" w:rsidRPr="00557BC1">
        <w:rPr>
          <w:rFonts w:ascii="Georgia" w:hAnsi="Georgia" w:cs="Times New Roman"/>
          <w:sz w:val="18"/>
          <w:szCs w:val="18"/>
          <w:rPrChange w:id="341"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342" w:author="Jackson Halpin" w:date="2025-06-11T14:21:00Z" w16du:dateUtc="2025-06-11T18:21:00Z">
            <w:rPr>
              <w:rFonts w:ascii="Times New Roman" w:hAnsi="Times New Roman" w:cs="Times New Roman"/>
            </w:rPr>
          </w:rPrChange>
        </w:rPr>
        <w:instrText xml:space="preserve"> ADDIN ZOTERO_ITEM CSL_CITATION {"citationID":"D1GGoN5d","properties":{"formattedCitation":"(Rogov et al. 2023; Noda et al. 2008)","plainCitation":"(Rogov et al. 2023; Noda et al. 2008)","noteIndex":0},"citationItems":[{"id":122,"uris":["http://zotero.org/users/local/DUCgBsd9/items/YHHHUSZB","http://zotero.org/users/14717947/items/YHHHUSZB"],"itemData":{"id":122,"type":"article-journal","container-title":"Autophagy Reports","DOI":"10.1080/27694127.2023.2188523","ISSN":"2769-4127","issue":"1","journalAbbreviation":"Autophagy Reports","language":"en","page":"2188523","source":"DOI.org (Crossref)","title":"Atg8 family proteins, LIR/AIM motifs and other interaction modes","volume":"2","author":[{"family":"Rogov","given":"Vladimir V."},{"family":"Nezis","given":"Ioannis P."},{"family":"Tsapras","given":"Panagiotis"},{"family":"Zhang","given":"Hong"},{"family":"Dagdas","given":"Yasin"},{"family":"Noda","given":"Nobuo N."},{"family":"Nakatogawa","given":"Hitoshi"},{"family":"Wirth","given":"Martina"},{"family":"Mouilleron","given":"Stephane"},{"family":"McEwan","given":"David G."},{"family":"Behrends","given":"Christian"},{"family":"Deretic","given":"Vojo"},{"family":"Elazar","given":"Zvulun"},{"family":"Tooze","given":"Sharon A."},{"family":"Dikic","given":"Ivan"},{"family":"Lamark","given":"Trond"},{"family":"Johansen","given":"Terje"}],"issued":{"date-parts":[["2023",12,31]]}}},{"id":"sWk4TWCB/KjCVie2l","uris":["http://zotero.org/users/5041896/items/ZK88AM53"],"itemData":{"id":15726,"type":"article-journal","abstract":"Autophagy is a non-selective bulk degradation process in which isolation membranes enclose a portion of cytoplasm to form double-membrane vesicles, called autophagosomes, and deliver their inner constituents to the lytic compartments. Recent studies have also shed light on another mode of autophagy that selectively degrades various targets. Yeast Atg8 and its mammalian homologue LC3 are ubiquitin-like modifiers that are localized on isolation membranes and play crucial roles in the formation of autophagosomes. These proteins are also involved in selective incorporation of specific cargo molecules into autophagosomes, in which Atg8 and LC3 interact with Atg19 and p62, receptor proteins for vacuolar enzymes and disease-related protein aggregates, respectively. Using X-ray crystallography and NMR, we herein report the structural basis for Atg8–Atg19 and LC3–p62 interactions. Remarkably, Atg8 and LC3 were shown to interact with Atg19 and p62, respectively, in a quite similar manner: they recognized the side-chains of Trp and Leu in a four-amino acid motif, WXXL, in Atg19 and p62 using hydrophobic pockets conserved among Atg8 homologues. Together with mutational analyses, our results show the fundamental mechanism that allows Atg8 homologues, in association with WXXL-containing proteins, to capture specific cargo molecules, thereby endowing isolation membranes and/or their assembly machineries with target selectivity.","container-title":"Genes to Cells","DOI":"10.1111/j.1365-2443.2008.01238.x","ISSN":"1365-2443","issue":"12","language":"en","license":"© 2008 The Authors. Journal compilation © 2008 by the Molecular Biology Society of Japan/Blackwell Publishing Ltd","note":"_eprint: https://onlinelibrary.wiley.com/doi/pdf/10.1111/j.1365-2443.2008.01238.x","page":"1211-1218","source":"Wiley Online Library","title":"Structural basis of target recognition by Atg8/LC3 during selective autophagy","volume":"13","author":[{"family":"Noda","given":"Nobuo N."},{"family":"Kumeta","given":"Hiroyuki"},{"family":"Nakatogawa","given":"Hitoshi"},{"family":"Satoo","given":"Kenji"},{"family":"Adachi","given":"Wakana"},{"family":"Ishii","given":"Junko"},{"family":"Fujioka","given":"Yuko"},{"family":"Ohsumi","given":"Yoshinori"},{"family":"Inagaki","given":"Fuyuhiko"}],"issued":{"date-parts":[["2008"]]}}}],"schema":"https://github.com/citation-style-language/schema/raw/master/csl-citation.json"} </w:instrText>
      </w:r>
      <w:r w:rsidR="003C40C9" w:rsidRPr="00557BC1">
        <w:rPr>
          <w:rFonts w:ascii="Georgia" w:hAnsi="Georgia" w:cs="Times New Roman"/>
          <w:sz w:val="18"/>
          <w:szCs w:val="18"/>
          <w:rPrChange w:id="343" w:author="Jackson Halpin" w:date="2025-06-11T14:21:00Z" w16du:dateUtc="2025-06-11T18:21:00Z">
            <w:rPr>
              <w:rFonts w:ascii="Times New Roman" w:hAnsi="Times New Roman" w:cs="Times New Roman"/>
            </w:rPr>
          </w:rPrChange>
        </w:rPr>
        <w:fldChar w:fldCharType="separate"/>
      </w:r>
      <w:r w:rsidR="001B5A0B" w:rsidRPr="00557BC1">
        <w:rPr>
          <w:rFonts w:ascii="Georgia" w:hAnsi="Georgia" w:cs="Times New Roman"/>
          <w:sz w:val="18"/>
          <w:szCs w:val="18"/>
          <w:rPrChange w:id="344" w:author="Jackson Halpin" w:date="2025-06-11T14:21:00Z" w16du:dateUtc="2025-06-11T18:21:00Z">
            <w:rPr>
              <w:rFonts w:ascii="Times New Roman" w:hAnsi="Times New Roman" w:cs="Times New Roman"/>
            </w:rPr>
          </w:rPrChange>
        </w:rPr>
        <w:t>(Rogov et al. 2023; Noda et al. 2008)</w:t>
      </w:r>
      <w:r w:rsidR="003C40C9" w:rsidRPr="00557BC1">
        <w:rPr>
          <w:rFonts w:ascii="Georgia" w:hAnsi="Georgia" w:cs="Times New Roman"/>
          <w:sz w:val="18"/>
          <w:szCs w:val="18"/>
          <w:rPrChange w:id="345" w:author="Jackson Halpin" w:date="2025-06-11T14:21:00Z" w16du:dateUtc="2025-06-11T18:21:00Z">
            <w:rPr>
              <w:rFonts w:ascii="Times New Roman" w:hAnsi="Times New Roman" w:cs="Times New Roman"/>
            </w:rPr>
          </w:rPrChange>
        </w:rPr>
        <w:fldChar w:fldCharType="end"/>
      </w:r>
      <w:r w:rsidR="00633B19" w:rsidRPr="00557BC1">
        <w:rPr>
          <w:rFonts w:ascii="Georgia" w:hAnsi="Georgia" w:cs="Times New Roman"/>
          <w:sz w:val="18"/>
          <w:szCs w:val="18"/>
          <w:rPrChange w:id="346" w:author="Jackson Halpin" w:date="2025-06-11T14:21:00Z" w16du:dateUtc="2025-06-11T18:21:00Z">
            <w:rPr>
              <w:rFonts w:ascii="Times New Roman" w:hAnsi="Times New Roman" w:cs="Times New Roman"/>
            </w:rPr>
          </w:rPrChange>
        </w:rPr>
        <w:t>.</w:t>
      </w:r>
      <w:r w:rsidR="003152C6" w:rsidRPr="00557BC1">
        <w:rPr>
          <w:rFonts w:ascii="Georgia" w:hAnsi="Georgia" w:cs="Times New Roman"/>
          <w:sz w:val="18"/>
          <w:szCs w:val="18"/>
          <w:rPrChange w:id="347" w:author="Jackson Halpin" w:date="2025-06-11T14:21:00Z" w16du:dateUtc="2025-06-11T18:21:00Z">
            <w:rPr>
              <w:rFonts w:ascii="Times New Roman" w:hAnsi="Times New Roman" w:cs="Times New Roman"/>
            </w:rPr>
          </w:rPrChange>
        </w:rPr>
        <w:t xml:space="preserve"> </w:t>
      </w:r>
      <w:commentRangeStart w:id="348"/>
      <w:r w:rsidR="00AD6432" w:rsidRPr="00557BC1">
        <w:rPr>
          <w:rFonts w:ascii="Georgia" w:hAnsi="Georgia" w:cs="Times New Roman"/>
          <w:sz w:val="18"/>
          <w:szCs w:val="18"/>
          <w:rPrChange w:id="349" w:author="Jackson Halpin" w:date="2025-06-11T14:21:00Z" w16du:dateUtc="2025-06-11T18:21:00Z">
            <w:rPr>
              <w:rFonts w:ascii="Times New Roman" w:hAnsi="Times New Roman" w:cs="Times New Roman"/>
            </w:rPr>
          </w:rPrChange>
        </w:rPr>
        <w:t xml:space="preserve">There are many examples of </w:t>
      </w:r>
      <w:r w:rsidR="00E33D8D" w:rsidRPr="00557BC1">
        <w:rPr>
          <w:rFonts w:ascii="Georgia" w:hAnsi="Georgia" w:cs="Times New Roman"/>
          <w:sz w:val="18"/>
          <w:szCs w:val="18"/>
          <w:rPrChange w:id="350" w:author="Jackson Halpin" w:date="2025-06-11T14:21:00Z" w16du:dateUtc="2025-06-11T18:21:00Z">
            <w:rPr>
              <w:rFonts w:ascii="Times New Roman" w:hAnsi="Times New Roman" w:cs="Times New Roman"/>
            </w:rPr>
          </w:rPrChange>
        </w:rPr>
        <w:t>the 14 kDa</w:t>
      </w:r>
      <w:r w:rsidR="003152C6" w:rsidRPr="00557BC1">
        <w:rPr>
          <w:rFonts w:ascii="Georgia" w:hAnsi="Georgia" w:cs="Times New Roman"/>
          <w:sz w:val="18"/>
          <w:szCs w:val="18"/>
          <w:rPrChange w:id="351" w:author="Jackson Halpin" w:date="2025-06-11T14:21:00Z" w16du:dateUtc="2025-06-11T18:21:00Z">
            <w:rPr>
              <w:rFonts w:ascii="Times New Roman" w:hAnsi="Times New Roman" w:cs="Times New Roman"/>
            </w:rPr>
          </w:rPrChange>
        </w:rPr>
        <w:t xml:space="preserve"> </w:t>
      </w:r>
      <w:r w:rsidR="00815F09" w:rsidRPr="00557BC1">
        <w:rPr>
          <w:rFonts w:ascii="Georgia" w:hAnsi="Georgia" w:cs="Times New Roman"/>
          <w:sz w:val="18"/>
          <w:szCs w:val="18"/>
          <w:rPrChange w:id="352" w:author="Jackson Halpin" w:date="2025-06-11T14:21:00Z" w16du:dateUtc="2025-06-11T18:21:00Z">
            <w:rPr>
              <w:rFonts w:ascii="Times New Roman" w:hAnsi="Times New Roman" w:cs="Times New Roman"/>
            </w:rPr>
          </w:rPrChange>
        </w:rPr>
        <w:t>LC3B</w:t>
      </w:r>
      <w:r w:rsidR="00E247FD" w:rsidRPr="00557BC1">
        <w:rPr>
          <w:rFonts w:ascii="Georgia" w:hAnsi="Georgia" w:cs="Times New Roman"/>
          <w:sz w:val="18"/>
          <w:szCs w:val="18"/>
          <w:rPrChange w:id="353" w:author="Jackson Halpin" w:date="2025-06-11T14:21:00Z" w16du:dateUtc="2025-06-11T18:21:00Z">
            <w:rPr>
              <w:rFonts w:ascii="Times New Roman" w:hAnsi="Times New Roman" w:cs="Times New Roman"/>
            </w:rPr>
          </w:rPrChange>
        </w:rPr>
        <w:t xml:space="preserve"> and its paralogs</w:t>
      </w:r>
      <w:r w:rsidR="007B1D70" w:rsidRPr="00557BC1">
        <w:rPr>
          <w:rFonts w:ascii="Georgia" w:hAnsi="Georgia" w:cs="Times New Roman"/>
          <w:sz w:val="18"/>
          <w:szCs w:val="18"/>
          <w:rPrChange w:id="354" w:author="Jackson Halpin" w:date="2025-06-11T14:21:00Z" w16du:dateUtc="2025-06-11T18:21:00Z">
            <w:rPr>
              <w:rFonts w:ascii="Times New Roman" w:hAnsi="Times New Roman" w:cs="Times New Roman"/>
            </w:rPr>
          </w:rPrChange>
        </w:rPr>
        <w:t xml:space="preserve"> bind</w:t>
      </w:r>
      <w:r w:rsidR="00AD6432" w:rsidRPr="00557BC1">
        <w:rPr>
          <w:rFonts w:ascii="Georgia" w:hAnsi="Georgia" w:cs="Times New Roman"/>
          <w:sz w:val="18"/>
          <w:szCs w:val="18"/>
          <w:rPrChange w:id="355" w:author="Jackson Halpin" w:date="2025-06-11T14:21:00Z" w16du:dateUtc="2025-06-11T18:21:00Z">
            <w:rPr>
              <w:rFonts w:ascii="Times New Roman" w:hAnsi="Times New Roman" w:cs="Times New Roman"/>
            </w:rPr>
          </w:rPrChange>
        </w:rPr>
        <w:t>ing</w:t>
      </w:r>
      <w:r w:rsidR="00E247FD" w:rsidRPr="00557BC1">
        <w:rPr>
          <w:rFonts w:ascii="Georgia" w:hAnsi="Georgia" w:cs="Times New Roman"/>
          <w:sz w:val="18"/>
          <w:szCs w:val="18"/>
          <w:rPrChange w:id="356" w:author="Jackson Halpin" w:date="2025-06-11T14:21:00Z" w16du:dateUtc="2025-06-11T18:21:00Z">
            <w:rPr>
              <w:rFonts w:ascii="Times New Roman" w:hAnsi="Times New Roman" w:cs="Times New Roman"/>
            </w:rPr>
          </w:rPrChange>
        </w:rPr>
        <w:t xml:space="preserve"> to</w:t>
      </w:r>
      <w:r w:rsidR="00F33A6C" w:rsidRPr="00557BC1">
        <w:rPr>
          <w:rFonts w:ascii="Georgia" w:hAnsi="Georgia" w:cs="Times New Roman"/>
          <w:sz w:val="18"/>
          <w:szCs w:val="18"/>
          <w:rPrChange w:id="357" w:author="Jackson Halpin" w:date="2025-06-11T14:21:00Z" w16du:dateUtc="2025-06-11T18:21:00Z">
            <w:rPr>
              <w:rFonts w:ascii="Times New Roman" w:hAnsi="Times New Roman" w:cs="Times New Roman"/>
            </w:rPr>
          </w:rPrChange>
        </w:rPr>
        <w:t xml:space="preserve"> </w:t>
      </w:r>
      <w:r w:rsidR="003152C6" w:rsidRPr="00557BC1">
        <w:rPr>
          <w:rFonts w:ascii="Georgia" w:hAnsi="Georgia" w:cs="Times New Roman"/>
          <w:sz w:val="18"/>
          <w:szCs w:val="18"/>
          <w:rPrChange w:id="358" w:author="Jackson Halpin" w:date="2025-06-11T14:21:00Z" w16du:dateUtc="2025-06-11T18:21:00Z">
            <w:rPr>
              <w:rFonts w:ascii="Times New Roman" w:hAnsi="Times New Roman" w:cs="Times New Roman"/>
            </w:rPr>
          </w:rPrChange>
        </w:rPr>
        <w:t xml:space="preserve">the </w:t>
      </w:r>
      <w:r w:rsidR="005500CE" w:rsidRPr="00557BC1">
        <w:rPr>
          <w:rFonts w:ascii="Georgia" w:hAnsi="Georgia" w:cs="Times New Roman"/>
          <w:sz w:val="18"/>
          <w:szCs w:val="18"/>
          <w:rPrChange w:id="359" w:author="Jackson Halpin" w:date="2025-06-11T14:21:00Z" w16du:dateUtc="2025-06-11T18:21:00Z">
            <w:rPr>
              <w:rFonts w:ascii="Times New Roman" w:hAnsi="Times New Roman" w:cs="Times New Roman"/>
            </w:rPr>
          </w:rPrChange>
        </w:rPr>
        <w:t xml:space="preserve">information-poor </w:t>
      </w:r>
      <w:r w:rsidR="003152C6" w:rsidRPr="00557BC1">
        <w:rPr>
          <w:rFonts w:ascii="Georgia" w:hAnsi="Georgia" w:cs="Times New Roman"/>
          <w:sz w:val="18"/>
          <w:szCs w:val="18"/>
          <w:rPrChange w:id="360" w:author="Jackson Halpin" w:date="2025-06-11T14:21:00Z" w16du:dateUtc="2025-06-11T18:21:00Z">
            <w:rPr>
              <w:rFonts w:ascii="Times New Roman" w:hAnsi="Times New Roman" w:cs="Times New Roman"/>
            </w:rPr>
          </w:rPrChange>
        </w:rPr>
        <w:t xml:space="preserve">consensus </w:t>
      </w:r>
      <w:r w:rsidR="005500CE" w:rsidRPr="00557BC1">
        <w:rPr>
          <w:rFonts w:ascii="Georgia" w:hAnsi="Georgia" w:cs="Times New Roman"/>
          <w:sz w:val="18"/>
          <w:szCs w:val="18"/>
          <w:rPrChange w:id="361" w:author="Jackson Halpin" w:date="2025-06-11T14:21:00Z" w16du:dateUtc="2025-06-11T18:21:00Z">
            <w:rPr>
              <w:rFonts w:ascii="Times New Roman" w:hAnsi="Times New Roman" w:cs="Times New Roman"/>
            </w:rPr>
          </w:rPrChange>
        </w:rPr>
        <w:t>LIR</w:t>
      </w:r>
      <w:r w:rsidR="003152C6" w:rsidRPr="00557BC1">
        <w:rPr>
          <w:rFonts w:ascii="Georgia" w:hAnsi="Georgia" w:cs="Times New Roman"/>
          <w:sz w:val="18"/>
          <w:szCs w:val="18"/>
          <w:rPrChange w:id="362" w:author="Jackson Halpin" w:date="2025-06-11T14:21:00Z" w16du:dateUtc="2025-06-11T18:21:00Z">
            <w:rPr>
              <w:rFonts w:ascii="Times New Roman" w:hAnsi="Times New Roman" w:cs="Times New Roman"/>
            </w:rPr>
          </w:rPrChange>
        </w:rPr>
        <w:t xml:space="preserve"> [F</w:t>
      </w:r>
      <w:r w:rsidR="003A5E41" w:rsidRPr="00557BC1">
        <w:rPr>
          <w:rFonts w:ascii="Georgia" w:hAnsi="Georgia" w:cs="Times New Roman"/>
          <w:sz w:val="18"/>
          <w:szCs w:val="18"/>
          <w:rPrChange w:id="363" w:author="Jackson Halpin" w:date="2025-06-11T14:21:00Z" w16du:dateUtc="2025-06-11T18:21:00Z">
            <w:rPr>
              <w:rFonts w:ascii="Times New Roman" w:hAnsi="Times New Roman" w:cs="Times New Roman"/>
            </w:rPr>
          </w:rPrChange>
        </w:rPr>
        <w:t>WY</w:t>
      </w:r>
      <w:r w:rsidR="003152C6" w:rsidRPr="00557BC1">
        <w:rPr>
          <w:rFonts w:ascii="Georgia" w:hAnsi="Georgia" w:cs="Times New Roman"/>
          <w:sz w:val="18"/>
          <w:szCs w:val="18"/>
          <w:rPrChange w:id="364" w:author="Jackson Halpin" w:date="2025-06-11T14:21:00Z" w16du:dateUtc="2025-06-11T18:21:00Z">
            <w:rPr>
              <w:rFonts w:ascii="Times New Roman" w:hAnsi="Times New Roman" w:cs="Times New Roman"/>
            </w:rPr>
          </w:rPrChange>
        </w:rPr>
        <w:t>]</w:t>
      </w:r>
      <w:r w:rsidR="0059181B" w:rsidRPr="00557BC1">
        <w:rPr>
          <w:rFonts w:ascii="Georgia" w:hAnsi="Georgia" w:cs="Times New Roman"/>
          <w:sz w:val="18"/>
          <w:szCs w:val="18"/>
          <w:vertAlign w:val="subscript"/>
          <w:rPrChange w:id="365" w:author="Jackson Halpin" w:date="2025-06-11T14:21:00Z" w16du:dateUtc="2025-06-11T18:21:00Z">
            <w:rPr>
              <w:rFonts w:ascii="Times New Roman" w:hAnsi="Times New Roman" w:cs="Times New Roman"/>
              <w:vertAlign w:val="subscript"/>
            </w:rPr>
          </w:rPrChange>
        </w:rPr>
        <w:t>0</w:t>
      </w:r>
      <w:r w:rsidR="0059181B" w:rsidRPr="00557BC1">
        <w:rPr>
          <w:rFonts w:ascii="Georgia" w:hAnsi="Georgia" w:cs="Times New Roman"/>
          <w:sz w:val="18"/>
          <w:szCs w:val="18"/>
          <w:rPrChange w:id="366" w:author="Jackson Halpin" w:date="2025-06-11T14:21:00Z" w16du:dateUtc="2025-06-11T18:21:00Z">
            <w:rPr>
              <w:rFonts w:ascii="Times New Roman" w:hAnsi="Times New Roman" w:cs="Times New Roman"/>
            </w:rPr>
          </w:rPrChange>
        </w:rPr>
        <w:t>-X</w:t>
      </w:r>
      <w:r w:rsidR="0059181B" w:rsidRPr="00557BC1">
        <w:rPr>
          <w:rFonts w:ascii="Georgia" w:hAnsi="Georgia" w:cs="Times New Roman"/>
          <w:sz w:val="18"/>
          <w:szCs w:val="18"/>
          <w:vertAlign w:val="subscript"/>
          <w:rPrChange w:id="367" w:author="Jackson Halpin" w:date="2025-06-11T14:21:00Z" w16du:dateUtc="2025-06-11T18:21:00Z">
            <w:rPr>
              <w:rFonts w:ascii="Times New Roman" w:hAnsi="Times New Roman" w:cs="Times New Roman"/>
              <w:vertAlign w:val="subscript"/>
            </w:rPr>
          </w:rPrChange>
        </w:rPr>
        <w:t>1</w:t>
      </w:r>
      <w:r w:rsidR="0059181B" w:rsidRPr="00557BC1">
        <w:rPr>
          <w:rFonts w:ascii="Georgia" w:hAnsi="Georgia" w:cs="Times New Roman"/>
          <w:sz w:val="18"/>
          <w:szCs w:val="18"/>
          <w:rPrChange w:id="368" w:author="Jackson Halpin" w:date="2025-06-11T14:21:00Z" w16du:dateUtc="2025-06-11T18:21:00Z">
            <w:rPr>
              <w:rFonts w:ascii="Times New Roman" w:hAnsi="Times New Roman" w:cs="Times New Roman"/>
            </w:rPr>
          </w:rPrChange>
        </w:rPr>
        <w:t>-X</w:t>
      </w:r>
      <w:r w:rsidR="0059181B" w:rsidRPr="00557BC1">
        <w:rPr>
          <w:rFonts w:ascii="Georgia" w:hAnsi="Georgia" w:cs="Times New Roman"/>
          <w:sz w:val="18"/>
          <w:szCs w:val="18"/>
          <w:vertAlign w:val="subscript"/>
          <w:rPrChange w:id="369" w:author="Jackson Halpin" w:date="2025-06-11T14:21:00Z" w16du:dateUtc="2025-06-11T18:21:00Z">
            <w:rPr>
              <w:rFonts w:ascii="Times New Roman" w:hAnsi="Times New Roman" w:cs="Times New Roman"/>
              <w:vertAlign w:val="subscript"/>
            </w:rPr>
          </w:rPrChange>
        </w:rPr>
        <w:t>2</w:t>
      </w:r>
      <w:r w:rsidR="0059181B" w:rsidRPr="00557BC1">
        <w:rPr>
          <w:rFonts w:ascii="Georgia" w:hAnsi="Georgia" w:cs="Times New Roman"/>
          <w:sz w:val="18"/>
          <w:szCs w:val="18"/>
          <w:rPrChange w:id="370" w:author="Jackson Halpin" w:date="2025-06-11T14:21:00Z" w16du:dateUtc="2025-06-11T18:21:00Z">
            <w:rPr>
              <w:rFonts w:ascii="Times New Roman" w:hAnsi="Times New Roman" w:cs="Times New Roman"/>
            </w:rPr>
          </w:rPrChange>
        </w:rPr>
        <w:t>-</w:t>
      </w:r>
      <w:r w:rsidR="003152C6" w:rsidRPr="00557BC1">
        <w:rPr>
          <w:rFonts w:ascii="Georgia" w:hAnsi="Georgia" w:cs="Times New Roman"/>
          <w:sz w:val="18"/>
          <w:szCs w:val="18"/>
          <w:rPrChange w:id="371" w:author="Jackson Halpin" w:date="2025-06-11T14:21:00Z" w16du:dateUtc="2025-06-11T18:21:00Z">
            <w:rPr>
              <w:rFonts w:ascii="Times New Roman" w:hAnsi="Times New Roman" w:cs="Times New Roman"/>
            </w:rPr>
          </w:rPrChange>
        </w:rPr>
        <w:t>[</w:t>
      </w:r>
      <w:r w:rsidR="003A5E41" w:rsidRPr="00557BC1">
        <w:rPr>
          <w:rFonts w:ascii="Georgia" w:hAnsi="Georgia" w:cs="Times New Roman"/>
          <w:sz w:val="18"/>
          <w:szCs w:val="18"/>
          <w:rPrChange w:id="372" w:author="Jackson Halpin" w:date="2025-06-11T14:21:00Z" w16du:dateUtc="2025-06-11T18:21:00Z">
            <w:rPr>
              <w:rFonts w:ascii="Times New Roman" w:hAnsi="Times New Roman" w:cs="Times New Roman"/>
            </w:rPr>
          </w:rPrChange>
        </w:rPr>
        <w:t>LVI</w:t>
      </w:r>
      <w:r w:rsidR="003152C6" w:rsidRPr="00557BC1">
        <w:rPr>
          <w:rFonts w:ascii="Georgia" w:hAnsi="Georgia" w:cs="Times New Roman"/>
          <w:sz w:val="18"/>
          <w:szCs w:val="18"/>
          <w:rPrChange w:id="373" w:author="Jackson Halpin" w:date="2025-06-11T14:21:00Z" w16du:dateUtc="2025-06-11T18:21:00Z">
            <w:rPr>
              <w:rFonts w:ascii="Times New Roman" w:hAnsi="Times New Roman" w:cs="Times New Roman"/>
            </w:rPr>
          </w:rPrChange>
        </w:rPr>
        <w:t>]</w:t>
      </w:r>
      <w:r w:rsidR="008B3E07" w:rsidRPr="00557BC1">
        <w:rPr>
          <w:rFonts w:ascii="Georgia" w:hAnsi="Georgia" w:cs="Times New Roman"/>
          <w:sz w:val="18"/>
          <w:szCs w:val="18"/>
          <w:vertAlign w:val="subscript"/>
          <w:rPrChange w:id="374" w:author="Jackson Halpin" w:date="2025-06-11T14:21:00Z" w16du:dateUtc="2025-06-11T18:21:00Z">
            <w:rPr>
              <w:rFonts w:ascii="Times New Roman" w:hAnsi="Times New Roman" w:cs="Times New Roman"/>
              <w:vertAlign w:val="subscript"/>
            </w:rPr>
          </w:rPrChange>
        </w:rPr>
        <w:t>3</w:t>
      </w:r>
      <w:ins w:id="375" w:author="Jennifer Kosmatka" w:date="2025-05-31T10:39:00Z" w16du:dateUtc="2025-05-31T14:39:00Z">
        <w:r w:rsidR="00C53F0D" w:rsidRPr="00557BC1">
          <w:rPr>
            <w:rFonts w:ascii="Georgia" w:hAnsi="Georgia" w:cs="Times New Roman"/>
            <w:sz w:val="18"/>
            <w:szCs w:val="18"/>
            <w:rPrChange w:id="376" w:author="Jackson Halpin" w:date="2025-06-11T14:21:00Z" w16du:dateUtc="2025-06-11T18:21:00Z">
              <w:rPr>
                <w:rFonts w:ascii="Times New Roman" w:hAnsi="Times New Roman" w:cs="Times New Roman"/>
              </w:rPr>
            </w:rPrChange>
          </w:rPr>
          <w:t xml:space="preserve"> </w:t>
        </w:r>
      </w:ins>
      <w:r w:rsidR="00C53F0D" w:rsidRPr="00557BC1">
        <w:rPr>
          <w:rFonts w:ascii="Georgia" w:hAnsi="Georgia" w:cs="Times New Roman"/>
          <w:sz w:val="18"/>
          <w:szCs w:val="18"/>
          <w:rPrChange w:id="377" w:author="Jackson Halpin" w:date="2025-06-11T14:21:00Z" w16du:dateUtc="2025-06-11T18:21:00Z">
            <w:rPr>
              <w:rFonts w:ascii="Times New Roman" w:hAnsi="Times New Roman" w:cs="Times New Roman"/>
              <w:vertAlign w:val="subscript"/>
            </w:rPr>
          </w:rPrChange>
        </w:rPr>
        <w:fldChar w:fldCharType="begin"/>
      </w:r>
      <w:r w:rsidR="00C53F0D" w:rsidRPr="00557BC1">
        <w:rPr>
          <w:rFonts w:ascii="Georgia" w:hAnsi="Georgia" w:cs="Times New Roman"/>
          <w:sz w:val="18"/>
          <w:szCs w:val="18"/>
          <w:rPrChange w:id="378" w:author="Jackson Halpin" w:date="2025-06-11T14:21:00Z" w16du:dateUtc="2025-06-11T18:21:00Z">
            <w:rPr>
              <w:rFonts w:ascii="Times New Roman" w:hAnsi="Times New Roman" w:cs="Times New Roman"/>
              <w:vertAlign w:val="subscript"/>
            </w:rPr>
          </w:rPrChange>
        </w:rPr>
        <w:instrText xml:space="preserve"> ADDIN ZOTERO_ITEM CSL_CITATION {"citationID":"F3TTwGl4","properties":{"formattedCitation":"(Chatzichristofi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C53F0D" w:rsidRPr="00557BC1">
        <w:rPr>
          <w:rFonts w:ascii="Georgia" w:hAnsi="Georgia" w:cs="Times New Roman"/>
          <w:sz w:val="18"/>
          <w:szCs w:val="18"/>
          <w:rPrChange w:id="379" w:author="Jackson Halpin" w:date="2025-06-11T14:21:00Z" w16du:dateUtc="2025-06-11T18:21:00Z">
            <w:rPr>
              <w:rFonts w:ascii="Times New Roman" w:hAnsi="Times New Roman" w:cs="Times New Roman"/>
              <w:vertAlign w:val="subscript"/>
            </w:rPr>
          </w:rPrChange>
        </w:rPr>
        <w:fldChar w:fldCharType="separate"/>
      </w:r>
      <w:r w:rsidR="00C53F0D" w:rsidRPr="00557BC1">
        <w:rPr>
          <w:rFonts w:ascii="Georgia" w:hAnsi="Georgia" w:cs="Times New Roman"/>
          <w:noProof/>
          <w:sz w:val="18"/>
          <w:szCs w:val="18"/>
          <w:rPrChange w:id="380" w:author="Jackson Halpin" w:date="2025-06-11T14:21:00Z" w16du:dateUtc="2025-06-11T18:21:00Z">
            <w:rPr>
              <w:rFonts w:ascii="Times New Roman" w:hAnsi="Times New Roman" w:cs="Times New Roman"/>
              <w:noProof/>
              <w:vertAlign w:val="subscript"/>
            </w:rPr>
          </w:rPrChange>
        </w:rPr>
        <w:t>(Chatzichristofi et al. 2023)</w:t>
      </w:r>
      <w:r w:rsidR="00C53F0D" w:rsidRPr="00557BC1">
        <w:rPr>
          <w:rFonts w:ascii="Georgia" w:hAnsi="Georgia" w:cs="Times New Roman"/>
          <w:sz w:val="18"/>
          <w:szCs w:val="18"/>
          <w:rPrChange w:id="381" w:author="Jackson Halpin" w:date="2025-06-11T14:21:00Z" w16du:dateUtc="2025-06-11T18:21:00Z">
            <w:rPr>
              <w:rFonts w:ascii="Times New Roman" w:hAnsi="Times New Roman" w:cs="Times New Roman"/>
              <w:vertAlign w:val="subscript"/>
            </w:rPr>
          </w:rPrChange>
        </w:rPr>
        <w:fldChar w:fldCharType="end"/>
      </w:r>
      <w:r w:rsidR="00685C05" w:rsidRPr="00557BC1">
        <w:rPr>
          <w:rFonts w:ascii="Georgia" w:hAnsi="Georgia" w:cs="Times New Roman"/>
          <w:sz w:val="18"/>
          <w:szCs w:val="18"/>
          <w:rPrChange w:id="382" w:author="Jackson Halpin" w:date="2025-06-11T14:21:00Z" w16du:dateUtc="2025-06-11T18:21:00Z">
            <w:rPr>
              <w:rFonts w:ascii="Times New Roman" w:hAnsi="Times New Roman" w:cs="Times New Roman"/>
            </w:rPr>
          </w:rPrChange>
        </w:rPr>
        <w:t>,</w:t>
      </w:r>
      <w:commentRangeEnd w:id="348"/>
      <w:r w:rsidR="009F18CC" w:rsidRPr="00557BC1">
        <w:rPr>
          <w:rStyle w:val="CommentReference"/>
          <w:rFonts w:ascii="Georgia" w:hAnsi="Georgia"/>
          <w:sz w:val="10"/>
          <w:szCs w:val="10"/>
          <w:rPrChange w:id="383" w:author="Jackson Halpin" w:date="2025-06-11T14:21:00Z" w16du:dateUtc="2025-06-11T18:21:00Z">
            <w:rPr>
              <w:rStyle w:val="CommentReference"/>
            </w:rPr>
          </w:rPrChange>
        </w:rPr>
        <w:commentReference w:id="348"/>
      </w:r>
      <w:r w:rsidR="0059181B" w:rsidRPr="00557BC1">
        <w:rPr>
          <w:rFonts w:ascii="Georgia" w:hAnsi="Georgia" w:cs="Times New Roman"/>
          <w:sz w:val="18"/>
          <w:szCs w:val="18"/>
          <w:rPrChange w:id="384" w:author="Jackson Halpin" w:date="2025-06-11T14:21:00Z" w16du:dateUtc="2025-06-11T18:21:00Z">
            <w:rPr>
              <w:rFonts w:ascii="Times New Roman" w:hAnsi="Times New Roman" w:cs="Times New Roman"/>
            </w:rPr>
          </w:rPrChange>
        </w:rPr>
        <w:t xml:space="preserve"> </w:t>
      </w:r>
      <w:r w:rsidR="00E62765" w:rsidRPr="00557BC1">
        <w:rPr>
          <w:rFonts w:ascii="Georgia" w:hAnsi="Georgia" w:cs="Times New Roman"/>
          <w:sz w:val="18"/>
          <w:szCs w:val="18"/>
          <w:rPrChange w:id="385" w:author="Jackson Halpin" w:date="2025-06-11T14:21:00Z" w16du:dateUtc="2025-06-11T18:21:00Z">
            <w:rPr>
              <w:rFonts w:ascii="Times New Roman" w:hAnsi="Times New Roman" w:cs="Times New Roman"/>
            </w:rPr>
          </w:rPrChange>
        </w:rPr>
        <w:t xml:space="preserve">where </w:t>
      </w:r>
      <w:r w:rsidR="0059181B" w:rsidRPr="00557BC1">
        <w:rPr>
          <w:rFonts w:ascii="Georgia" w:hAnsi="Georgia" w:cs="Times New Roman"/>
          <w:sz w:val="18"/>
          <w:szCs w:val="18"/>
          <w:rPrChange w:id="386" w:author="Jackson Halpin" w:date="2025-06-11T14:21:00Z" w16du:dateUtc="2025-06-11T18:21:00Z">
            <w:rPr>
              <w:rFonts w:ascii="Times New Roman" w:hAnsi="Times New Roman" w:cs="Times New Roman"/>
            </w:rPr>
          </w:rPrChange>
        </w:rPr>
        <w:t>X</w:t>
      </w:r>
      <w:r w:rsidR="00E62765" w:rsidRPr="00557BC1">
        <w:rPr>
          <w:rFonts w:ascii="Georgia" w:hAnsi="Georgia" w:cs="Times New Roman"/>
          <w:sz w:val="18"/>
          <w:szCs w:val="18"/>
          <w:rPrChange w:id="387" w:author="Jackson Halpin" w:date="2025-06-11T14:21:00Z" w16du:dateUtc="2025-06-11T18:21:00Z">
            <w:rPr>
              <w:rFonts w:ascii="Times New Roman" w:hAnsi="Times New Roman" w:cs="Times New Roman"/>
            </w:rPr>
          </w:rPrChange>
        </w:rPr>
        <w:t xml:space="preserve"> can be any amino acid</w:t>
      </w:r>
      <w:r w:rsidR="008A74AB" w:rsidRPr="00557BC1">
        <w:rPr>
          <w:rFonts w:ascii="Georgia" w:hAnsi="Georgia" w:cs="Times New Roman"/>
          <w:sz w:val="18"/>
          <w:szCs w:val="18"/>
          <w:rPrChange w:id="388" w:author="Jackson Halpin" w:date="2025-06-11T14:21:00Z" w16du:dateUtc="2025-06-11T18:21:00Z">
            <w:rPr>
              <w:rFonts w:ascii="Times New Roman" w:hAnsi="Times New Roman" w:cs="Times New Roman"/>
            </w:rPr>
          </w:rPrChange>
        </w:rPr>
        <w:t xml:space="preserve">, </w:t>
      </w:r>
      <w:r w:rsidR="006655E4" w:rsidRPr="00557BC1">
        <w:rPr>
          <w:rFonts w:ascii="Georgia" w:hAnsi="Georgia" w:cs="Times New Roman"/>
          <w:sz w:val="18"/>
          <w:szCs w:val="18"/>
          <w:rPrChange w:id="389" w:author="Jackson Halpin" w:date="2025-06-11T14:21:00Z" w16du:dateUtc="2025-06-11T18:21:00Z">
            <w:rPr>
              <w:rFonts w:ascii="Times New Roman" w:hAnsi="Times New Roman" w:cs="Times New Roman"/>
            </w:rPr>
          </w:rPrChange>
        </w:rPr>
        <w:t xml:space="preserve">via two </w:t>
      </w:r>
      <w:r w:rsidR="006471B4" w:rsidRPr="00557BC1">
        <w:rPr>
          <w:rFonts w:ascii="Georgia" w:hAnsi="Georgia" w:cs="Times New Roman"/>
          <w:sz w:val="18"/>
          <w:szCs w:val="18"/>
          <w:rPrChange w:id="390" w:author="Jackson Halpin" w:date="2025-06-11T14:21:00Z" w16du:dateUtc="2025-06-11T18:21:00Z">
            <w:rPr>
              <w:rFonts w:ascii="Times New Roman" w:hAnsi="Times New Roman" w:cs="Times New Roman"/>
            </w:rPr>
          </w:rPrChange>
        </w:rPr>
        <w:t xml:space="preserve">conserved, </w:t>
      </w:r>
      <w:r w:rsidR="006655E4" w:rsidRPr="00557BC1">
        <w:rPr>
          <w:rFonts w:ascii="Georgia" w:hAnsi="Georgia" w:cs="Times New Roman"/>
          <w:sz w:val="18"/>
          <w:szCs w:val="18"/>
          <w:rPrChange w:id="391" w:author="Jackson Halpin" w:date="2025-06-11T14:21:00Z" w16du:dateUtc="2025-06-11T18:21:00Z">
            <w:rPr>
              <w:rFonts w:ascii="Times New Roman" w:hAnsi="Times New Roman" w:cs="Times New Roman"/>
            </w:rPr>
          </w:rPrChange>
        </w:rPr>
        <w:t>hydrophobic pockets that form the LIR-docking site (LDS).</w:t>
      </w:r>
      <w:r w:rsidRPr="00557BC1">
        <w:rPr>
          <w:rFonts w:ascii="Georgia" w:hAnsi="Georgia" w:cs="Times New Roman"/>
          <w:sz w:val="18"/>
          <w:szCs w:val="18"/>
          <w:rPrChange w:id="392" w:author="Jackson Halpin" w:date="2025-06-11T14:21:00Z" w16du:dateUtc="2025-06-11T18:21:00Z">
            <w:rPr>
              <w:rFonts w:ascii="Times New Roman" w:hAnsi="Times New Roman" w:cs="Times New Roman"/>
            </w:rPr>
          </w:rPrChange>
        </w:rPr>
        <w:t xml:space="preserve"> In its </w:t>
      </w:r>
      <w:r w:rsidR="00E03BC5" w:rsidRPr="00557BC1">
        <w:rPr>
          <w:rFonts w:ascii="Georgia" w:hAnsi="Georgia" w:cs="Times New Roman"/>
          <w:sz w:val="18"/>
          <w:szCs w:val="18"/>
          <w:rPrChange w:id="393" w:author="Jackson Halpin" w:date="2025-06-11T14:21:00Z" w16du:dateUtc="2025-06-11T18:21:00Z">
            <w:rPr>
              <w:rFonts w:ascii="Times New Roman" w:hAnsi="Times New Roman" w:cs="Times New Roman"/>
            </w:rPr>
          </w:rPrChange>
        </w:rPr>
        <w:t>canonical</w:t>
      </w:r>
      <w:r w:rsidRPr="00557BC1">
        <w:rPr>
          <w:rFonts w:ascii="Georgia" w:hAnsi="Georgia" w:cs="Times New Roman"/>
          <w:sz w:val="18"/>
          <w:szCs w:val="18"/>
          <w:rPrChange w:id="394" w:author="Jackson Halpin" w:date="2025-06-11T14:21:00Z" w16du:dateUtc="2025-06-11T18:21:00Z">
            <w:rPr>
              <w:rFonts w:ascii="Times New Roman" w:hAnsi="Times New Roman" w:cs="Times New Roman"/>
            </w:rPr>
          </w:rPrChange>
        </w:rPr>
        <w:t xml:space="preserve"> binding mode, the </w:t>
      </w:r>
      <w:r w:rsidR="00FF110D" w:rsidRPr="00557BC1">
        <w:rPr>
          <w:rFonts w:ascii="Georgia" w:hAnsi="Georgia" w:cs="Times New Roman"/>
          <w:sz w:val="18"/>
          <w:szCs w:val="18"/>
          <w:rPrChange w:id="395" w:author="Jackson Halpin" w:date="2025-06-11T14:21:00Z" w16du:dateUtc="2025-06-11T18:21:00Z">
            <w:rPr>
              <w:rFonts w:ascii="Times New Roman" w:hAnsi="Times New Roman" w:cs="Times New Roman"/>
            </w:rPr>
          </w:rPrChange>
        </w:rPr>
        <w:t>aromatic</w:t>
      </w:r>
      <w:r w:rsidR="006471B4" w:rsidRPr="00557BC1">
        <w:rPr>
          <w:rFonts w:ascii="Georgia" w:hAnsi="Georgia" w:cs="Times New Roman"/>
          <w:sz w:val="18"/>
          <w:szCs w:val="18"/>
          <w:rPrChange w:id="396" w:author="Jackson Halpin" w:date="2025-06-11T14:21:00Z" w16du:dateUtc="2025-06-11T18:21:00Z">
            <w:rPr>
              <w:rFonts w:ascii="Times New Roman" w:hAnsi="Times New Roman" w:cs="Times New Roman"/>
            </w:rPr>
          </w:rPrChange>
        </w:rPr>
        <w:t xml:space="preserve"> residue</w:t>
      </w:r>
      <w:r w:rsidR="00FF110D" w:rsidRPr="00557BC1">
        <w:rPr>
          <w:rFonts w:ascii="Georgia" w:hAnsi="Georgia" w:cs="Times New Roman"/>
          <w:sz w:val="18"/>
          <w:szCs w:val="18"/>
          <w:rPrChange w:id="397" w:author="Jackson Halpin" w:date="2025-06-11T14:21:00Z" w16du:dateUtc="2025-06-11T18:21:00Z">
            <w:rPr>
              <w:rFonts w:ascii="Times New Roman" w:hAnsi="Times New Roman" w:cs="Times New Roman"/>
            </w:rPr>
          </w:rPrChange>
        </w:rPr>
        <w:t xml:space="preserve"> [</w:t>
      </w:r>
      <w:r w:rsidR="003A5E41" w:rsidRPr="00557BC1">
        <w:rPr>
          <w:rFonts w:ascii="Georgia" w:hAnsi="Georgia" w:cs="Times New Roman"/>
          <w:sz w:val="18"/>
          <w:szCs w:val="18"/>
          <w:rPrChange w:id="398" w:author="Jackson Halpin" w:date="2025-06-11T14:21:00Z" w16du:dateUtc="2025-06-11T18:21:00Z">
            <w:rPr>
              <w:rFonts w:ascii="Times New Roman" w:hAnsi="Times New Roman" w:cs="Times New Roman"/>
            </w:rPr>
          </w:rPrChange>
        </w:rPr>
        <w:t>FWY</w:t>
      </w:r>
      <w:r w:rsidR="00FF110D" w:rsidRPr="00557BC1">
        <w:rPr>
          <w:rFonts w:ascii="Georgia" w:hAnsi="Georgia" w:cs="Times New Roman"/>
          <w:sz w:val="18"/>
          <w:szCs w:val="18"/>
          <w:rPrChange w:id="399" w:author="Jackson Halpin" w:date="2025-06-11T14:21:00Z" w16du:dateUtc="2025-06-11T18:21:00Z">
            <w:rPr>
              <w:rFonts w:ascii="Times New Roman" w:hAnsi="Times New Roman" w:cs="Times New Roman"/>
            </w:rPr>
          </w:rPrChange>
        </w:rPr>
        <w:t>]</w:t>
      </w:r>
      <w:r w:rsidR="00FF110D" w:rsidRPr="00557BC1">
        <w:rPr>
          <w:rFonts w:ascii="Georgia" w:hAnsi="Georgia" w:cs="Times New Roman"/>
          <w:sz w:val="18"/>
          <w:szCs w:val="18"/>
          <w:vertAlign w:val="subscript"/>
          <w:rPrChange w:id="400" w:author="Jackson Halpin" w:date="2025-06-11T14:21:00Z" w16du:dateUtc="2025-06-11T18:21:00Z">
            <w:rPr>
              <w:rFonts w:ascii="Times New Roman" w:hAnsi="Times New Roman" w:cs="Times New Roman"/>
              <w:vertAlign w:val="subscript"/>
            </w:rPr>
          </w:rPrChange>
        </w:rPr>
        <w:t xml:space="preserve">0 </w:t>
      </w:r>
      <w:r w:rsidR="00FF110D" w:rsidRPr="00557BC1">
        <w:rPr>
          <w:rFonts w:ascii="Georgia" w:hAnsi="Georgia" w:cs="Times New Roman"/>
          <w:sz w:val="18"/>
          <w:szCs w:val="18"/>
          <w:rPrChange w:id="401" w:author="Jackson Halpin" w:date="2025-06-11T14:21:00Z" w16du:dateUtc="2025-06-11T18:21:00Z">
            <w:rPr>
              <w:rFonts w:ascii="Times New Roman" w:hAnsi="Times New Roman" w:cs="Times New Roman"/>
            </w:rPr>
          </w:rPrChange>
        </w:rPr>
        <w:t>engages the first pocket</w:t>
      </w:r>
      <w:r w:rsidR="00677DF9" w:rsidRPr="00557BC1">
        <w:rPr>
          <w:rFonts w:ascii="Georgia" w:hAnsi="Georgia" w:cs="Times New Roman"/>
          <w:sz w:val="18"/>
          <w:szCs w:val="18"/>
          <w:rPrChange w:id="402" w:author="Jackson Halpin" w:date="2025-06-11T14:21:00Z" w16du:dateUtc="2025-06-11T18:21:00Z">
            <w:rPr>
              <w:rFonts w:ascii="Times New Roman" w:hAnsi="Times New Roman" w:cs="Times New Roman"/>
            </w:rPr>
          </w:rPrChange>
        </w:rPr>
        <w:t xml:space="preserve"> (</w:t>
      </w:r>
      <w:r w:rsidR="00D31350" w:rsidRPr="00557BC1">
        <w:rPr>
          <w:rFonts w:ascii="Georgia" w:hAnsi="Georgia" w:cs="Times New Roman"/>
          <w:sz w:val="18"/>
          <w:szCs w:val="18"/>
          <w:rPrChange w:id="403" w:author="Jackson Halpin" w:date="2025-06-11T14:21:00Z" w16du:dateUtc="2025-06-11T18:21:00Z">
            <w:rPr>
              <w:rFonts w:ascii="Times New Roman" w:hAnsi="Times New Roman" w:cs="Times New Roman"/>
            </w:rPr>
          </w:rPrChange>
        </w:rPr>
        <w:t>HP</w:t>
      </w:r>
      <w:r w:rsidR="00677DF9" w:rsidRPr="00557BC1">
        <w:rPr>
          <w:rFonts w:ascii="Georgia" w:hAnsi="Georgia" w:cs="Times New Roman"/>
          <w:sz w:val="18"/>
          <w:szCs w:val="18"/>
          <w:rPrChange w:id="404" w:author="Jackson Halpin" w:date="2025-06-11T14:21:00Z" w16du:dateUtc="2025-06-11T18:21:00Z">
            <w:rPr>
              <w:rFonts w:ascii="Times New Roman" w:hAnsi="Times New Roman" w:cs="Times New Roman"/>
            </w:rPr>
          </w:rPrChange>
        </w:rPr>
        <w:t>1),</w:t>
      </w:r>
      <w:r w:rsidR="00FF110D" w:rsidRPr="00557BC1">
        <w:rPr>
          <w:rFonts w:ascii="Georgia" w:hAnsi="Georgia" w:cs="Times New Roman"/>
          <w:sz w:val="18"/>
          <w:szCs w:val="18"/>
          <w:rPrChange w:id="405" w:author="Jackson Halpin" w:date="2025-06-11T14:21:00Z" w16du:dateUtc="2025-06-11T18:21:00Z">
            <w:rPr>
              <w:rFonts w:ascii="Times New Roman" w:hAnsi="Times New Roman" w:cs="Times New Roman"/>
            </w:rPr>
          </w:rPrChange>
        </w:rPr>
        <w:t xml:space="preserve"> and the </w:t>
      </w:r>
      <w:r w:rsidR="00E86095" w:rsidRPr="00557BC1">
        <w:rPr>
          <w:rFonts w:ascii="Georgia" w:hAnsi="Georgia" w:cs="Times New Roman"/>
          <w:sz w:val="18"/>
          <w:szCs w:val="18"/>
          <w:rPrChange w:id="406" w:author="Jackson Halpin" w:date="2025-06-11T14:21:00Z" w16du:dateUtc="2025-06-11T18:21:00Z">
            <w:rPr>
              <w:rFonts w:ascii="Times New Roman" w:hAnsi="Times New Roman" w:cs="Times New Roman"/>
            </w:rPr>
          </w:rPrChange>
        </w:rPr>
        <w:t>aliphatic</w:t>
      </w:r>
      <w:r w:rsidR="006471B4" w:rsidRPr="00557BC1">
        <w:rPr>
          <w:rFonts w:ascii="Georgia" w:hAnsi="Georgia" w:cs="Times New Roman"/>
          <w:sz w:val="18"/>
          <w:szCs w:val="18"/>
          <w:rPrChange w:id="407" w:author="Jackson Halpin" w:date="2025-06-11T14:21:00Z" w16du:dateUtc="2025-06-11T18:21:00Z">
            <w:rPr>
              <w:rFonts w:ascii="Times New Roman" w:hAnsi="Times New Roman" w:cs="Times New Roman"/>
            </w:rPr>
          </w:rPrChange>
        </w:rPr>
        <w:t xml:space="preserve"> residue</w:t>
      </w:r>
      <w:r w:rsidR="00FF110D" w:rsidRPr="00557BC1">
        <w:rPr>
          <w:rFonts w:ascii="Georgia" w:hAnsi="Georgia" w:cs="Times New Roman"/>
          <w:sz w:val="18"/>
          <w:szCs w:val="18"/>
          <w:rPrChange w:id="408" w:author="Jackson Halpin" w:date="2025-06-11T14:21:00Z" w16du:dateUtc="2025-06-11T18:21:00Z">
            <w:rPr>
              <w:rFonts w:ascii="Times New Roman" w:hAnsi="Times New Roman" w:cs="Times New Roman"/>
            </w:rPr>
          </w:rPrChange>
        </w:rPr>
        <w:t xml:space="preserve"> [</w:t>
      </w:r>
      <w:r w:rsidR="003A5E41" w:rsidRPr="00557BC1">
        <w:rPr>
          <w:rFonts w:ascii="Georgia" w:hAnsi="Georgia" w:cs="Times New Roman"/>
          <w:sz w:val="18"/>
          <w:szCs w:val="18"/>
          <w:rPrChange w:id="409" w:author="Jackson Halpin" w:date="2025-06-11T14:21:00Z" w16du:dateUtc="2025-06-11T18:21:00Z">
            <w:rPr>
              <w:rFonts w:ascii="Times New Roman" w:hAnsi="Times New Roman" w:cs="Times New Roman"/>
            </w:rPr>
          </w:rPrChange>
        </w:rPr>
        <w:t>LVI</w:t>
      </w:r>
      <w:r w:rsidR="00FF110D" w:rsidRPr="00557BC1">
        <w:rPr>
          <w:rFonts w:ascii="Georgia" w:hAnsi="Georgia" w:cs="Times New Roman"/>
          <w:sz w:val="18"/>
          <w:szCs w:val="18"/>
          <w:rPrChange w:id="410" w:author="Jackson Halpin" w:date="2025-06-11T14:21:00Z" w16du:dateUtc="2025-06-11T18:21:00Z">
            <w:rPr>
              <w:rFonts w:ascii="Times New Roman" w:hAnsi="Times New Roman" w:cs="Times New Roman"/>
            </w:rPr>
          </w:rPrChange>
        </w:rPr>
        <w:t>]</w:t>
      </w:r>
      <w:r w:rsidR="00FF110D" w:rsidRPr="00557BC1">
        <w:rPr>
          <w:rFonts w:ascii="Georgia" w:hAnsi="Georgia" w:cs="Times New Roman"/>
          <w:sz w:val="18"/>
          <w:szCs w:val="18"/>
          <w:vertAlign w:val="subscript"/>
          <w:rPrChange w:id="411" w:author="Jackson Halpin" w:date="2025-06-11T14:21:00Z" w16du:dateUtc="2025-06-11T18:21:00Z">
            <w:rPr>
              <w:rFonts w:ascii="Times New Roman" w:hAnsi="Times New Roman" w:cs="Times New Roman"/>
              <w:vertAlign w:val="subscript"/>
            </w:rPr>
          </w:rPrChange>
        </w:rPr>
        <w:t>3</w:t>
      </w:r>
      <w:r w:rsidR="00FF110D" w:rsidRPr="00557BC1">
        <w:rPr>
          <w:rFonts w:ascii="Georgia" w:hAnsi="Georgia" w:cs="Times New Roman"/>
          <w:sz w:val="18"/>
          <w:szCs w:val="18"/>
          <w:rPrChange w:id="412" w:author="Jackson Halpin" w:date="2025-06-11T14:21:00Z" w16du:dateUtc="2025-06-11T18:21:00Z">
            <w:rPr>
              <w:rFonts w:ascii="Times New Roman" w:hAnsi="Times New Roman" w:cs="Times New Roman"/>
            </w:rPr>
          </w:rPrChange>
        </w:rPr>
        <w:t xml:space="preserve"> engages the second pocket (HP2)</w:t>
      </w:r>
      <w:r w:rsidRPr="00557BC1">
        <w:rPr>
          <w:rFonts w:ascii="Georgia" w:hAnsi="Georgia" w:cs="Times New Roman"/>
          <w:sz w:val="18"/>
          <w:szCs w:val="18"/>
          <w:rPrChange w:id="413" w:author="Jackson Halpin" w:date="2025-06-11T14:21:00Z" w16du:dateUtc="2025-06-11T18:21:00Z">
            <w:rPr>
              <w:rFonts w:ascii="Times New Roman" w:hAnsi="Times New Roman" w:cs="Times New Roman"/>
            </w:rPr>
          </w:rPrChange>
        </w:rPr>
        <w:t xml:space="preserve"> </w:t>
      </w:r>
      <w:r w:rsidR="00E03BC5" w:rsidRPr="00557BC1">
        <w:rPr>
          <w:rFonts w:ascii="Georgia" w:hAnsi="Georgia" w:cs="Times New Roman"/>
          <w:sz w:val="18"/>
          <w:szCs w:val="18"/>
          <w:rPrChange w:id="414"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415" w:author="Jackson Halpin" w:date="2025-06-11T14:21:00Z" w16du:dateUtc="2025-06-11T18:21:00Z">
            <w:rPr>
              <w:rFonts w:ascii="Times New Roman" w:hAnsi="Times New Roman" w:cs="Times New Roman"/>
            </w:rPr>
          </w:rPrChange>
        </w:rPr>
        <w:instrText xml:space="preserve"> ADDIN ZOTERO_ITEM CSL_CITATION {"citationID":"vNTIlGRO","properties":{"formattedCitation":"(Rogov et al. 2023)","plainCitation":"(Rogov et al. 2023)","noteIndex":0},"citationItems":[{"id":122,"uris":["http://zotero.org/users/local/DUCgBsd9/items/YHHHUSZB","http://zotero.org/users/14717947/items/YHHHUSZB"],"itemData":{"id":122,"type":"article-journal","container-title":"Autophagy Reports","DOI":"10.1080/27694127.2023.2188523","ISSN":"2769-4127","issue":"1","journalAbbreviation":"Autophagy Reports","language":"en","page":"2188523","source":"DOI.org (Crossref)","title":"Atg8 family proteins, LIR/AIM motifs and other interaction modes","volume":"2","author":[{"family":"Rogov","given":"Vladimir V."},{"family":"Nezis","given":"Ioannis P."},{"family":"Tsapras","given":"Panagiotis"},{"family":"Zhang","given":"Hong"},{"family":"Dagdas","given":"Yasin"},{"family":"Noda","given":"Nobuo N."},{"family":"Nakatogawa","given":"Hitoshi"},{"family":"Wirth","given":"Martina"},{"family":"Mouilleron","given":"Stephane"},{"family":"McEwan","given":"David G."},{"family":"Behrends","given":"Christian"},{"family":"Deretic","given":"Vojo"},{"family":"Elazar","given":"Zvulun"},{"family":"Tooze","given":"Sharon A."},{"family":"Dikic","given":"Ivan"},{"family":"Lamark","given":"Trond"},{"family":"Johansen","given":"Terje"}],"issued":{"date-parts":[["2023",12,31]]}}}],"schema":"https://github.com/citation-style-language/schema/raw/master/csl-citation.json"} </w:instrText>
      </w:r>
      <w:r w:rsidR="00E03BC5" w:rsidRPr="00557BC1">
        <w:rPr>
          <w:rFonts w:ascii="Georgia" w:hAnsi="Georgia" w:cs="Times New Roman"/>
          <w:sz w:val="18"/>
          <w:szCs w:val="18"/>
          <w:rPrChange w:id="416" w:author="Jackson Halpin" w:date="2025-06-11T14:21:00Z" w16du:dateUtc="2025-06-11T18:21:00Z">
            <w:rPr>
              <w:rFonts w:ascii="Times New Roman" w:hAnsi="Times New Roman" w:cs="Times New Roman"/>
            </w:rPr>
          </w:rPrChange>
        </w:rPr>
        <w:fldChar w:fldCharType="separate"/>
      </w:r>
      <w:r w:rsidR="00E03BC5" w:rsidRPr="00557BC1">
        <w:rPr>
          <w:rFonts w:ascii="Georgia" w:hAnsi="Georgia" w:cs="Times New Roman"/>
          <w:noProof/>
          <w:sz w:val="18"/>
          <w:szCs w:val="18"/>
          <w:rPrChange w:id="417" w:author="Jackson Halpin" w:date="2025-06-11T14:21:00Z" w16du:dateUtc="2025-06-11T18:21:00Z">
            <w:rPr>
              <w:rFonts w:ascii="Times New Roman" w:hAnsi="Times New Roman" w:cs="Times New Roman"/>
              <w:noProof/>
            </w:rPr>
          </w:rPrChange>
        </w:rPr>
        <w:t>(Rogov et al. 2023)</w:t>
      </w:r>
      <w:r w:rsidR="00E03BC5" w:rsidRPr="00557BC1">
        <w:rPr>
          <w:rFonts w:ascii="Georgia" w:hAnsi="Georgia" w:cs="Times New Roman"/>
          <w:sz w:val="18"/>
          <w:szCs w:val="18"/>
          <w:rPrChange w:id="418" w:author="Jackson Halpin" w:date="2025-06-11T14:21:00Z" w16du:dateUtc="2025-06-11T18:21:00Z">
            <w:rPr>
              <w:rFonts w:ascii="Times New Roman" w:hAnsi="Times New Roman" w:cs="Times New Roman"/>
            </w:rPr>
          </w:rPrChange>
        </w:rPr>
        <w:fldChar w:fldCharType="end"/>
      </w:r>
      <w:r w:rsidR="00E03BC5" w:rsidRPr="00557BC1">
        <w:rPr>
          <w:rFonts w:ascii="Georgia" w:hAnsi="Georgia" w:cs="Times New Roman"/>
          <w:sz w:val="18"/>
          <w:szCs w:val="18"/>
          <w:rPrChange w:id="419" w:author="Jackson Halpin" w:date="2025-06-11T14:21:00Z" w16du:dateUtc="2025-06-11T18:21:00Z">
            <w:rPr>
              <w:rFonts w:ascii="Times New Roman" w:hAnsi="Times New Roman" w:cs="Times New Roman"/>
            </w:rPr>
          </w:rPrChange>
        </w:rPr>
        <w:t xml:space="preserve">. </w:t>
      </w:r>
      <w:r w:rsidR="00C3704F" w:rsidRPr="00557BC1">
        <w:rPr>
          <w:rFonts w:ascii="Georgia" w:hAnsi="Georgia" w:cs="Times New Roman"/>
          <w:sz w:val="18"/>
          <w:szCs w:val="18"/>
          <w:rPrChange w:id="420" w:author="Jackson Halpin" w:date="2025-06-11T14:21:00Z" w16du:dateUtc="2025-06-11T18:21:00Z">
            <w:rPr>
              <w:rFonts w:ascii="Times New Roman" w:hAnsi="Times New Roman" w:cs="Times New Roman"/>
            </w:rPr>
          </w:rPrChange>
        </w:rPr>
        <w:t>Th</w:t>
      </w:r>
      <w:r w:rsidR="001B5A0B" w:rsidRPr="00557BC1">
        <w:rPr>
          <w:rFonts w:ascii="Georgia" w:hAnsi="Georgia" w:cs="Times New Roman"/>
          <w:sz w:val="18"/>
          <w:szCs w:val="18"/>
          <w:rPrChange w:id="421" w:author="Jackson Halpin" w:date="2025-06-11T14:21:00Z" w16du:dateUtc="2025-06-11T18:21:00Z">
            <w:rPr>
              <w:rFonts w:ascii="Times New Roman" w:hAnsi="Times New Roman" w:cs="Times New Roman"/>
            </w:rPr>
          </w:rPrChange>
        </w:rPr>
        <w:t>is degenerate</w:t>
      </w:r>
      <w:r w:rsidR="00677DF9" w:rsidRPr="00557BC1">
        <w:rPr>
          <w:rFonts w:ascii="Georgia" w:hAnsi="Georgia" w:cs="Times New Roman"/>
          <w:sz w:val="18"/>
          <w:szCs w:val="18"/>
          <w:rPrChange w:id="422" w:author="Jackson Halpin" w:date="2025-06-11T14:21:00Z" w16du:dateUtc="2025-06-11T18:21:00Z">
            <w:rPr>
              <w:rFonts w:ascii="Times New Roman" w:hAnsi="Times New Roman" w:cs="Times New Roman"/>
            </w:rPr>
          </w:rPrChange>
        </w:rPr>
        <w:t xml:space="preserve"> LIR motif occurs </w:t>
      </w:r>
      <w:r w:rsidR="00AB0852" w:rsidRPr="00557BC1">
        <w:rPr>
          <w:rFonts w:ascii="Georgia" w:hAnsi="Georgia" w:cs="Times New Roman"/>
          <w:sz w:val="18"/>
          <w:szCs w:val="18"/>
          <w:rPrChange w:id="423" w:author="Jackson Halpin" w:date="2025-06-11T14:21:00Z" w16du:dateUtc="2025-06-11T18:21:00Z">
            <w:rPr>
              <w:rFonts w:ascii="Times New Roman" w:hAnsi="Times New Roman" w:cs="Times New Roman"/>
            </w:rPr>
          </w:rPrChange>
        </w:rPr>
        <w:t>~170,000</w:t>
      </w:r>
      <w:r w:rsidR="00677DF9" w:rsidRPr="00557BC1">
        <w:rPr>
          <w:rFonts w:ascii="Georgia" w:hAnsi="Georgia" w:cs="Times New Roman"/>
          <w:sz w:val="18"/>
          <w:szCs w:val="18"/>
          <w:rPrChange w:id="424" w:author="Jackson Halpin" w:date="2025-06-11T14:21:00Z" w16du:dateUtc="2025-06-11T18:21:00Z">
            <w:rPr>
              <w:rFonts w:ascii="Times New Roman" w:hAnsi="Times New Roman" w:cs="Times New Roman"/>
            </w:rPr>
          </w:rPrChange>
        </w:rPr>
        <w:t xml:space="preserve"> times in the </w:t>
      </w:r>
      <w:r w:rsidR="00677DF9" w:rsidRPr="00557BC1">
        <w:rPr>
          <w:rFonts w:ascii="Georgia" w:hAnsi="Georgia" w:cs="Times New Roman"/>
          <w:sz w:val="18"/>
          <w:szCs w:val="18"/>
          <w:rPrChange w:id="425" w:author="Jackson Halpin" w:date="2025-06-11T14:21:00Z" w16du:dateUtc="2025-06-11T18:21:00Z">
            <w:rPr>
              <w:rFonts w:ascii="Times New Roman" w:hAnsi="Times New Roman" w:cs="Times New Roman"/>
            </w:rPr>
          </w:rPrChange>
        </w:rPr>
        <w:t>human proteome</w:t>
      </w:r>
      <w:r w:rsidR="00AB0852" w:rsidRPr="00557BC1">
        <w:rPr>
          <w:rFonts w:ascii="Georgia" w:hAnsi="Georgia" w:cs="Times New Roman"/>
          <w:sz w:val="18"/>
          <w:szCs w:val="18"/>
          <w:rPrChange w:id="426" w:author="Jackson Halpin" w:date="2025-06-11T14:21:00Z" w16du:dateUtc="2025-06-11T18:21:00Z">
            <w:rPr>
              <w:rFonts w:ascii="Times New Roman" w:hAnsi="Times New Roman" w:cs="Times New Roman"/>
            </w:rPr>
          </w:rPrChange>
        </w:rPr>
        <w:t xml:space="preserve">, with ~19,000 of such occurrences </w:t>
      </w:r>
      <w:r w:rsidR="00C3704F" w:rsidRPr="00557BC1">
        <w:rPr>
          <w:rFonts w:ascii="Georgia" w:hAnsi="Georgia" w:cs="Times New Roman"/>
          <w:sz w:val="18"/>
          <w:szCs w:val="18"/>
          <w:rPrChange w:id="427" w:author="Jackson Halpin" w:date="2025-06-11T14:21:00Z" w16du:dateUtc="2025-06-11T18:21:00Z">
            <w:rPr>
              <w:rFonts w:ascii="Times New Roman" w:hAnsi="Times New Roman" w:cs="Times New Roman"/>
            </w:rPr>
          </w:rPrChange>
        </w:rPr>
        <w:t>falling in regions of predicted disorder. It is unlikely that all 19,000 of these sequences represent functional interaction sites and</w:t>
      </w:r>
      <w:r w:rsidR="001B5A0B" w:rsidRPr="00557BC1">
        <w:rPr>
          <w:rFonts w:ascii="Georgia" w:hAnsi="Georgia" w:cs="Times New Roman"/>
          <w:sz w:val="18"/>
          <w:szCs w:val="18"/>
          <w:rPrChange w:id="428" w:author="Jackson Halpin" w:date="2025-06-11T14:21:00Z" w16du:dateUtc="2025-06-11T18:21:00Z">
            <w:rPr>
              <w:rFonts w:ascii="Times New Roman" w:hAnsi="Times New Roman" w:cs="Times New Roman"/>
            </w:rPr>
          </w:rPrChange>
        </w:rPr>
        <w:t>,</w:t>
      </w:r>
      <w:r w:rsidR="00C3704F" w:rsidRPr="00557BC1">
        <w:rPr>
          <w:rFonts w:ascii="Georgia" w:hAnsi="Georgia" w:cs="Times New Roman"/>
          <w:sz w:val="18"/>
          <w:szCs w:val="18"/>
          <w:rPrChange w:id="429" w:author="Jackson Halpin" w:date="2025-06-11T14:21:00Z" w16du:dateUtc="2025-06-11T18:21:00Z">
            <w:rPr>
              <w:rFonts w:ascii="Times New Roman" w:hAnsi="Times New Roman" w:cs="Times New Roman"/>
            </w:rPr>
          </w:rPrChange>
        </w:rPr>
        <w:t xml:space="preserve"> indeed</w:t>
      </w:r>
      <w:r w:rsidR="001B5A0B" w:rsidRPr="00557BC1">
        <w:rPr>
          <w:rFonts w:ascii="Georgia" w:hAnsi="Georgia" w:cs="Times New Roman"/>
          <w:sz w:val="18"/>
          <w:szCs w:val="18"/>
          <w:rPrChange w:id="430" w:author="Jackson Halpin" w:date="2025-06-11T14:21:00Z" w16du:dateUtc="2025-06-11T18:21:00Z">
            <w:rPr>
              <w:rFonts w:ascii="Times New Roman" w:hAnsi="Times New Roman" w:cs="Times New Roman"/>
            </w:rPr>
          </w:rPrChange>
        </w:rPr>
        <w:t>,</w:t>
      </w:r>
      <w:r w:rsidR="00C3704F" w:rsidRPr="00557BC1">
        <w:rPr>
          <w:rFonts w:ascii="Georgia" w:hAnsi="Georgia" w:cs="Times New Roman"/>
          <w:sz w:val="18"/>
          <w:szCs w:val="18"/>
          <w:rPrChange w:id="431" w:author="Jackson Halpin" w:date="2025-06-11T14:21:00Z" w16du:dateUtc="2025-06-11T18:21:00Z">
            <w:rPr>
              <w:rFonts w:ascii="Times New Roman" w:hAnsi="Times New Roman" w:cs="Times New Roman"/>
            </w:rPr>
          </w:rPrChange>
        </w:rPr>
        <w:t xml:space="preserve"> </w:t>
      </w:r>
      <w:r w:rsidR="00714548" w:rsidRPr="00557BC1">
        <w:rPr>
          <w:rFonts w:ascii="Georgia" w:hAnsi="Georgia" w:cs="Times New Roman"/>
          <w:sz w:val="18"/>
          <w:szCs w:val="18"/>
          <w:rPrChange w:id="432" w:author="Jackson Halpin" w:date="2025-06-11T14:21:00Z" w16du:dateUtc="2025-06-11T18:21:00Z">
            <w:rPr>
              <w:rFonts w:ascii="Times New Roman" w:hAnsi="Times New Roman" w:cs="Times New Roman"/>
            </w:rPr>
          </w:rPrChange>
        </w:rPr>
        <w:t xml:space="preserve">there are annotated </w:t>
      </w:r>
      <w:r w:rsidR="00C3704F" w:rsidRPr="00557BC1">
        <w:rPr>
          <w:rFonts w:ascii="Georgia" w:hAnsi="Georgia" w:cs="Times New Roman"/>
          <w:sz w:val="18"/>
          <w:szCs w:val="18"/>
          <w:rPrChange w:id="433" w:author="Jackson Halpin" w:date="2025-06-11T14:21:00Z" w16du:dateUtc="2025-06-11T18:21:00Z">
            <w:rPr>
              <w:rFonts w:ascii="Times New Roman" w:hAnsi="Times New Roman" w:cs="Times New Roman"/>
            </w:rPr>
          </w:rPrChange>
        </w:rPr>
        <w:t xml:space="preserve">examples of proteins containing canonical LIRs </w:t>
      </w:r>
      <w:r w:rsidR="00125131" w:rsidRPr="00557BC1">
        <w:rPr>
          <w:rFonts w:ascii="Georgia" w:hAnsi="Georgia" w:cs="Times New Roman"/>
          <w:sz w:val="18"/>
          <w:szCs w:val="18"/>
          <w:rPrChange w:id="434" w:author="Jackson Halpin" w:date="2025-06-11T14:21:00Z" w16du:dateUtc="2025-06-11T18:21:00Z">
            <w:rPr>
              <w:rFonts w:ascii="Times New Roman" w:hAnsi="Times New Roman" w:cs="Times New Roman"/>
            </w:rPr>
          </w:rPrChange>
        </w:rPr>
        <w:t xml:space="preserve">that </w:t>
      </w:r>
      <w:r w:rsidR="00C3704F" w:rsidRPr="00557BC1">
        <w:rPr>
          <w:rFonts w:ascii="Georgia" w:hAnsi="Georgia" w:cs="Times New Roman"/>
          <w:sz w:val="18"/>
          <w:szCs w:val="18"/>
          <w:rPrChange w:id="435" w:author="Jackson Halpin" w:date="2025-06-11T14:21:00Z" w16du:dateUtc="2025-06-11T18:21:00Z">
            <w:rPr>
              <w:rFonts w:ascii="Times New Roman" w:hAnsi="Times New Roman" w:cs="Times New Roman"/>
            </w:rPr>
          </w:rPrChange>
        </w:rPr>
        <w:t>fail to bind LC3B with measurable affinity</w:t>
      </w:r>
      <w:r w:rsidR="00714548" w:rsidRPr="00557BC1">
        <w:rPr>
          <w:rFonts w:ascii="Georgia" w:hAnsi="Georgia" w:cs="Times New Roman"/>
          <w:sz w:val="18"/>
          <w:szCs w:val="18"/>
          <w:rPrChange w:id="436" w:author="Jackson Halpin" w:date="2025-06-11T14:21:00Z" w16du:dateUtc="2025-06-11T18:21:00Z">
            <w:rPr>
              <w:rFonts w:ascii="Times New Roman" w:hAnsi="Times New Roman" w:cs="Times New Roman"/>
            </w:rPr>
          </w:rPrChange>
        </w:rPr>
        <w:t xml:space="preserve"> </w:t>
      </w:r>
      <w:r w:rsidR="00C3704F" w:rsidRPr="00557BC1">
        <w:rPr>
          <w:rFonts w:ascii="Georgia" w:hAnsi="Georgia" w:cs="Times New Roman"/>
          <w:sz w:val="18"/>
          <w:szCs w:val="18"/>
          <w:rPrChange w:id="437"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438" w:author="Jackson Halpin" w:date="2025-06-11T14:21:00Z" w16du:dateUtc="2025-06-11T18:21:00Z">
            <w:rPr>
              <w:rFonts w:ascii="Times New Roman" w:hAnsi="Times New Roman" w:cs="Times New Roman"/>
            </w:rPr>
          </w:rPrChange>
        </w:rPr>
        <w:instrText xml:space="preserve"> ADDIN ZOTERO_ITEM CSL_CITATION {"citationID":"kpqX3FDO","properties":{"formattedCitation":"(Chatzichristofi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C3704F" w:rsidRPr="00557BC1">
        <w:rPr>
          <w:rFonts w:ascii="Georgia" w:hAnsi="Georgia" w:cs="Times New Roman"/>
          <w:sz w:val="18"/>
          <w:szCs w:val="18"/>
          <w:rPrChange w:id="439" w:author="Jackson Halpin" w:date="2025-06-11T14:21:00Z" w16du:dateUtc="2025-06-11T18:21:00Z">
            <w:rPr>
              <w:rFonts w:ascii="Times New Roman" w:hAnsi="Times New Roman" w:cs="Times New Roman"/>
            </w:rPr>
          </w:rPrChange>
        </w:rPr>
        <w:fldChar w:fldCharType="separate"/>
      </w:r>
      <w:r w:rsidR="00C3704F" w:rsidRPr="00557BC1">
        <w:rPr>
          <w:rFonts w:ascii="Georgia" w:hAnsi="Georgia" w:cs="Times New Roman"/>
          <w:noProof/>
          <w:sz w:val="18"/>
          <w:szCs w:val="18"/>
          <w:rPrChange w:id="440" w:author="Jackson Halpin" w:date="2025-06-11T14:21:00Z" w16du:dateUtc="2025-06-11T18:21:00Z">
            <w:rPr>
              <w:rFonts w:ascii="Times New Roman" w:hAnsi="Times New Roman" w:cs="Times New Roman"/>
              <w:noProof/>
            </w:rPr>
          </w:rPrChange>
        </w:rPr>
        <w:t>(Chatzichristofi et al. 2023)</w:t>
      </w:r>
      <w:r w:rsidR="00C3704F" w:rsidRPr="00557BC1">
        <w:rPr>
          <w:rFonts w:ascii="Georgia" w:hAnsi="Georgia" w:cs="Times New Roman"/>
          <w:sz w:val="18"/>
          <w:szCs w:val="18"/>
          <w:rPrChange w:id="441" w:author="Jackson Halpin" w:date="2025-06-11T14:21:00Z" w16du:dateUtc="2025-06-11T18:21:00Z">
            <w:rPr>
              <w:rFonts w:ascii="Times New Roman" w:hAnsi="Times New Roman" w:cs="Times New Roman"/>
            </w:rPr>
          </w:rPrChange>
        </w:rPr>
        <w:fldChar w:fldCharType="end"/>
      </w:r>
      <w:r w:rsidR="00C3704F" w:rsidRPr="00557BC1">
        <w:rPr>
          <w:rFonts w:ascii="Georgia" w:hAnsi="Georgia" w:cs="Times New Roman"/>
          <w:sz w:val="18"/>
          <w:szCs w:val="18"/>
          <w:rPrChange w:id="442" w:author="Jackson Halpin" w:date="2025-06-11T14:21:00Z" w16du:dateUtc="2025-06-11T18:21:00Z">
            <w:rPr>
              <w:rFonts w:ascii="Times New Roman" w:hAnsi="Times New Roman" w:cs="Times New Roman"/>
            </w:rPr>
          </w:rPrChange>
        </w:rPr>
        <w:t>. Moreover, i</w:t>
      </w:r>
      <w:r w:rsidR="00EC12F3" w:rsidRPr="00557BC1">
        <w:rPr>
          <w:rFonts w:ascii="Georgia" w:hAnsi="Georgia" w:cs="Times New Roman"/>
          <w:sz w:val="18"/>
          <w:szCs w:val="18"/>
          <w:rPrChange w:id="443" w:author="Jackson Halpin" w:date="2025-06-11T14:21:00Z" w16du:dateUtc="2025-06-11T18:21:00Z">
            <w:rPr>
              <w:rFonts w:ascii="Times New Roman" w:hAnsi="Times New Roman" w:cs="Times New Roman"/>
            </w:rPr>
          </w:rPrChange>
        </w:rPr>
        <w:t xml:space="preserve">n recent years, </w:t>
      </w:r>
      <w:r w:rsidR="00AD6432" w:rsidRPr="00557BC1">
        <w:rPr>
          <w:rFonts w:ascii="Georgia" w:hAnsi="Georgia" w:cs="Times New Roman"/>
          <w:sz w:val="18"/>
          <w:szCs w:val="18"/>
          <w:rPrChange w:id="444" w:author="Jackson Halpin" w:date="2025-06-11T14:21:00Z" w16du:dateUtc="2025-06-11T18:21:00Z">
            <w:rPr>
              <w:rFonts w:ascii="Times New Roman" w:hAnsi="Times New Roman" w:cs="Times New Roman"/>
            </w:rPr>
          </w:rPrChange>
        </w:rPr>
        <w:t>the discovery of</w:t>
      </w:r>
      <w:r w:rsidR="00F869F6" w:rsidRPr="00557BC1">
        <w:rPr>
          <w:rFonts w:ascii="Georgia" w:hAnsi="Georgia" w:cs="Times New Roman"/>
          <w:sz w:val="18"/>
          <w:szCs w:val="18"/>
          <w:rPrChange w:id="445" w:author="Jackson Halpin" w:date="2025-06-11T14:21:00Z" w16du:dateUtc="2025-06-11T18:21:00Z">
            <w:rPr>
              <w:rFonts w:ascii="Times New Roman" w:hAnsi="Times New Roman" w:cs="Times New Roman"/>
            </w:rPr>
          </w:rPrChange>
        </w:rPr>
        <w:t xml:space="preserve"> </w:t>
      </w:r>
      <w:r w:rsidR="000249B1" w:rsidRPr="00557BC1">
        <w:rPr>
          <w:rFonts w:ascii="Georgia" w:hAnsi="Georgia" w:cs="Times New Roman"/>
          <w:sz w:val="18"/>
          <w:szCs w:val="18"/>
          <w:rPrChange w:id="446" w:author="Jackson Halpin" w:date="2025-06-11T14:21:00Z" w16du:dateUtc="2025-06-11T18:21:00Z">
            <w:rPr>
              <w:rFonts w:ascii="Times New Roman" w:hAnsi="Times New Roman" w:cs="Times New Roman"/>
            </w:rPr>
          </w:rPrChange>
        </w:rPr>
        <w:t>binders that do not match the</w:t>
      </w:r>
      <w:r w:rsidR="000B63D8" w:rsidRPr="00557BC1">
        <w:rPr>
          <w:rFonts w:ascii="Georgia" w:hAnsi="Georgia" w:cs="Times New Roman"/>
          <w:sz w:val="18"/>
          <w:szCs w:val="18"/>
          <w:rPrChange w:id="447" w:author="Jackson Halpin" w:date="2025-06-11T14:21:00Z" w16du:dateUtc="2025-06-11T18:21:00Z">
            <w:rPr>
              <w:rFonts w:ascii="Times New Roman" w:hAnsi="Times New Roman" w:cs="Times New Roman"/>
            </w:rPr>
          </w:rPrChange>
        </w:rPr>
        <w:t xml:space="preserve"> canonical</w:t>
      </w:r>
      <w:r w:rsidR="00F869F6" w:rsidRPr="00557BC1">
        <w:rPr>
          <w:rFonts w:ascii="Georgia" w:hAnsi="Georgia" w:cs="Times New Roman"/>
          <w:sz w:val="18"/>
          <w:szCs w:val="18"/>
          <w:rPrChange w:id="448" w:author="Jackson Halpin" w:date="2025-06-11T14:21:00Z" w16du:dateUtc="2025-06-11T18:21:00Z">
            <w:rPr>
              <w:rFonts w:ascii="Times New Roman" w:hAnsi="Times New Roman" w:cs="Times New Roman"/>
            </w:rPr>
          </w:rPrChange>
        </w:rPr>
        <w:t xml:space="preserve"> LIR motif </w:t>
      </w:r>
      <w:r w:rsidR="00AD6432" w:rsidRPr="00557BC1">
        <w:rPr>
          <w:rFonts w:ascii="Georgia" w:hAnsi="Georgia" w:cs="Times New Roman"/>
          <w:sz w:val="18"/>
          <w:szCs w:val="18"/>
          <w:rPrChange w:id="449" w:author="Jackson Halpin" w:date="2025-06-11T14:21:00Z" w16du:dateUtc="2025-06-11T18:21:00Z">
            <w:rPr>
              <w:rFonts w:ascii="Times New Roman" w:hAnsi="Times New Roman" w:cs="Times New Roman"/>
            </w:rPr>
          </w:rPrChange>
        </w:rPr>
        <w:t xml:space="preserve">has </w:t>
      </w:r>
      <w:r w:rsidR="00F869F6" w:rsidRPr="00557BC1">
        <w:rPr>
          <w:rFonts w:ascii="Georgia" w:hAnsi="Georgia" w:cs="Times New Roman"/>
          <w:sz w:val="18"/>
          <w:szCs w:val="18"/>
          <w:rPrChange w:id="450" w:author="Jackson Halpin" w:date="2025-06-11T14:21:00Z" w16du:dateUtc="2025-06-11T18:21:00Z">
            <w:rPr>
              <w:rFonts w:ascii="Times New Roman" w:hAnsi="Times New Roman" w:cs="Times New Roman"/>
            </w:rPr>
          </w:rPrChange>
        </w:rPr>
        <w:t>expand</w:t>
      </w:r>
      <w:r w:rsidR="00EC12F3" w:rsidRPr="00557BC1">
        <w:rPr>
          <w:rFonts w:ascii="Georgia" w:hAnsi="Georgia" w:cs="Times New Roman"/>
          <w:sz w:val="18"/>
          <w:szCs w:val="18"/>
          <w:rPrChange w:id="451" w:author="Jackson Halpin" w:date="2025-06-11T14:21:00Z" w16du:dateUtc="2025-06-11T18:21:00Z">
            <w:rPr>
              <w:rFonts w:ascii="Times New Roman" w:hAnsi="Times New Roman" w:cs="Times New Roman"/>
            </w:rPr>
          </w:rPrChange>
        </w:rPr>
        <w:t>ed</w:t>
      </w:r>
      <w:r w:rsidR="00F869F6" w:rsidRPr="00557BC1">
        <w:rPr>
          <w:rFonts w:ascii="Georgia" w:hAnsi="Georgia" w:cs="Times New Roman"/>
          <w:sz w:val="18"/>
          <w:szCs w:val="18"/>
          <w:rPrChange w:id="452" w:author="Jackson Halpin" w:date="2025-06-11T14:21:00Z" w16du:dateUtc="2025-06-11T18:21:00Z">
            <w:rPr>
              <w:rFonts w:ascii="Times New Roman" w:hAnsi="Times New Roman" w:cs="Times New Roman"/>
            </w:rPr>
          </w:rPrChange>
        </w:rPr>
        <w:t xml:space="preserve"> the number of</w:t>
      </w:r>
      <w:r w:rsidR="00224437" w:rsidRPr="00557BC1">
        <w:rPr>
          <w:rFonts w:ascii="Georgia" w:hAnsi="Georgia" w:cs="Times New Roman"/>
          <w:sz w:val="18"/>
          <w:szCs w:val="18"/>
          <w:rPrChange w:id="453" w:author="Jackson Halpin" w:date="2025-06-11T14:21:00Z" w16du:dateUtc="2025-06-11T18:21:00Z">
            <w:rPr>
              <w:rFonts w:ascii="Times New Roman" w:hAnsi="Times New Roman" w:cs="Times New Roman"/>
            </w:rPr>
          </w:rPrChange>
        </w:rPr>
        <w:t xml:space="preserve"> known</w:t>
      </w:r>
      <w:r w:rsidR="00F869F6" w:rsidRPr="00557BC1">
        <w:rPr>
          <w:rFonts w:ascii="Georgia" w:hAnsi="Georgia" w:cs="Times New Roman"/>
          <w:sz w:val="18"/>
          <w:szCs w:val="18"/>
          <w:rPrChange w:id="454" w:author="Jackson Halpin" w:date="2025-06-11T14:21:00Z" w16du:dateUtc="2025-06-11T18:21:00Z">
            <w:rPr>
              <w:rFonts w:ascii="Times New Roman" w:hAnsi="Times New Roman" w:cs="Times New Roman"/>
            </w:rPr>
          </w:rPrChange>
        </w:rPr>
        <w:t xml:space="preserve"> </w:t>
      </w:r>
      <w:commentRangeStart w:id="455"/>
      <w:commentRangeStart w:id="456"/>
      <w:r w:rsidR="00F869F6" w:rsidRPr="00557BC1">
        <w:rPr>
          <w:rFonts w:ascii="Georgia" w:hAnsi="Georgia" w:cs="Times New Roman"/>
          <w:sz w:val="18"/>
          <w:szCs w:val="18"/>
          <w:rPrChange w:id="457" w:author="Jackson Halpin" w:date="2025-06-11T14:21:00Z" w16du:dateUtc="2025-06-11T18:21:00Z">
            <w:rPr>
              <w:rFonts w:ascii="Times New Roman" w:hAnsi="Times New Roman" w:cs="Times New Roman"/>
            </w:rPr>
          </w:rPrChange>
        </w:rPr>
        <w:t>hAtg8</w:t>
      </w:r>
      <w:commentRangeEnd w:id="455"/>
      <w:r w:rsidR="00D81C86" w:rsidRPr="00557BC1">
        <w:rPr>
          <w:rStyle w:val="CommentReference"/>
          <w:rFonts w:ascii="Georgia" w:hAnsi="Georgia"/>
          <w:sz w:val="10"/>
          <w:szCs w:val="10"/>
          <w:rPrChange w:id="458" w:author="Jackson Halpin" w:date="2025-06-11T14:21:00Z" w16du:dateUtc="2025-06-11T18:21:00Z">
            <w:rPr>
              <w:rStyle w:val="CommentReference"/>
            </w:rPr>
          </w:rPrChange>
        </w:rPr>
        <w:commentReference w:id="455"/>
      </w:r>
      <w:commentRangeEnd w:id="456"/>
      <w:r w:rsidR="00D81C86" w:rsidRPr="00557BC1">
        <w:rPr>
          <w:rStyle w:val="CommentReference"/>
          <w:rFonts w:ascii="Georgia" w:hAnsi="Georgia"/>
          <w:sz w:val="10"/>
          <w:szCs w:val="10"/>
          <w:rPrChange w:id="459" w:author="Jackson Halpin" w:date="2025-06-11T14:21:00Z" w16du:dateUtc="2025-06-11T18:21:00Z">
            <w:rPr>
              <w:rStyle w:val="CommentReference"/>
            </w:rPr>
          </w:rPrChange>
        </w:rPr>
        <w:commentReference w:id="456"/>
      </w:r>
      <w:r w:rsidR="00F869F6" w:rsidRPr="00557BC1">
        <w:rPr>
          <w:rFonts w:ascii="Georgia" w:hAnsi="Georgia" w:cs="Times New Roman"/>
          <w:sz w:val="18"/>
          <w:szCs w:val="18"/>
          <w:rPrChange w:id="460" w:author="Jackson Halpin" w:date="2025-06-11T14:21:00Z" w16du:dateUtc="2025-06-11T18:21:00Z">
            <w:rPr>
              <w:rFonts w:ascii="Times New Roman" w:hAnsi="Times New Roman" w:cs="Times New Roman"/>
            </w:rPr>
          </w:rPrChange>
        </w:rPr>
        <w:t xml:space="preserve"> binding modes</w:t>
      </w:r>
      <w:r w:rsidR="00232F80" w:rsidRPr="00557BC1">
        <w:rPr>
          <w:rFonts w:ascii="Georgia" w:hAnsi="Georgia" w:cs="Times New Roman"/>
          <w:sz w:val="18"/>
          <w:szCs w:val="18"/>
          <w:rPrChange w:id="461" w:author="Jackson Halpin" w:date="2025-06-11T14:21:00Z" w16du:dateUtc="2025-06-11T18:21:00Z">
            <w:rPr>
              <w:rFonts w:ascii="Times New Roman" w:hAnsi="Times New Roman" w:cs="Times New Roman"/>
            </w:rPr>
          </w:rPrChange>
        </w:rPr>
        <w:t>, and thus the number of potential binders</w:t>
      </w:r>
      <w:r w:rsidR="00275664" w:rsidRPr="00557BC1">
        <w:rPr>
          <w:rFonts w:ascii="Georgia" w:hAnsi="Georgia" w:cs="Times New Roman"/>
          <w:sz w:val="18"/>
          <w:szCs w:val="18"/>
          <w:rPrChange w:id="462" w:author="Jackson Halpin" w:date="2025-06-11T14:21:00Z" w16du:dateUtc="2025-06-11T18:21:00Z">
            <w:rPr>
              <w:rFonts w:ascii="Times New Roman" w:hAnsi="Times New Roman" w:cs="Times New Roman"/>
            </w:rPr>
          </w:rPrChange>
        </w:rPr>
        <w:t>.</w:t>
      </w:r>
      <w:r w:rsidR="00F869F6" w:rsidRPr="00557BC1">
        <w:rPr>
          <w:rFonts w:ascii="Georgia" w:hAnsi="Georgia" w:cs="Times New Roman"/>
          <w:sz w:val="18"/>
          <w:szCs w:val="18"/>
          <w:rPrChange w:id="463" w:author="Jackson Halpin" w:date="2025-06-11T14:21:00Z" w16du:dateUtc="2025-06-11T18:21:00Z">
            <w:rPr>
              <w:rFonts w:ascii="Times New Roman" w:hAnsi="Times New Roman" w:cs="Times New Roman"/>
            </w:rPr>
          </w:rPrChange>
        </w:rPr>
        <w:t xml:space="preserve"> </w:t>
      </w:r>
      <w:r w:rsidR="00C16F3C" w:rsidRPr="00557BC1">
        <w:rPr>
          <w:rFonts w:ascii="Georgia" w:hAnsi="Georgia" w:cs="Times New Roman"/>
          <w:sz w:val="18"/>
          <w:szCs w:val="18"/>
          <w:rPrChange w:id="464" w:author="Jackson Halpin" w:date="2025-06-11T14:21:00Z" w16du:dateUtc="2025-06-11T18:21:00Z">
            <w:rPr>
              <w:rFonts w:ascii="Times New Roman" w:hAnsi="Times New Roman" w:cs="Times New Roman"/>
            </w:rPr>
          </w:rPrChange>
        </w:rPr>
        <w:t xml:space="preserve">For example, Li et al. reported </w:t>
      </w:r>
      <w:r w:rsidR="001B5A0B" w:rsidRPr="00557BC1">
        <w:rPr>
          <w:rFonts w:ascii="Georgia" w:hAnsi="Georgia" w:cs="Times New Roman"/>
          <w:sz w:val="18"/>
          <w:szCs w:val="18"/>
          <w:rPrChange w:id="465" w:author="Jackson Halpin" w:date="2025-06-11T14:21:00Z" w16du:dateUtc="2025-06-11T18:21:00Z">
            <w:rPr>
              <w:rFonts w:ascii="Times New Roman" w:hAnsi="Times New Roman" w:cs="Times New Roman"/>
            </w:rPr>
          </w:rPrChange>
        </w:rPr>
        <w:t xml:space="preserve">that LC3B </w:t>
      </w:r>
      <w:r w:rsidR="002A6428" w:rsidRPr="00557BC1">
        <w:rPr>
          <w:rFonts w:ascii="Georgia" w:hAnsi="Georgia" w:cs="Times New Roman"/>
          <w:sz w:val="18"/>
          <w:szCs w:val="18"/>
          <w:rPrChange w:id="466" w:author="Jackson Halpin" w:date="2025-06-11T14:21:00Z" w16du:dateUtc="2025-06-11T18:21:00Z">
            <w:rPr>
              <w:rFonts w:ascii="Times New Roman" w:hAnsi="Times New Roman" w:cs="Times New Roman"/>
            </w:rPr>
          </w:rPrChange>
        </w:rPr>
        <w:t xml:space="preserve">binds </w:t>
      </w:r>
      <w:r w:rsidR="001B5A0B" w:rsidRPr="00557BC1">
        <w:rPr>
          <w:rFonts w:ascii="Georgia" w:hAnsi="Georgia" w:cs="Times New Roman"/>
          <w:sz w:val="18"/>
          <w:szCs w:val="18"/>
          <w:rPrChange w:id="467" w:author="Jackson Halpin" w:date="2025-06-11T14:21:00Z" w16du:dateUtc="2025-06-11T18:21:00Z">
            <w:rPr>
              <w:rFonts w:ascii="Times New Roman" w:hAnsi="Times New Roman" w:cs="Times New Roman"/>
            </w:rPr>
          </w:rPrChange>
        </w:rPr>
        <w:t xml:space="preserve">to </w:t>
      </w:r>
      <w:r w:rsidR="00207A59" w:rsidRPr="00557BC1">
        <w:rPr>
          <w:rFonts w:ascii="Georgia" w:hAnsi="Georgia" w:cs="Times New Roman"/>
          <w:sz w:val="18"/>
          <w:szCs w:val="18"/>
          <w:rPrChange w:id="468" w:author="Jackson Halpin" w:date="2025-06-11T14:21:00Z" w16du:dateUtc="2025-06-11T18:21:00Z">
            <w:rPr>
              <w:rFonts w:ascii="Times New Roman" w:hAnsi="Times New Roman" w:cs="Times New Roman"/>
            </w:rPr>
          </w:rPrChange>
        </w:rPr>
        <w:t>ankyrin-G</w:t>
      </w:r>
      <w:r w:rsidR="001B5A0B" w:rsidRPr="00557BC1">
        <w:rPr>
          <w:rFonts w:ascii="Georgia" w:hAnsi="Georgia" w:cs="Times New Roman"/>
          <w:sz w:val="18"/>
          <w:szCs w:val="18"/>
          <w:rPrChange w:id="469" w:author="Jackson Halpin" w:date="2025-06-11T14:21:00Z" w16du:dateUtc="2025-06-11T18:21:00Z">
            <w:rPr>
              <w:rFonts w:ascii="Times New Roman" w:hAnsi="Times New Roman" w:cs="Times New Roman"/>
            </w:rPr>
          </w:rPrChange>
        </w:rPr>
        <w:t xml:space="preserve"> using the LIR sequence </w:t>
      </w:r>
      <w:r w:rsidR="00DA5C19" w:rsidRPr="00557BC1">
        <w:rPr>
          <w:rFonts w:ascii="Georgia" w:hAnsi="Georgia" w:cs="Times New Roman"/>
          <w:sz w:val="18"/>
          <w:szCs w:val="18"/>
          <w:vertAlign w:val="superscript"/>
          <w:rPrChange w:id="470" w:author="Jackson Halpin" w:date="2025-06-11T14:21:00Z" w16du:dateUtc="2025-06-11T18:21:00Z">
            <w:rPr>
              <w:rFonts w:ascii="Times New Roman" w:hAnsi="Times New Roman" w:cs="Times New Roman"/>
              <w:vertAlign w:val="superscript"/>
            </w:rPr>
          </w:rPrChange>
        </w:rPr>
        <w:t>1989</w:t>
      </w:r>
      <w:r w:rsidR="00DA5C19" w:rsidRPr="00557BC1">
        <w:rPr>
          <w:rFonts w:ascii="Georgia" w:hAnsi="Georgia" w:cs="Times New Roman"/>
          <w:sz w:val="18"/>
          <w:szCs w:val="18"/>
          <w:rPrChange w:id="471" w:author="Jackson Halpin" w:date="2025-06-11T14:21:00Z" w16du:dateUtc="2025-06-11T18:21:00Z">
            <w:rPr>
              <w:rFonts w:ascii="Times New Roman" w:hAnsi="Times New Roman" w:cs="Times New Roman"/>
            </w:rPr>
          </w:rPrChange>
        </w:rPr>
        <w:t>WIEF</w:t>
      </w:r>
      <w:r w:rsidR="00DA5C19" w:rsidRPr="00557BC1">
        <w:rPr>
          <w:rFonts w:ascii="Georgia" w:hAnsi="Georgia" w:cs="Times New Roman"/>
          <w:sz w:val="18"/>
          <w:szCs w:val="18"/>
          <w:vertAlign w:val="superscript"/>
          <w:rPrChange w:id="472" w:author="Jackson Halpin" w:date="2025-06-11T14:21:00Z" w16du:dateUtc="2025-06-11T18:21:00Z">
            <w:rPr>
              <w:rFonts w:ascii="Times New Roman" w:hAnsi="Times New Roman" w:cs="Times New Roman"/>
              <w:vertAlign w:val="superscript"/>
            </w:rPr>
          </w:rPrChange>
        </w:rPr>
        <w:t>1992</w:t>
      </w:r>
      <w:r w:rsidR="001B5A0B" w:rsidRPr="00557BC1">
        <w:rPr>
          <w:rFonts w:ascii="Georgia" w:hAnsi="Georgia" w:cs="Times New Roman"/>
          <w:sz w:val="18"/>
          <w:szCs w:val="18"/>
          <w:rPrChange w:id="473" w:author="Jackson Halpin" w:date="2025-06-11T14:21:00Z" w16du:dateUtc="2025-06-11T18:21:00Z">
            <w:rPr>
              <w:rFonts w:ascii="Times New Roman" w:hAnsi="Times New Roman" w:cs="Times New Roman"/>
            </w:rPr>
          </w:rPrChange>
        </w:rPr>
        <w:t xml:space="preserve">, wherein </w:t>
      </w:r>
      <w:r w:rsidR="00C16F3C" w:rsidRPr="00557BC1">
        <w:rPr>
          <w:rFonts w:ascii="Georgia" w:hAnsi="Georgia" w:cs="Times New Roman"/>
          <w:sz w:val="18"/>
          <w:szCs w:val="18"/>
          <w:rPrChange w:id="474" w:author="Jackson Halpin" w:date="2025-06-11T14:21:00Z" w16du:dateUtc="2025-06-11T18:21:00Z">
            <w:rPr>
              <w:rFonts w:ascii="Times New Roman" w:hAnsi="Times New Roman" w:cs="Times New Roman"/>
            </w:rPr>
          </w:rPrChange>
        </w:rPr>
        <w:t xml:space="preserve">an aromatic Phe residue </w:t>
      </w:r>
      <w:r w:rsidR="00AE4B59" w:rsidRPr="00557BC1">
        <w:rPr>
          <w:rFonts w:ascii="Georgia" w:hAnsi="Georgia" w:cs="Times New Roman"/>
          <w:sz w:val="18"/>
          <w:szCs w:val="18"/>
          <w:rPrChange w:id="475" w:author="Jackson Halpin" w:date="2025-06-11T14:21:00Z" w16du:dateUtc="2025-06-11T18:21:00Z">
            <w:rPr>
              <w:rFonts w:ascii="Times New Roman" w:hAnsi="Times New Roman" w:cs="Times New Roman"/>
            </w:rPr>
          </w:rPrChange>
        </w:rPr>
        <w:t>engage</w:t>
      </w:r>
      <w:r w:rsidR="002A6428" w:rsidRPr="00557BC1">
        <w:rPr>
          <w:rFonts w:ascii="Georgia" w:hAnsi="Georgia" w:cs="Times New Roman"/>
          <w:sz w:val="18"/>
          <w:szCs w:val="18"/>
          <w:rPrChange w:id="476" w:author="Jackson Halpin" w:date="2025-06-11T14:21:00Z" w16du:dateUtc="2025-06-11T18:21:00Z">
            <w:rPr>
              <w:rFonts w:ascii="Times New Roman" w:hAnsi="Times New Roman" w:cs="Times New Roman"/>
            </w:rPr>
          </w:rPrChange>
        </w:rPr>
        <w:t>s</w:t>
      </w:r>
      <w:r w:rsidR="00AE4B59" w:rsidRPr="00557BC1">
        <w:rPr>
          <w:rFonts w:ascii="Georgia" w:hAnsi="Georgia" w:cs="Times New Roman"/>
          <w:sz w:val="18"/>
          <w:szCs w:val="18"/>
          <w:rPrChange w:id="477" w:author="Jackson Halpin" w:date="2025-06-11T14:21:00Z" w16du:dateUtc="2025-06-11T18:21:00Z">
            <w:rPr>
              <w:rFonts w:ascii="Times New Roman" w:hAnsi="Times New Roman" w:cs="Times New Roman"/>
            </w:rPr>
          </w:rPrChange>
        </w:rPr>
        <w:t xml:space="preserve"> </w:t>
      </w:r>
      <w:r w:rsidR="00EC12F3" w:rsidRPr="00557BC1">
        <w:rPr>
          <w:rFonts w:ascii="Georgia" w:hAnsi="Georgia" w:cs="Times New Roman"/>
          <w:sz w:val="18"/>
          <w:szCs w:val="18"/>
          <w:rPrChange w:id="478" w:author="Jackson Halpin" w:date="2025-06-11T14:21:00Z" w16du:dateUtc="2025-06-11T18:21:00Z">
            <w:rPr>
              <w:rFonts w:ascii="Times New Roman" w:hAnsi="Times New Roman" w:cs="Times New Roman"/>
            </w:rPr>
          </w:rPrChange>
        </w:rPr>
        <w:t>HP2</w:t>
      </w:r>
      <w:r w:rsidR="002F1064" w:rsidRPr="00557BC1">
        <w:rPr>
          <w:rFonts w:ascii="Georgia" w:hAnsi="Georgia" w:cs="Times New Roman"/>
          <w:sz w:val="18"/>
          <w:szCs w:val="18"/>
          <w:rPrChange w:id="479" w:author="Jackson Halpin" w:date="2025-06-11T14:21:00Z" w16du:dateUtc="2025-06-11T18:21:00Z">
            <w:rPr>
              <w:rFonts w:ascii="Times New Roman" w:hAnsi="Times New Roman" w:cs="Times New Roman"/>
            </w:rPr>
          </w:rPrChange>
        </w:rPr>
        <w:t xml:space="preserve"> </w:t>
      </w:r>
      <w:r w:rsidR="002F1064" w:rsidRPr="00557BC1">
        <w:rPr>
          <w:rFonts w:ascii="Georgia" w:hAnsi="Georgia" w:cs="Times New Roman"/>
          <w:sz w:val="18"/>
          <w:szCs w:val="18"/>
          <w:rPrChange w:id="480"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481" w:author="Jackson Halpin" w:date="2025-06-11T14:21:00Z" w16du:dateUtc="2025-06-11T18:21:00Z">
            <w:rPr>
              <w:rFonts w:ascii="Times New Roman" w:hAnsi="Times New Roman" w:cs="Times New Roman"/>
            </w:rPr>
          </w:rPrChange>
        </w:rPr>
        <w:instrText xml:space="preserve"> ADDIN ZOTERO_ITEM CSL_CITATION {"citationID":"saYYqLkp","properties":{"formattedCitation":"(Li et al. 2018b)","plainCitation":"(Li et al. 2018b)","noteIndex":0},"citationItems":[{"id":42,"uris":["http://zotero.org/users/14717947/items/RBR4UZYH"],"itemData":{"id":42,"type":"article-journal","container-title":"Nature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schema":"https://github.com/citation-style-language/schema/raw/master/csl-citation.json"} </w:instrText>
      </w:r>
      <w:r w:rsidR="002F1064" w:rsidRPr="00557BC1">
        <w:rPr>
          <w:rFonts w:ascii="Georgia" w:hAnsi="Georgia" w:cs="Times New Roman"/>
          <w:sz w:val="18"/>
          <w:szCs w:val="18"/>
          <w:rPrChange w:id="482" w:author="Jackson Halpin" w:date="2025-06-11T14:21:00Z" w16du:dateUtc="2025-06-11T18:21:00Z">
            <w:rPr>
              <w:rFonts w:ascii="Times New Roman" w:hAnsi="Times New Roman" w:cs="Times New Roman"/>
            </w:rPr>
          </w:rPrChange>
        </w:rPr>
        <w:fldChar w:fldCharType="separate"/>
      </w:r>
      <w:r w:rsidR="00254B7E" w:rsidRPr="00557BC1">
        <w:rPr>
          <w:rFonts w:ascii="Georgia" w:hAnsi="Georgia" w:cs="Times New Roman"/>
          <w:noProof/>
          <w:sz w:val="18"/>
          <w:szCs w:val="18"/>
          <w:rPrChange w:id="483" w:author="Jackson Halpin" w:date="2025-06-11T14:21:00Z" w16du:dateUtc="2025-06-11T18:21:00Z">
            <w:rPr>
              <w:rFonts w:ascii="Times New Roman" w:hAnsi="Times New Roman" w:cs="Times New Roman"/>
              <w:noProof/>
            </w:rPr>
          </w:rPrChange>
        </w:rPr>
        <w:t>(Li et al. 2018)</w:t>
      </w:r>
      <w:r w:rsidR="002F1064" w:rsidRPr="00557BC1">
        <w:rPr>
          <w:rFonts w:ascii="Georgia" w:hAnsi="Georgia" w:cs="Times New Roman"/>
          <w:sz w:val="18"/>
          <w:szCs w:val="18"/>
          <w:rPrChange w:id="484" w:author="Jackson Halpin" w:date="2025-06-11T14:21:00Z" w16du:dateUtc="2025-06-11T18:21:00Z">
            <w:rPr>
              <w:rFonts w:ascii="Times New Roman" w:hAnsi="Times New Roman" w:cs="Times New Roman"/>
            </w:rPr>
          </w:rPrChange>
        </w:rPr>
        <w:fldChar w:fldCharType="end"/>
      </w:r>
      <w:r w:rsidR="00C16F3C" w:rsidRPr="00557BC1">
        <w:rPr>
          <w:rFonts w:ascii="Georgia" w:hAnsi="Georgia" w:cs="Times New Roman"/>
          <w:sz w:val="18"/>
          <w:szCs w:val="18"/>
          <w:rPrChange w:id="485" w:author="Jackson Halpin" w:date="2025-06-11T14:21:00Z" w16du:dateUtc="2025-06-11T18:21:00Z">
            <w:rPr>
              <w:rFonts w:ascii="Times New Roman" w:hAnsi="Times New Roman" w:cs="Times New Roman"/>
            </w:rPr>
          </w:rPrChange>
        </w:rPr>
        <w:t xml:space="preserve">, and </w:t>
      </w:r>
      <w:proofErr w:type="spellStart"/>
      <w:r w:rsidR="00C16F3C" w:rsidRPr="00557BC1">
        <w:rPr>
          <w:rFonts w:ascii="Georgia" w:hAnsi="Georgia" w:cs="Times New Roman"/>
          <w:sz w:val="18"/>
          <w:szCs w:val="18"/>
          <w:rPrChange w:id="486" w:author="Jackson Halpin" w:date="2025-06-11T14:21:00Z" w16du:dateUtc="2025-06-11T18:21:00Z">
            <w:rPr>
              <w:rFonts w:ascii="Times New Roman" w:hAnsi="Times New Roman" w:cs="Times New Roman"/>
            </w:rPr>
          </w:rPrChange>
        </w:rPr>
        <w:t>Knævelsrud</w:t>
      </w:r>
      <w:proofErr w:type="spellEnd"/>
      <w:r w:rsidR="00C16F3C" w:rsidRPr="00557BC1">
        <w:rPr>
          <w:rFonts w:ascii="Georgia" w:hAnsi="Georgia" w:cs="Times New Roman"/>
          <w:sz w:val="18"/>
          <w:szCs w:val="18"/>
          <w:rPrChange w:id="487" w:author="Jackson Halpin" w:date="2025-06-11T14:21:00Z" w16du:dateUtc="2025-06-11T18:21:00Z">
            <w:rPr>
              <w:rFonts w:ascii="Times New Roman" w:hAnsi="Times New Roman" w:cs="Times New Roman"/>
            </w:rPr>
          </w:rPrChange>
        </w:rPr>
        <w:t xml:space="preserve"> and colleagues found that </w:t>
      </w:r>
      <w:r w:rsidR="00207A59" w:rsidRPr="00557BC1">
        <w:rPr>
          <w:rFonts w:ascii="Georgia" w:hAnsi="Georgia" w:cs="Times New Roman"/>
          <w:sz w:val="18"/>
          <w:szCs w:val="18"/>
          <w:rPrChange w:id="488" w:author="Jackson Halpin" w:date="2025-06-11T14:21:00Z" w16du:dateUtc="2025-06-11T18:21:00Z">
            <w:rPr>
              <w:rFonts w:ascii="Times New Roman" w:hAnsi="Times New Roman" w:cs="Times New Roman"/>
            </w:rPr>
          </w:rPrChange>
        </w:rPr>
        <w:t>sorting nexin 18 (SNX18)</w:t>
      </w:r>
      <w:r w:rsidR="00C16F3C" w:rsidRPr="00557BC1">
        <w:rPr>
          <w:rFonts w:ascii="Georgia" w:hAnsi="Georgia" w:cs="Times New Roman"/>
          <w:sz w:val="18"/>
          <w:szCs w:val="18"/>
          <w:rPrChange w:id="489" w:author="Jackson Halpin" w:date="2025-06-11T14:21:00Z" w16du:dateUtc="2025-06-11T18:21:00Z">
            <w:rPr>
              <w:rFonts w:ascii="Times New Roman" w:hAnsi="Times New Roman" w:cs="Times New Roman"/>
            </w:rPr>
          </w:rPrChange>
        </w:rPr>
        <w:t xml:space="preserve"> </w:t>
      </w:r>
      <w:r w:rsidR="002A6428" w:rsidRPr="00557BC1">
        <w:rPr>
          <w:rFonts w:ascii="Georgia" w:hAnsi="Georgia" w:cs="Times New Roman"/>
          <w:sz w:val="18"/>
          <w:szCs w:val="18"/>
          <w:rPrChange w:id="490" w:author="Jackson Halpin" w:date="2025-06-11T14:21:00Z" w16du:dateUtc="2025-06-11T18:21:00Z">
            <w:rPr>
              <w:rFonts w:ascii="Times New Roman" w:hAnsi="Times New Roman" w:cs="Times New Roman"/>
            </w:rPr>
          </w:rPrChange>
        </w:rPr>
        <w:t xml:space="preserve">binds </w:t>
      </w:r>
      <w:r w:rsidR="00C16F3C" w:rsidRPr="00557BC1">
        <w:rPr>
          <w:rFonts w:ascii="Georgia" w:hAnsi="Georgia" w:cs="Times New Roman"/>
          <w:sz w:val="18"/>
          <w:szCs w:val="18"/>
          <w:rPrChange w:id="491" w:author="Jackson Halpin" w:date="2025-06-11T14:21:00Z" w16du:dateUtc="2025-06-11T18:21:00Z">
            <w:rPr>
              <w:rFonts w:ascii="Times New Roman" w:hAnsi="Times New Roman" w:cs="Times New Roman"/>
            </w:rPr>
          </w:rPrChange>
        </w:rPr>
        <w:t xml:space="preserve">hAtg8 paralogs using an </w:t>
      </w:r>
      <w:r w:rsidR="00275664" w:rsidRPr="00557BC1">
        <w:rPr>
          <w:rFonts w:ascii="Georgia" w:hAnsi="Georgia" w:cs="Times New Roman"/>
          <w:sz w:val="18"/>
          <w:szCs w:val="18"/>
          <w:rPrChange w:id="492" w:author="Jackson Halpin" w:date="2025-06-11T14:21:00Z" w16du:dateUtc="2025-06-11T18:21:00Z">
            <w:rPr>
              <w:rFonts w:ascii="Times New Roman" w:hAnsi="Times New Roman" w:cs="Times New Roman"/>
            </w:rPr>
          </w:rPrChange>
        </w:rPr>
        <w:t xml:space="preserve">expanded </w:t>
      </w:r>
      <w:r w:rsidR="002A6428" w:rsidRPr="00557BC1">
        <w:rPr>
          <w:rFonts w:ascii="Georgia" w:hAnsi="Georgia" w:cs="Times New Roman"/>
          <w:sz w:val="18"/>
          <w:szCs w:val="18"/>
          <w:rPrChange w:id="493" w:author="Jackson Halpin" w:date="2025-06-11T14:21:00Z" w16du:dateUtc="2025-06-11T18:21:00Z">
            <w:rPr>
              <w:rFonts w:ascii="Times New Roman" w:hAnsi="Times New Roman" w:cs="Times New Roman"/>
            </w:rPr>
          </w:rPrChange>
        </w:rPr>
        <w:t>five-</w:t>
      </w:r>
      <w:r w:rsidR="00FC383E" w:rsidRPr="00557BC1">
        <w:rPr>
          <w:rFonts w:ascii="Georgia" w:hAnsi="Georgia" w:cs="Times New Roman"/>
          <w:sz w:val="18"/>
          <w:szCs w:val="18"/>
          <w:rPrChange w:id="494" w:author="Jackson Halpin" w:date="2025-06-11T14:21:00Z" w16du:dateUtc="2025-06-11T18:21:00Z">
            <w:rPr>
              <w:rFonts w:ascii="Times New Roman" w:hAnsi="Times New Roman" w:cs="Times New Roman"/>
            </w:rPr>
          </w:rPrChange>
        </w:rPr>
        <w:t>residue motif (</w:t>
      </w:r>
      <w:r w:rsidR="00DC3D21" w:rsidRPr="00557BC1">
        <w:rPr>
          <w:rFonts w:ascii="Georgia" w:hAnsi="Georgia" w:cs="Times New Roman"/>
          <w:sz w:val="18"/>
          <w:szCs w:val="18"/>
          <w:vertAlign w:val="superscript"/>
          <w:rPrChange w:id="495" w:author="Jackson Halpin" w:date="2025-06-11T14:21:00Z" w16du:dateUtc="2025-06-11T18:21:00Z">
            <w:rPr>
              <w:rFonts w:ascii="Times New Roman" w:hAnsi="Times New Roman" w:cs="Times New Roman"/>
              <w:vertAlign w:val="superscript"/>
            </w:rPr>
          </w:rPrChange>
        </w:rPr>
        <w:t>154</w:t>
      </w:r>
      <w:r w:rsidR="00EC12F3" w:rsidRPr="00557BC1">
        <w:rPr>
          <w:rFonts w:ascii="Georgia" w:hAnsi="Georgia" w:cs="Times New Roman"/>
          <w:sz w:val="18"/>
          <w:szCs w:val="18"/>
          <w:rPrChange w:id="496" w:author="Jackson Halpin" w:date="2025-06-11T14:21:00Z" w16du:dateUtc="2025-06-11T18:21:00Z">
            <w:rPr>
              <w:rFonts w:ascii="Times New Roman" w:hAnsi="Times New Roman" w:cs="Times New Roman"/>
            </w:rPr>
          </w:rPrChange>
        </w:rPr>
        <w:t>WDDEW</w:t>
      </w:r>
      <w:r w:rsidR="00DC3D21" w:rsidRPr="00557BC1">
        <w:rPr>
          <w:rFonts w:ascii="Georgia" w:hAnsi="Georgia" w:cs="Times New Roman"/>
          <w:sz w:val="18"/>
          <w:szCs w:val="18"/>
          <w:vertAlign w:val="superscript"/>
          <w:rPrChange w:id="497" w:author="Jackson Halpin" w:date="2025-06-11T14:21:00Z" w16du:dateUtc="2025-06-11T18:21:00Z">
            <w:rPr>
              <w:rFonts w:ascii="Times New Roman" w:hAnsi="Times New Roman" w:cs="Times New Roman"/>
              <w:vertAlign w:val="superscript"/>
            </w:rPr>
          </w:rPrChange>
        </w:rPr>
        <w:t>158</w:t>
      </w:r>
      <w:r w:rsidR="00FC383E" w:rsidRPr="00557BC1">
        <w:rPr>
          <w:rFonts w:ascii="Georgia" w:hAnsi="Georgia" w:cs="Times New Roman"/>
          <w:sz w:val="18"/>
          <w:szCs w:val="18"/>
          <w:rPrChange w:id="498" w:author="Jackson Halpin" w:date="2025-06-11T14:21:00Z" w16du:dateUtc="2025-06-11T18:21:00Z">
            <w:rPr>
              <w:rFonts w:ascii="Times New Roman" w:hAnsi="Times New Roman" w:cs="Times New Roman"/>
            </w:rPr>
          </w:rPrChange>
        </w:rPr>
        <w:t xml:space="preserve">) </w:t>
      </w:r>
      <w:r w:rsidR="00DC3D21" w:rsidRPr="00557BC1">
        <w:rPr>
          <w:rFonts w:ascii="Georgia" w:hAnsi="Georgia" w:cs="Times New Roman"/>
          <w:sz w:val="18"/>
          <w:szCs w:val="18"/>
          <w:rPrChange w:id="499"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500" w:author="Jackson Halpin" w:date="2025-06-11T14:21:00Z" w16du:dateUtc="2025-06-11T18:21:00Z">
            <w:rPr>
              <w:rFonts w:ascii="Times New Roman" w:hAnsi="Times New Roman" w:cs="Times New Roman"/>
            </w:rPr>
          </w:rPrChange>
        </w:rPr>
        <w:instrText xml:space="preserve"> ADDIN ZOTERO_ITEM CSL_CITATION {"citationID":"bndMP5nf","properties":{"formattedCitation":"(Kn\\uc0\\u230{}velsrud et al. 2013)","plainCitation":"(Knævelsrud et al. 2013)","noteIndex":0},"citationItems":[{"id":136,"uris":["http://zotero.org/users/local/DUCgBsd9/items/CJI36FYT","http://zotero.org/users/14717947/items/CJI36FYT"],"itemData":{"id":136,"type":"article-journal","abstract":"The membrane remodeling events required for autophagosome biogenesis are still poorly understood. Because PX domain proteins mediate membrane remodeling and trafficking, we conducted an imaging-based siRNA screen for autophagosome formation targeting human PX proteins. The PX-BAR protein SNX18 was identified as a positive regulator of autophagosome formation, and its Drosophila melanogaster homologue SH3PX1 was found to be required for efficient autophagosome formation in the larval fat body. We show that SNX18 is required for recruitment of Atg16L1-positive recycling endosomes to a perinuclear area and for delivery of Atg16L1- and LC3-positive membranes to autophagosome precursors. We identify a direct interaction of SNX18 with LC3 and show that the pro-autophagic activity of SNX18 depends on its membrane binding and tubulation capacity. We also show that the function of SNX18 in membrane tubulation and autophagy is negatively regulated by phosphorylation of S233. We conclude that SNX18 promotes autophagosome formation by virtue of its ability to remodel membranes and provide membrane to forming autophagosomes.","container-title":"Journal of Cell Biology","DOI":"10.1083/jcb.201205129","ISSN":"1540-8140, 0021-9525","issue":"2","language":"en","page":"331-349","source":"DOI.org (Crossref)","title":"Membrane remodeling by the PX-BAR protein SNX18 promotes autophagosome formation","volume":"202","author":[{"family":"Knævelsrud","given":"Helene"},{"family":"Søreng","given":"Kristiane"},{"family":"Raiborg","given":"Camilla"},{"family":"Håberg","given":"Karin"},{"family":"Rasmuson","given":"Fredrik"},{"family":"Brech","given":"Andreas"},{"family":"Liestøl","given":"Knut"},{"family":"Rusten","given":"Tor Erik"},{"family":"Stenmark","given":"Harald"},{"family":"Neufeld","given":"Thomas P."},{"family":"Carlsson","given":"Sven R."},{"family":"Simonsen","given":"Anne"}],"issued":{"date-parts":[["2013",7,22]]}}}],"schema":"https://github.com/citation-style-language/schema/raw/master/csl-citation.json"} </w:instrText>
      </w:r>
      <w:r w:rsidR="00DC3D21" w:rsidRPr="00557BC1">
        <w:rPr>
          <w:rFonts w:ascii="Georgia" w:hAnsi="Georgia" w:cs="Times New Roman"/>
          <w:sz w:val="18"/>
          <w:szCs w:val="18"/>
          <w:rPrChange w:id="501"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sz w:val="18"/>
          <w:szCs w:val="18"/>
          <w:rPrChange w:id="502" w:author="Jackson Halpin" w:date="2025-06-11T14:21:00Z" w16du:dateUtc="2025-06-11T18:21:00Z">
            <w:rPr>
              <w:rFonts w:ascii="Times New Roman" w:hAnsi="Times New Roman" w:cs="Times New Roman"/>
            </w:rPr>
          </w:rPrChange>
        </w:rPr>
        <w:t>(Knævelsrud et al. 2013)</w:t>
      </w:r>
      <w:r w:rsidR="00DC3D21" w:rsidRPr="00557BC1">
        <w:rPr>
          <w:rFonts w:ascii="Georgia" w:hAnsi="Georgia" w:cs="Times New Roman"/>
          <w:sz w:val="18"/>
          <w:szCs w:val="18"/>
          <w:rPrChange w:id="503" w:author="Jackson Halpin" w:date="2025-06-11T14:21:00Z" w16du:dateUtc="2025-06-11T18:21:00Z">
            <w:rPr>
              <w:rFonts w:ascii="Times New Roman" w:hAnsi="Times New Roman" w:cs="Times New Roman"/>
            </w:rPr>
          </w:rPrChange>
        </w:rPr>
        <w:fldChar w:fldCharType="end"/>
      </w:r>
      <w:r w:rsidR="00EC12F3" w:rsidRPr="00557BC1">
        <w:rPr>
          <w:rFonts w:ascii="Georgia" w:hAnsi="Georgia" w:cs="Times New Roman"/>
          <w:sz w:val="18"/>
          <w:szCs w:val="18"/>
          <w:rPrChange w:id="504" w:author="Jackson Halpin" w:date="2025-06-11T14:21:00Z" w16du:dateUtc="2025-06-11T18:21:00Z">
            <w:rPr>
              <w:rFonts w:ascii="Times New Roman" w:hAnsi="Times New Roman" w:cs="Times New Roman"/>
            </w:rPr>
          </w:rPrChange>
        </w:rPr>
        <w:t>.</w:t>
      </w:r>
      <w:r w:rsidR="00125131" w:rsidRPr="00557BC1">
        <w:rPr>
          <w:rFonts w:ascii="Georgia" w:hAnsi="Georgia" w:cs="Times New Roman"/>
          <w:sz w:val="18"/>
          <w:szCs w:val="18"/>
          <w:rPrChange w:id="505" w:author="Jackson Halpin" w:date="2025-06-11T14:21:00Z" w16du:dateUtc="2025-06-11T18:21:00Z">
            <w:rPr>
              <w:rFonts w:ascii="Times New Roman" w:hAnsi="Times New Roman" w:cs="Times New Roman"/>
            </w:rPr>
          </w:rPrChange>
        </w:rPr>
        <w:t xml:space="preserve"> The proteome-wide abundance of such non-canonical binders</w:t>
      </w:r>
      <w:r w:rsidR="002A6428" w:rsidRPr="00557BC1">
        <w:rPr>
          <w:rFonts w:ascii="Georgia" w:hAnsi="Georgia" w:cs="Times New Roman"/>
          <w:sz w:val="18"/>
          <w:szCs w:val="18"/>
          <w:rPrChange w:id="506" w:author="Jackson Halpin" w:date="2025-06-11T14:21:00Z" w16du:dateUtc="2025-06-11T18:21:00Z">
            <w:rPr>
              <w:rFonts w:ascii="Times New Roman" w:hAnsi="Times New Roman" w:cs="Times New Roman"/>
            </w:rPr>
          </w:rPrChange>
        </w:rPr>
        <w:t>, i.e., binders that do not match the motif [FWY]</w:t>
      </w:r>
      <w:r w:rsidR="002A6428" w:rsidRPr="00557BC1">
        <w:rPr>
          <w:rFonts w:ascii="Georgia" w:hAnsi="Georgia" w:cs="Times New Roman"/>
          <w:sz w:val="18"/>
          <w:szCs w:val="18"/>
          <w:vertAlign w:val="subscript"/>
          <w:rPrChange w:id="507" w:author="Jackson Halpin" w:date="2025-06-11T14:21:00Z" w16du:dateUtc="2025-06-11T18:21:00Z">
            <w:rPr>
              <w:rFonts w:ascii="Times New Roman" w:hAnsi="Times New Roman" w:cs="Times New Roman"/>
              <w:vertAlign w:val="subscript"/>
            </w:rPr>
          </w:rPrChange>
        </w:rPr>
        <w:t>0</w:t>
      </w:r>
      <w:r w:rsidR="002A6428" w:rsidRPr="00557BC1">
        <w:rPr>
          <w:rFonts w:ascii="Georgia" w:hAnsi="Georgia" w:cs="Times New Roman"/>
          <w:sz w:val="18"/>
          <w:szCs w:val="18"/>
          <w:rPrChange w:id="508" w:author="Jackson Halpin" w:date="2025-06-11T14:21:00Z" w16du:dateUtc="2025-06-11T18:21:00Z">
            <w:rPr>
              <w:rFonts w:ascii="Times New Roman" w:hAnsi="Times New Roman" w:cs="Times New Roman"/>
            </w:rPr>
          </w:rPrChange>
        </w:rPr>
        <w:t>-X</w:t>
      </w:r>
      <w:r w:rsidR="002A6428" w:rsidRPr="00557BC1">
        <w:rPr>
          <w:rFonts w:ascii="Georgia" w:hAnsi="Georgia" w:cs="Times New Roman"/>
          <w:sz w:val="18"/>
          <w:szCs w:val="18"/>
          <w:vertAlign w:val="subscript"/>
          <w:rPrChange w:id="509" w:author="Jackson Halpin" w:date="2025-06-11T14:21:00Z" w16du:dateUtc="2025-06-11T18:21:00Z">
            <w:rPr>
              <w:rFonts w:ascii="Times New Roman" w:hAnsi="Times New Roman" w:cs="Times New Roman"/>
              <w:vertAlign w:val="subscript"/>
            </w:rPr>
          </w:rPrChange>
        </w:rPr>
        <w:t>1</w:t>
      </w:r>
      <w:r w:rsidR="002A6428" w:rsidRPr="00557BC1">
        <w:rPr>
          <w:rFonts w:ascii="Georgia" w:hAnsi="Georgia" w:cs="Times New Roman"/>
          <w:sz w:val="18"/>
          <w:szCs w:val="18"/>
          <w:rPrChange w:id="510" w:author="Jackson Halpin" w:date="2025-06-11T14:21:00Z" w16du:dateUtc="2025-06-11T18:21:00Z">
            <w:rPr>
              <w:rFonts w:ascii="Times New Roman" w:hAnsi="Times New Roman" w:cs="Times New Roman"/>
            </w:rPr>
          </w:rPrChange>
        </w:rPr>
        <w:t>-X</w:t>
      </w:r>
      <w:r w:rsidR="002A6428" w:rsidRPr="00557BC1">
        <w:rPr>
          <w:rFonts w:ascii="Georgia" w:hAnsi="Georgia" w:cs="Times New Roman"/>
          <w:sz w:val="18"/>
          <w:szCs w:val="18"/>
          <w:vertAlign w:val="subscript"/>
          <w:rPrChange w:id="511" w:author="Jackson Halpin" w:date="2025-06-11T14:21:00Z" w16du:dateUtc="2025-06-11T18:21:00Z">
            <w:rPr>
              <w:rFonts w:ascii="Times New Roman" w:hAnsi="Times New Roman" w:cs="Times New Roman"/>
              <w:vertAlign w:val="subscript"/>
            </w:rPr>
          </w:rPrChange>
        </w:rPr>
        <w:t>2</w:t>
      </w:r>
      <w:r w:rsidR="002A6428" w:rsidRPr="00557BC1">
        <w:rPr>
          <w:rFonts w:ascii="Georgia" w:hAnsi="Georgia" w:cs="Times New Roman"/>
          <w:sz w:val="18"/>
          <w:szCs w:val="18"/>
          <w:rPrChange w:id="512" w:author="Jackson Halpin" w:date="2025-06-11T14:21:00Z" w16du:dateUtc="2025-06-11T18:21:00Z">
            <w:rPr>
              <w:rFonts w:ascii="Times New Roman" w:hAnsi="Times New Roman" w:cs="Times New Roman"/>
            </w:rPr>
          </w:rPrChange>
        </w:rPr>
        <w:t>-[LVI]</w:t>
      </w:r>
      <w:r w:rsidR="002A6428" w:rsidRPr="00557BC1">
        <w:rPr>
          <w:rFonts w:ascii="Georgia" w:hAnsi="Georgia" w:cs="Times New Roman"/>
          <w:sz w:val="18"/>
          <w:szCs w:val="18"/>
          <w:vertAlign w:val="subscript"/>
          <w:rPrChange w:id="513" w:author="Jackson Halpin" w:date="2025-06-11T14:21:00Z" w16du:dateUtc="2025-06-11T18:21:00Z">
            <w:rPr>
              <w:rFonts w:ascii="Times New Roman" w:hAnsi="Times New Roman" w:cs="Times New Roman"/>
              <w:vertAlign w:val="subscript"/>
            </w:rPr>
          </w:rPrChange>
        </w:rPr>
        <w:t>3</w:t>
      </w:r>
      <w:r w:rsidR="002A6428" w:rsidRPr="00557BC1">
        <w:rPr>
          <w:rFonts w:ascii="Georgia" w:hAnsi="Georgia" w:cs="Times New Roman"/>
          <w:sz w:val="18"/>
          <w:szCs w:val="18"/>
          <w:rPrChange w:id="514" w:author="Jackson Halpin" w:date="2025-06-11T14:21:00Z" w16du:dateUtc="2025-06-11T18:21:00Z">
            <w:rPr>
              <w:rFonts w:ascii="Times New Roman" w:hAnsi="Times New Roman" w:cs="Times New Roman"/>
            </w:rPr>
          </w:rPrChange>
        </w:rPr>
        <w:t>,</w:t>
      </w:r>
      <w:r w:rsidR="00125131" w:rsidRPr="00557BC1">
        <w:rPr>
          <w:rFonts w:ascii="Georgia" w:hAnsi="Georgia" w:cs="Times New Roman"/>
          <w:sz w:val="18"/>
          <w:szCs w:val="18"/>
          <w:rPrChange w:id="515" w:author="Jackson Halpin" w:date="2025-06-11T14:21:00Z" w16du:dateUtc="2025-06-11T18:21:00Z">
            <w:rPr>
              <w:rFonts w:ascii="Times New Roman" w:hAnsi="Times New Roman" w:cs="Times New Roman"/>
            </w:rPr>
          </w:rPrChange>
        </w:rPr>
        <w:t xml:space="preserve"> is not known.</w:t>
      </w:r>
    </w:p>
    <w:p w14:paraId="2645B800" w14:textId="5EC27223" w:rsidR="00D361A9" w:rsidRPr="00557BC1" w:rsidRDefault="00607D32" w:rsidP="00557BC1">
      <w:pPr>
        <w:tabs>
          <w:tab w:val="left" w:pos="2610"/>
        </w:tabs>
        <w:ind w:firstLine="720"/>
        <w:jc w:val="both"/>
        <w:rPr>
          <w:rFonts w:ascii="Georgia" w:hAnsi="Georgia" w:cs="Times New Roman"/>
          <w:strike/>
          <w:sz w:val="18"/>
          <w:szCs w:val="18"/>
          <w:rPrChange w:id="516" w:author="Jackson Halpin" w:date="2025-06-11T14:21:00Z" w16du:dateUtc="2025-06-11T18:21:00Z">
            <w:rPr>
              <w:rFonts w:ascii="Times New Roman" w:hAnsi="Times New Roman" w:cs="Times New Roman"/>
              <w:strike/>
            </w:rPr>
          </w:rPrChange>
        </w:rPr>
        <w:pPrChange w:id="517" w:author="Jackson Halpin" w:date="2025-06-11T14:17:00Z" w16du:dateUtc="2025-06-11T18:17:00Z">
          <w:pPr>
            <w:tabs>
              <w:tab w:val="left" w:pos="2610"/>
            </w:tabs>
            <w:spacing w:line="480" w:lineRule="auto"/>
            <w:ind w:firstLine="720"/>
            <w:jc w:val="both"/>
          </w:pPr>
        </w:pPrChange>
      </w:pPr>
      <w:r w:rsidRPr="00557BC1">
        <w:rPr>
          <w:rFonts w:ascii="Georgia" w:hAnsi="Georgia" w:cs="Times New Roman"/>
          <w:sz w:val="18"/>
          <w:szCs w:val="18"/>
          <w:rPrChange w:id="518" w:author="Jackson Halpin" w:date="2025-06-11T14:21:00Z" w16du:dateUtc="2025-06-11T18:21:00Z">
            <w:rPr>
              <w:rFonts w:ascii="Times New Roman" w:hAnsi="Times New Roman" w:cs="Times New Roman"/>
            </w:rPr>
          </w:rPrChange>
        </w:rPr>
        <w:t xml:space="preserve">Given that </w:t>
      </w:r>
      <w:r w:rsidR="00EC12F3" w:rsidRPr="00557BC1">
        <w:rPr>
          <w:rFonts w:ascii="Georgia" w:hAnsi="Georgia" w:cs="Times New Roman"/>
          <w:sz w:val="18"/>
          <w:szCs w:val="18"/>
          <w:rPrChange w:id="519" w:author="Jackson Halpin" w:date="2025-06-11T14:21:00Z" w16du:dateUtc="2025-06-11T18:21:00Z">
            <w:rPr>
              <w:rFonts w:ascii="Times New Roman" w:hAnsi="Times New Roman" w:cs="Times New Roman"/>
            </w:rPr>
          </w:rPrChange>
        </w:rPr>
        <w:t>not all instances of the LIR motif bind</w:t>
      </w:r>
      <w:r w:rsidRPr="00557BC1">
        <w:rPr>
          <w:rFonts w:ascii="Georgia" w:hAnsi="Georgia" w:cs="Times New Roman"/>
          <w:sz w:val="18"/>
          <w:szCs w:val="18"/>
          <w:rPrChange w:id="520" w:author="Jackson Halpin" w:date="2025-06-11T14:21:00Z" w16du:dateUtc="2025-06-11T18:21:00Z">
            <w:rPr>
              <w:rFonts w:ascii="Times New Roman" w:hAnsi="Times New Roman" w:cs="Times New Roman"/>
            </w:rPr>
          </w:rPrChange>
        </w:rPr>
        <w:t xml:space="preserve"> to LC3B</w:t>
      </w:r>
      <w:r w:rsidR="00AE4B59" w:rsidRPr="00557BC1">
        <w:rPr>
          <w:rFonts w:ascii="Georgia" w:hAnsi="Georgia" w:cs="Times New Roman"/>
          <w:sz w:val="18"/>
          <w:szCs w:val="18"/>
          <w:rPrChange w:id="521" w:author="Jackson Halpin" w:date="2025-06-11T14:21:00Z" w16du:dateUtc="2025-06-11T18:21:00Z">
            <w:rPr>
              <w:rFonts w:ascii="Times New Roman" w:hAnsi="Times New Roman" w:cs="Times New Roman"/>
            </w:rPr>
          </w:rPrChange>
        </w:rPr>
        <w:t>,</w:t>
      </w:r>
      <w:r w:rsidR="00101796" w:rsidRPr="00557BC1">
        <w:rPr>
          <w:rFonts w:ascii="Georgia" w:hAnsi="Georgia" w:cs="Times New Roman"/>
          <w:sz w:val="18"/>
          <w:szCs w:val="18"/>
          <w:rPrChange w:id="522" w:author="Jackson Halpin" w:date="2025-06-11T14:21:00Z" w16du:dateUtc="2025-06-11T18:21:00Z">
            <w:rPr>
              <w:rFonts w:ascii="Times New Roman" w:hAnsi="Times New Roman" w:cs="Times New Roman"/>
            </w:rPr>
          </w:rPrChange>
        </w:rPr>
        <w:t xml:space="preserve"> </w:t>
      </w:r>
      <w:r w:rsidR="00EC12F3" w:rsidRPr="00557BC1">
        <w:rPr>
          <w:rFonts w:ascii="Georgia" w:hAnsi="Georgia" w:cs="Times New Roman"/>
          <w:sz w:val="18"/>
          <w:szCs w:val="18"/>
          <w:rPrChange w:id="523" w:author="Jackson Halpin" w:date="2025-06-11T14:21:00Z" w16du:dateUtc="2025-06-11T18:21:00Z">
            <w:rPr>
              <w:rFonts w:ascii="Times New Roman" w:hAnsi="Times New Roman" w:cs="Times New Roman"/>
            </w:rPr>
          </w:rPrChange>
        </w:rPr>
        <w:t xml:space="preserve">and </w:t>
      </w:r>
      <w:r w:rsidR="00207A59" w:rsidRPr="00557BC1">
        <w:rPr>
          <w:rFonts w:ascii="Georgia" w:hAnsi="Georgia" w:cs="Times New Roman"/>
          <w:sz w:val="18"/>
          <w:szCs w:val="18"/>
          <w:rPrChange w:id="524" w:author="Jackson Halpin" w:date="2025-06-11T14:21:00Z" w16du:dateUtc="2025-06-11T18:21:00Z">
            <w:rPr>
              <w:rFonts w:ascii="Times New Roman" w:hAnsi="Times New Roman" w:cs="Times New Roman"/>
            </w:rPr>
          </w:rPrChange>
        </w:rPr>
        <w:t xml:space="preserve">that </w:t>
      </w:r>
      <w:r w:rsidR="00EC12F3" w:rsidRPr="00557BC1">
        <w:rPr>
          <w:rFonts w:ascii="Georgia" w:hAnsi="Georgia" w:cs="Times New Roman"/>
          <w:sz w:val="18"/>
          <w:szCs w:val="18"/>
          <w:rPrChange w:id="525" w:author="Jackson Halpin" w:date="2025-06-11T14:21:00Z" w16du:dateUtc="2025-06-11T18:21:00Z">
            <w:rPr>
              <w:rFonts w:ascii="Times New Roman" w:hAnsi="Times New Roman" w:cs="Times New Roman"/>
            </w:rPr>
          </w:rPrChange>
        </w:rPr>
        <w:t xml:space="preserve">not all </w:t>
      </w:r>
      <w:r w:rsidR="00DF2A32" w:rsidRPr="00557BC1">
        <w:rPr>
          <w:rFonts w:ascii="Georgia" w:hAnsi="Georgia" w:cs="Times New Roman"/>
          <w:sz w:val="18"/>
          <w:szCs w:val="18"/>
          <w:rPrChange w:id="526" w:author="Jackson Halpin" w:date="2025-06-11T14:21:00Z" w16du:dateUtc="2025-06-11T18:21:00Z">
            <w:rPr>
              <w:rFonts w:ascii="Times New Roman" w:hAnsi="Times New Roman" w:cs="Times New Roman"/>
            </w:rPr>
          </w:rPrChange>
        </w:rPr>
        <w:t xml:space="preserve">LC3B </w:t>
      </w:r>
      <w:r w:rsidR="00101796" w:rsidRPr="00557BC1">
        <w:rPr>
          <w:rFonts w:ascii="Georgia" w:hAnsi="Georgia" w:cs="Times New Roman"/>
          <w:sz w:val="18"/>
          <w:szCs w:val="18"/>
          <w:rPrChange w:id="527" w:author="Jackson Halpin" w:date="2025-06-11T14:21:00Z" w16du:dateUtc="2025-06-11T18:21:00Z">
            <w:rPr>
              <w:rFonts w:ascii="Times New Roman" w:hAnsi="Times New Roman" w:cs="Times New Roman"/>
            </w:rPr>
          </w:rPrChange>
        </w:rPr>
        <w:t>interactors</w:t>
      </w:r>
      <w:r w:rsidR="00EC12F3" w:rsidRPr="00557BC1">
        <w:rPr>
          <w:rFonts w:ascii="Georgia" w:hAnsi="Georgia" w:cs="Times New Roman"/>
          <w:sz w:val="18"/>
          <w:szCs w:val="18"/>
          <w:rPrChange w:id="528" w:author="Jackson Halpin" w:date="2025-06-11T14:21:00Z" w16du:dateUtc="2025-06-11T18:21:00Z">
            <w:rPr>
              <w:rFonts w:ascii="Times New Roman" w:hAnsi="Times New Roman" w:cs="Times New Roman"/>
            </w:rPr>
          </w:rPrChange>
        </w:rPr>
        <w:t xml:space="preserve"> contain a LIR motif,</w:t>
      </w:r>
      <w:r w:rsidR="00F87145" w:rsidRPr="00557BC1">
        <w:rPr>
          <w:rFonts w:ascii="Georgia" w:hAnsi="Georgia" w:cs="Times New Roman"/>
          <w:sz w:val="18"/>
          <w:szCs w:val="18"/>
          <w:rPrChange w:id="529" w:author="Jackson Halpin" w:date="2025-06-11T14:21:00Z" w16du:dateUtc="2025-06-11T18:21:00Z">
            <w:rPr>
              <w:rFonts w:ascii="Times New Roman" w:hAnsi="Times New Roman" w:cs="Times New Roman"/>
            </w:rPr>
          </w:rPrChange>
        </w:rPr>
        <w:t xml:space="preserve"> </w:t>
      </w:r>
      <w:r w:rsidR="00E86095" w:rsidRPr="00557BC1">
        <w:rPr>
          <w:rFonts w:ascii="Georgia" w:hAnsi="Georgia" w:cs="Times New Roman"/>
          <w:sz w:val="18"/>
          <w:szCs w:val="18"/>
          <w:rPrChange w:id="530" w:author="Jackson Halpin" w:date="2025-06-11T14:21:00Z" w16du:dateUtc="2025-06-11T18:21:00Z">
            <w:rPr>
              <w:rFonts w:ascii="Times New Roman" w:hAnsi="Times New Roman" w:cs="Times New Roman"/>
            </w:rPr>
          </w:rPrChange>
        </w:rPr>
        <w:t>we sought to understand</w:t>
      </w:r>
      <w:r w:rsidR="00F87145" w:rsidRPr="00557BC1">
        <w:rPr>
          <w:rFonts w:ascii="Georgia" w:hAnsi="Georgia" w:cs="Times New Roman"/>
          <w:sz w:val="18"/>
          <w:szCs w:val="18"/>
          <w:rPrChange w:id="531" w:author="Jackson Halpin" w:date="2025-06-11T14:21:00Z" w16du:dateUtc="2025-06-11T18:21:00Z">
            <w:rPr>
              <w:rFonts w:ascii="Times New Roman" w:hAnsi="Times New Roman" w:cs="Times New Roman"/>
            </w:rPr>
          </w:rPrChange>
        </w:rPr>
        <w:t xml:space="preserve"> </w:t>
      </w:r>
      <w:r w:rsidR="00101796" w:rsidRPr="00557BC1">
        <w:rPr>
          <w:rFonts w:ascii="Georgia" w:hAnsi="Georgia" w:cs="Times New Roman"/>
          <w:sz w:val="18"/>
          <w:szCs w:val="18"/>
          <w:rPrChange w:id="532" w:author="Jackson Halpin" w:date="2025-06-11T14:21:00Z" w16du:dateUtc="2025-06-11T18:21:00Z">
            <w:rPr>
              <w:rFonts w:ascii="Times New Roman" w:hAnsi="Times New Roman" w:cs="Times New Roman"/>
            </w:rPr>
          </w:rPrChange>
        </w:rPr>
        <w:t xml:space="preserve">additional </w:t>
      </w:r>
      <w:r w:rsidR="00F87145" w:rsidRPr="00557BC1">
        <w:rPr>
          <w:rFonts w:ascii="Georgia" w:hAnsi="Georgia" w:cs="Times New Roman"/>
          <w:sz w:val="18"/>
          <w:szCs w:val="18"/>
          <w:rPrChange w:id="533" w:author="Jackson Halpin" w:date="2025-06-11T14:21:00Z" w16du:dateUtc="2025-06-11T18:21:00Z">
            <w:rPr>
              <w:rFonts w:ascii="Times New Roman" w:hAnsi="Times New Roman" w:cs="Times New Roman"/>
            </w:rPr>
          </w:rPrChange>
        </w:rPr>
        <w:t xml:space="preserve">determinants </w:t>
      </w:r>
      <w:r w:rsidR="002A6428" w:rsidRPr="00557BC1">
        <w:rPr>
          <w:rFonts w:ascii="Georgia" w:hAnsi="Georgia" w:cs="Times New Roman"/>
          <w:sz w:val="18"/>
          <w:szCs w:val="18"/>
          <w:rPrChange w:id="534" w:author="Jackson Halpin" w:date="2025-06-11T14:21:00Z" w16du:dateUtc="2025-06-11T18:21:00Z">
            <w:rPr>
              <w:rFonts w:ascii="Times New Roman" w:hAnsi="Times New Roman" w:cs="Times New Roman"/>
            </w:rPr>
          </w:rPrChange>
        </w:rPr>
        <w:t>beyond</w:t>
      </w:r>
      <w:r w:rsidR="00E86095" w:rsidRPr="00557BC1">
        <w:rPr>
          <w:rFonts w:ascii="Georgia" w:hAnsi="Georgia" w:cs="Times New Roman"/>
          <w:sz w:val="18"/>
          <w:szCs w:val="18"/>
          <w:rPrChange w:id="535" w:author="Jackson Halpin" w:date="2025-06-11T14:21:00Z" w16du:dateUtc="2025-06-11T18:21:00Z">
            <w:rPr>
              <w:rFonts w:ascii="Times New Roman" w:hAnsi="Times New Roman" w:cs="Times New Roman"/>
            </w:rPr>
          </w:rPrChange>
        </w:rPr>
        <w:t xml:space="preserve"> the core LIR that contribute to binding</w:t>
      </w:r>
      <w:r w:rsidR="00F87145" w:rsidRPr="00557BC1">
        <w:rPr>
          <w:rFonts w:ascii="Georgia" w:hAnsi="Georgia" w:cs="Times New Roman"/>
          <w:sz w:val="18"/>
          <w:szCs w:val="18"/>
          <w:rPrChange w:id="536" w:author="Jackson Halpin" w:date="2025-06-11T14:21:00Z" w16du:dateUtc="2025-06-11T18:21:00Z">
            <w:rPr>
              <w:rFonts w:ascii="Times New Roman" w:hAnsi="Times New Roman" w:cs="Times New Roman"/>
            </w:rPr>
          </w:rPrChange>
        </w:rPr>
        <w:t>.</w:t>
      </w:r>
      <w:r w:rsidR="00101796" w:rsidRPr="00557BC1">
        <w:rPr>
          <w:rFonts w:ascii="Georgia" w:hAnsi="Georgia" w:cs="Times New Roman"/>
          <w:sz w:val="18"/>
          <w:szCs w:val="18"/>
          <w:rPrChange w:id="537" w:author="Jackson Halpin" w:date="2025-06-11T14:21:00Z" w16du:dateUtc="2025-06-11T18:21:00Z">
            <w:rPr>
              <w:rFonts w:ascii="Times New Roman" w:hAnsi="Times New Roman" w:cs="Times New Roman"/>
            </w:rPr>
          </w:rPrChange>
        </w:rPr>
        <w:t xml:space="preserve"> </w:t>
      </w:r>
      <w:r w:rsidR="00181F16" w:rsidRPr="00557BC1">
        <w:rPr>
          <w:rFonts w:ascii="Georgia" w:hAnsi="Georgia" w:cs="Times New Roman"/>
          <w:sz w:val="18"/>
          <w:szCs w:val="18"/>
          <w:rPrChange w:id="538" w:author="Jackson Halpin" w:date="2025-06-11T14:21:00Z" w16du:dateUtc="2025-06-11T18:21:00Z">
            <w:rPr>
              <w:rFonts w:ascii="Times New Roman" w:hAnsi="Times New Roman" w:cs="Times New Roman"/>
            </w:rPr>
          </w:rPrChange>
        </w:rPr>
        <w:t>To discover these, we used a</w:t>
      </w:r>
      <w:r w:rsidR="00D361A9" w:rsidRPr="00557BC1">
        <w:rPr>
          <w:rFonts w:ascii="Georgia" w:hAnsi="Georgia" w:cs="Times New Roman"/>
          <w:sz w:val="18"/>
          <w:szCs w:val="18"/>
          <w:rPrChange w:id="539" w:author="Jackson Halpin" w:date="2025-06-11T14:21:00Z" w16du:dateUtc="2025-06-11T18:21:00Z">
            <w:rPr>
              <w:rFonts w:ascii="Times New Roman" w:hAnsi="Times New Roman" w:cs="Times New Roman"/>
            </w:rPr>
          </w:rPrChange>
        </w:rPr>
        <w:t xml:space="preserve"> bacterial display</w:t>
      </w:r>
      <w:r w:rsidR="00181F16" w:rsidRPr="00557BC1">
        <w:rPr>
          <w:rFonts w:ascii="Georgia" w:hAnsi="Georgia" w:cs="Times New Roman"/>
          <w:sz w:val="18"/>
          <w:szCs w:val="18"/>
          <w:rPrChange w:id="540" w:author="Jackson Halpin" w:date="2025-06-11T14:21:00Z" w16du:dateUtc="2025-06-11T18:21:00Z">
            <w:rPr>
              <w:rFonts w:ascii="Times New Roman" w:hAnsi="Times New Roman" w:cs="Times New Roman"/>
            </w:rPr>
          </w:rPrChange>
        </w:rPr>
        <w:t xml:space="preserve"> assay</w:t>
      </w:r>
      <w:r w:rsidR="00D361A9" w:rsidRPr="00557BC1">
        <w:rPr>
          <w:rFonts w:ascii="Georgia" w:hAnsi="Georgia" w:cs="Times New Roman"/>
          <w:sz w:val="18"/>
          <w:szCs w:val="18"/>
          <w:rPrChange w:id="541" w:author="Jackson Halpin" w:date="2025-06-11T14:21:00Z" w16du:dateUtc="2025-06-11T18:21:00Z">
            <w:rPr>
              <w:rFonts w:ascii="Times New Roman" w:hAnsi="Times New Roman" w:cs="Times New Roman"/>
            </w:rPr>
          </w:rPrChange>
        </w:rPr>
        <w:t xml:space="preserve"> to </w:t>
      </w:r>
      <w:r w:rsidR="00181F16" w:rsidRPr="00557BC1">
        <w:rPr>
          <w:rFonts w:ascii="Georgia" w:hAnsi="Georgia" w:cs="Times New Roman"/>
          <w:sz w:val="18"/>
          <w:szCs w:val="18"/>
          <w:rPrChange w:id="542" w:author="Jackson Halpin" w:date="2025-06-11T14:21:00Z" w16du:dateUtc="2025-06-11T18:21:00Z">
            <w:rPr>
              <w:rFonts w:ascii="Times New Roman" w:hAnsi="Times New Roman" w:cs="Times New Roman"/>
            </w:rPr>
          </w:rPrChange>
        </w:rPr>
        <w:t xml:space="preserve">screen </w:t>
      </w:r>
      <w:r w:rsidR="00232F80" w:rsidRPr="00557BC1">
        <w:rPr>
          <w:rFonts w:ascii="Georgia" w:hAnsi="Georgia" w:cs="Times New Roman"/>
          <w:sz w:val="18"/>
          <w:szCs w:val="18"/>
          <w:rPrChange w:id="543" w:author="Jackson Halpin" w:date="2025-06-11T14:21:00Z" w16du:dateUtc="2025-06-11T18:21:00Z">
            <w:rPr>
              <w:rFonts w:ascii="Times New Roman" w:hAnsi="Times New Roman" w:cs="Times New Roman"/>
            </w:rPr>
          </w:rPrChange>
        </w:rPr>
        <w:t xml:space="preserve">~500,000 peptides derived from the human proteome for those </w:t>
      </w:r>
      <w:r w:rsidR="00D361A9" w:rsidRPr="00557BC1">
        <w:rPr>
          <w:rFonts w:ascii="Georgia" w:hAnsi="Georgia" w:cs="Times New Roman"/>
          <w:sz w:val="18"/>
          <w:szCs w:val="18"/>
          <w:rPrChange w:id="544" w:author="Jackson Halpin" w:date="2025-06-11T14:21:00Z" w16du:dateUtc="2025-06-11T18:21:00Z">
            <w:rPr>
              <w:rFonts w:ascii="Times New Roman" w:hAnsi="Times New Roman" w:cs="Times New Roman"/>
            </w:rPr>
          </w:rPrChange>
        </w:rPr>
        <w:t>capable of bind</w:t>
      </w:r>
      <w:r w:rsidR="006F0D93" w:rsidRPr="00557BC1">
        <w:rPr>
          <w:rFonts w:ascii="Georgia" w:hAnsi="Georgia" w:cs="Times New Roman"/>
          <w:sz w:val="18"/>
          <w:szCs w:val="18"/>
          <w:rPrChange w:id="545" w:author="Jackson Halpin" w:date="2025-06-11T14:21:00Z" w16du:dateUtc="2025-06-11T18:21:00Z">
            <w:rPr>
              <w:rFonts w:ascii="Times New Roman" w:hAnsi="Times New Roman" w:cs="Times New Roman"/>
            </w:rPr>
          </w:rPrChange>
        </w:rPr>
        <w:t>i</w:t>
      </w:r>
      <w:r w:rsidR="00D361A9" w:rsidRPr="00557BC1">
        <w:rPr>
          <w:rFonts w:ascii="Georgia" w:hAnsi="Georgia" w:cs="Times New Roman"/>
          <w:sz w:val="18"/>
          <w:szCs w:val="18"/>
          <w:rPrChange w:id="546" w:author="Jackson Halpin" w:date="2025-06-11T14:21:00Z" w16du:dateUtc="2025-06-11T18:21:00Z">
            <w:rPr>
              <w:rFonts w:ascii="Times New Roman" w:hAnsi="Times New Roman" w:cs="Times New Roman"/>
            </w:rPr>
          </w:rPrChange>
        </w:rPr>
        <w:t>ng to LC3B</w:t>
      </w:r>
      <w:r w:rsidR="00816A3A" w:rsidRPr="00557BC1">
        <w:rPr>
          <w:rFonts w:ascii="Georgia" w:hAnsi="Georgia" w:cs="Times New Roman"/>
          <w:sz w:val="18"/>
          <w:szCs w:val="18"/>
          <w:rPrChange w:id="547" w:author="Jackson Halpin" w:date="2025-06-11T14:21:00Z" w16du:dateUtc="2025-06-11T18:21:00Z">
            <w:rPr>
              <w:rFonts w:ascii="Times New Roman" w:hAnsi="Times New Roman" w:cs="Times New Roman"/>
            </w:rPr>
          </w:rPrChange>
        </w:rPr>
        <w:t xml:space="preserve">. </w:t>
      </w:r>
      <w:r w:rsidR="00FE3B0C" w:rsidRPr="00557BC1">
        <w:rPr>
          <w:rFonts w:ascii="Georgia" w:hAnsi="Georgia" w:cs="Times New Roman"/>
          <w:sz w:val="18"/>
          <w:szCs w:val="18"/>
          <w:rPrChange w:id="548" w:author="Jackson Halpin" w:date="2025-06-11T14:21:00Z" w16du:dateUtc="2025-06-11T18:21:00Z">
            <w:rPr>
              <w:rFonts w:ascii="Times New Roman" w:hAnsi="Times New Roman" w:cs="Times New Roman"/>
            </w:rPr>
          </w:rPrChange>
        </w:rPr>
        <w:t xml:space="preserve">We determined the binding affinity of top hits from the screen and elucidated binding mechanisms that support SLiM-LC3B interactions for known and novel binders through structural </w:t>
      </w:r>
      <w:r w:rsidR="00FC383E" w:rsidRPr="00557BC1">
        <w:rPr>
          <w:rFonts w:ascii="Georgia" w:hAnsi="Georgia" w:cs="Times New Roman"/>
          <w:sz w:val="18"/>
          <w:szCs w:val="18"/>
          <w:rPrChange w:id="549" w:author="Jackson Halpin" w:date="2025-06-11T14:21:00Z" w16du:dateUtc="2025-06-11T18:21:00Z">
            <w:rPr>
              <w:rFonts w:ascii="Times New Roman" w:hAnsi="Times New Roman" w:cs="Times New Roman"/>
            </w:rPr>
          </w:rPrChange>
        </w:rPr>
        <w:t xml:space="preserve">and biochemical </w:t>
      </w:r>
      <w:r w:rsidR="002A6428" w:rsidRPr="00557BC1">
        <w:rPr>
          <w:rFonts w:ascii="Georgia" w:hAnsi="Georgia" w:cs="Times New Roman"/>
          <w:sz w:val="18"/>
          <w:szCs w:val="18"/>
          <w:rPrChange w:id="550" w:author="Jackson Halpin" w:date="2025-06-11T14:21:00Z" w16du:dateUtc="2025-06-11T18:21:00Z">
            <w:rPr>
              <w:rFonts w:ascii="Times New Roman" w:hAnsi="Times New Roman" w:cs="Times New Roman"/>
            </w:rPr>
          </w:rPrChange>
        </w:rPr>
        <w:t xml:space="preserve">analysis </w:t>
      </w:r>
      <w:r w:rsidR="00FC383E" w:rsidRPr="00557BC1">
        <w:rPr>
          <w:rFonts w:ascii="Georgia" w:hAnsi="Georgia" w:cs="Times New Roman"/>
          <w:sz w:val="18"/>
          <w:szCs w:val="18"/>
          <w:rPrChange w:id="551" w:author="Jackson Halpin" w:date="2025-06-11T14:21:00Z" w16du:dateUtc="2025-06-11T18:21:00Z">
            <w:rPr>
              <w:rFonts w:ascii="Times New Roman" w:hAnsi="Times New Roman" w:cs="Times New Roman"/>
            </w:rPr>
          </w:rPrChange>
        </w:rPr>
        <w:t>of identified peptides and mutated variants</w:t>
      </w:r>
      <w:r w:rsidR="00FE3B0C" w:rsidRPr="00557BC1">
        <w:rPr>
          <w:rFonts w:ascii="Georgia" w:hAnsi="Georgia" w:cs="Times New Roman"/>
          <w:sz w:val="18"/>
          <w:szCs w:val="18"/>
          <w:rPrChange w:id="552" w:author="Jackson Halpin" w:date="2025-06-11T14:21:00Z" w16du:dateUtc="2025-06-11T18:21:00Z">
            <w:rPr>
              <w:rFonts w:ascii="Times New Roman" w:hAnsi="Times New Roman" w:cs="Times New Roman"/>
            </w:rPr>
          </w:rPrChange>
        </w:rPr>
        <w:t xml:space="preserve">. </w:t>
      </w:r>
      <w:r w:rsidR="00181F16" w:rsidRPr="00557BC1">
        <w:rPr>
          <w:rFonts w:ascii="Georgia" w:hAnsi="Georgia" w:cs="Times New Roman"/>
          <w:sz w:val="18"/>
          <w:szCs w:val="18"/>
          <w:rPrChange w:id="553" w:author="Jackson Halpin" w:date="2025-06-11T14:21:00Z" w16du:dateUtc="2025-06-11T18:21:00Z">
            <w:rPr>
              <w:rFonts w:ascii="Times New Roman" w:hAnsi="Times New Roman" w:cs="Times New Roman"/>
            </w:rPr>
          </w:rPrChange>
        </w:rPr>
        <w:t xml:space="preserve">Our results </w:t>
      </w:r>
      <w:r w:rsidR="006F0D93" w:rsidRPr="00557BC1">
        <w:rPr>
          <w:rFonts w:ascii="Georgia" w:hAnsi="Georgia" w:cs="Times New Roman"/>
          <w:sz w:val="18"/>
          <w:szCs w:val="18"/>
          <w:rPrChange w:id="554" w:author="Jackson Halpin" w:date="2025-06-11T14:21:00Z" w16du:dateUtc="2025-06-11T18:21:00Z">
            <w:rPr>
              <w:rFonts w:ascii="Times New Roman" w:hAnsi="Times New Roman" w:cs="Times New Roman"/>
            </w:rPr>
          </w:rPrChange>
        </w:rPr>
        <w:t xml:space="preserve">expand the number and types of residues that can engage HP2 on </w:t>
      </w:r>
      <w:del w:id="555" w:author="Jennifer Kosmatka" w:date="2025-05-30T17:12:00Z" w16du:dateUtc="2025-05-30T21:12:00Z">
        <w:r w:rsidR="006F0D93" w:rsidRPr="00557BC1" w:rsidDel="00C53F0D">
          <w:rPr>
            <w:rFonts w:ascii="Georgia" w:hAnsi="Georgia" w:cs="Times New Roman"/>
            <w:sz w:val="18"/>
            <w:szCs w:val="18"/>
            <w:rPrChange w:id="556" w:author="Jackson Halpin" w:date="2025-06-11T14:21:00Z" w16du:dateUtc="2025-06-11T18:21:00Z">
              <w:rPr>
                <w:rFonts w:ascii="Times New Roman" w:hAnsi="Times New Roman" w:cs="Times New Roman"/>
              </w:rPr>
            </w:rPrChange>
          </w:rPr>
          <w:delText>LC3B</w:delText>
        </w:r>
        <w:r w:rsidR="00125131" w:rsidRPr="00557BC1" w:rsidDel="00C53F0D">
          <w:rPr>
            <w:rFonts w:ascii="Georgia" w:hAnsi="Georgia" w:cs="Times New Roman"/>
            <w:sz w:val="18"/>
            <w:szCs w:val="18"/>
            <w:rPrChange w:id="557" w:author="Jackson Halpin" w:date="2025-06-11T14:21:00Z" w16du:dateUtc="2025-06-11T18:21:00Z">
              <w:rPr>
                <w:rFonts w:ascii="Times New Roman" w:hAnsi="Times New Roman" w:cs="Times New Roman"/>
              </w:rPr>
            </w:rPrChange>
          </w:rPr>
          <w:delText>,</w:delText>
        </w:r>
        <w:r w:rsidR="00181F16" w:rsidRPr="00557BC1" w:rsidDel="00C53F0D">
          <w:rPr>
            <w:rFonts w:ascii="Georgia" w:hAnsi="Georgia" w:cs="Times New Roman"/>
            <w:sz w:val="18"/>
            <w:szCs w:val="18"/>
            <w:rPrChange w:id="558" w:author="Jackson Halpin" w:date="2025-06-11T14:21:00Z" w16du:dateUtc="2025-06-11T18:21:00Z">
              <w:rPr>
                <w:rFonts w:ascii="Times New Roman" w:hAnsi="Times New Roman" w:cs="Times New Roman"/>
              </w:rPr>
            </w:rPrChange>
          </w:rPr>
          <w:delText xml:space="preserve"> </w:delText>
        </w:r>
        <w:r w:rsidR="00867747" w:rsidRPr="00557BC1" w:rsidDel="00C53F0D">
          <w:rPr>
            <w:rFonts w:ascii="Georgia" w:hAnsi="Georgia" w:cs="Times New Roman"/>
            <w:sz w:val="18"/>
            <w:szCs w:val="18"/>
            <w:rPrChange w:id="559" w:author="Jackson Halpin" w:date="2025-06-11T14:21:00Z" w16du:dateUtc="2025-06-11T18:21:00Z">
              <w:rPr>
                <w:rFonts w:ascii="Times New Roman" w:hAnsi="Times New Roman" w:cs="Times New Roman"/>
              </w:rPr>
            </w:rPrChange>
          </w:rPr>
          <w:delText>and</w:delText>
        </w:r>
      </w:del>
      <w:ins w:id="560" w:author="Jennifer Kosmatka" w:date="2025-05-30T17:12:00Z" w16du:dateUtc="2025-05-30T21:12:00Z">
        <w:r w:rsidR="00C53F0D" w:rsidRPr="00557BC1">
          <w:rPr>
            <w:rFonts w:ascii="Georgia" w:hAnsi="Georgia" w:cs="Times New Roman"/>
            <w:sz w:val="18"/>
            <w:szCs w:val="18"/>
            <w:rPrChange w:id="561" w:author="Jackson Halpin" w:date="2025-06-11T14:21:00Z" w16du:dateUtc="2025-06-11T18:21:00Z">
              <w:rPr>
                <w:rFonts w:ascii="Times New Roman" w:hAnsi="Times New Roman" w:cs="Times New Roman"/>
              </w:rPr>
            </w:rPrChange>
          </w:rPr>
          <w:t>LC3B and</w:t>
        </w:r>
      </w:ins>
      <w:r w:rsidR="00867747" w:rsidRPr="00557BC1">
        <w:rPr>
          <w:rFonts w:ascii="Georgia" w:hAnsi="Georgia" w:cs="Times New Roman"/>
          <w:sz w:val="18"/>
          <w:szCs w:val="18"/>
          <w:rPrChange w:id="562" w:author="Jackson Halpin" w:date="2025-06-11T14:21:00Z" w16du:dateUtc="2025-06-11T18:21:00Z">
            <w:rPr>
              <w:rFonts w:ascii="Times New Roman" w:hAnsi="Times New Roman" w:cs="Times New Roman"/>
            </w:rPr>
          </w:rPrChange>
        </w:rPr>
        <w:t xml:space="preserve"> </w:t>
      </w:r>
      <w:r w:rsidR="00181F16" w:rsidRPr="00557BC1">
        <w:rPr>
          <w:rFonts w:ascii="Georgia" w:hAnsi="Georgia" w:cs="Times New Roman"/>
          <w:sz w:val="18"/>
          <w:szCs w:val="18"/>
          <w:rPrChange w:id="563" w:author="Jackson Halpin" w:date="2025-06-11T14:21:00Z" w16du:dateUtc="2025-06-11T18:21:00Z">
            <w:rPr>
              <w:rFonts w:ascii="Times New Roman" w:hAnsi="Times New Roman" w:cs="Times New Roman"/>
            </w:rPr>
          </w:rPrChange>
        </w:rPr>
        <w:t xml:space="preserve">reveal the influence of </w:t>
      </w:r>
      <w:commentRangeStart w:id="564"/>
      <w:commentRangeStart w:id="565"/>
      <w:r w:rsidR="00181F16" w:rsidRPr="00557BC1">
        <w:rPr>
          <w:rFonts w:ascii="Georgia" w:hAnsi="Georgia" w:cs="Times New Roman"/>
          <w:sz w:val="18"/>
          <w:szCs w:val="18"/>
          <w:rPrChange w:id="566" w:author="Jackson Halpin" w:date="2025-06-11T14:21:00Z" w16du:dateUtc="2025-06-11T18:21:00Z">
            <w:rPr>
              <w:rFonts w:ascii="Times New Roman" w:hAnsi="Times New Roman" w:cs="Times New Roman"/>
            </w:rPr>
          </w:rPrChange>
        </w:rPr>
        <w:t>N-terminal acidic residues</w:t>
      </w:r>
      <w:r w:rsidR="00232F80" w:rsidRPr="00557BC1">
        <w:rPr>
          <w:rFonts w:ascii="Georgia" w:hAnsi="Georgia" w:cs="Times New Roman"/>
          <w:sz w:val="18"/>
          <w:szCs w:val="18"/>
          <w:rPrChange w:id="567" w:author="Jackson Halpin" w:date="2025-06-11T14:21:00Z" w16du:dateUtc="2025-06-11T18:21:00Z">
            <w:rPr>
              <w:rFonts w:ascii="Times New Roman" w:hAnsi="Times New Roman" w:cs="Times New Roman"/>
            </w:rPr>
          </w:rPrChange>
        </w:rPr>
        <w:t xml:space="preserve"> </w:t>
      </w:r>
      <w:commentRangeEnd w:id="564"/>
      <w:r w:rsidR="002A6428" w:rsidRPr="00557BC1">
        <w:rPr>
          <w:rStyle w:val="CommentReference"/>
          <w:rFonts w:ascii="Georgia" w:hAnsi="Georgia"/>
          <w:sz w:val="10"/>
          <w:szCs w:val="10"/>
          <w:rPrChange w:id="568" w:author="Jackson Halpin" w:date="2025-06-11T14:21:00Z" w16du:dateUtc="2025-06-11T18:21:00Z">
            <w:rPr>
              <w:rStyle w:val="CommentReference"/>
            </w:rPr>
          </w:rPrChange>
        </w:rPr>
        <w:commentReference w:id="564"/>
      </w:r>
      <w:commentRangeEnd w:id="565"/>
      <w:r w:rsidR="00C53F0D" w:rsidRPr="00557BC1">
        <w:rPr>
          <w:rStyle w:val="CommentReference"/>
          <w:rFonts w:ascii="Georgia" w:hAnsi="Georgia"/>
          <w:sz w:val="10"/>
          <w:szCs w:val="10"/>
          <w:rPrChange w:id="569" w:author="Jackson Halpin" w:date="2025-06-11T14:21:00Z" w16du:dateUtc="2025-06-11T18:21:00Z">
            <w:rPr>
              <w:rStyle w:val="CommentReference"/>
            </w:rPr>
          </w:rPrChange>
        </w:rPr>
        <w:commentReference w:id="565"/>
      </w:r>
      <w:r w:rsidR="00232F80" w:rsidRPr="00557BC1">
        <w:rPr>
          <w:rFonts w:ascii="Georgia" w:hAnsi="Georgia" w:cs="Times New Roman"/>
          <w:sz w:val="18"/>
          <w:szCs w:val="18"/>
          <w:rPrChange w:id="570" w:author="Jackson Halpin" w:date="2025-06-11T14:21:00Z" w16du:dateUtc="2025-06-11T18:21:00Z">
            <w:rPr>
              <w:rFonts w:ascii="Times New Roman" w:hAnsi="Times New Roman" w:cs="Times New Roman"/>
            </w:rPr>
          </w:rPrChange>
        </w:rPr>
        <w:t>on LIR·LC3B binding affinity</w:t>
      </w:r>
      <w:r w:rsidR="00963065" w:rsidRPr="00557BC1">
        <w:rPr>
          <w:rFonts w:ascii="Georgia" w:hAnsi="Georgia" w:cs="Times New Roman"/>
          <w:sz w:val="18"/>
          <w:szCs w:val="18"/>
          <w:rPrChange w:id="571" w:author="Jackson Halpin" w:date="2025-06-11T14:21:00Z" w16du:dateUtc="2025-06-11T18:21:00Z">
            <w:rPr>
              <w:rFonts w:ascii="Times New Roman" w:hAnsi="Times New Roman" w:cs="Times New Roman"/>
            </w:rPr>
          </w:rPrChange>
        </w:rPr>
        <w:t xml:space="preserve">. Our results </w:t>
      </w:r>
      <w:r w:rsidR="00D26DB7" w:rsidRPr="00557BC1">
        <w:rPr>
          <w:rFonts w:ascii="Georgia" w:hAnsi="Georgia" w:cs="Times New Roman"/>
          <w:sz w:val="18"/>
          <w:szCs w:val="18"/>
          <w:rPrChange w:id="572" w:author="Jackson Halpin" w:date="2025-06-11T14:21:00Z" w16du:dateUtc="2025-06-11T18:21:00Z">
            <w:rPr>
              <w:rFonts w:ascii="Times New Roman" w:hAnsi="Times New Roman" w:cs="Times New Roman"/>
            </w:rPr>
          </w:rPrChange>
        </w:rPr>
        <w:t xml:space="preserve">allowed us to design a synthetic </w:t>
      </w:r>
      <w:r w:rsidR="00963065" w:rsidRPr="00557BC1">
        <w:rPr>
          <w:rFonts w:ascii="Georgia" w:hAnsi="Georgia" w:cs="Times New Roman"/>
          <w:sz w:val="18"/>
          <w:szCs w:val="18"/>
          <w:rPrChange w:id="573" w:author="Jackson Halpin" w:date="2025-06-11T14:21:00Z" w16du:dateUtc="2025-06-11T18:21:00Z">
            <w:rPr>
              <w:rFonts w:ascii="Times New Roman" w:hAnsi="Times New Roman" w:cs="Times New Roman"/>
            </w:rPr>
          </w:rPrChange>
        </w:rPr>
        <w:t>LIR peptide</w:t>
      </w:r>
      <w:r w:rsidR="00D26DB7" w:rsidRPr="00557BC1">
        <w:rPr>
          <w:rFonts w:ascii="Georgia" w:hAnsi="Georgia" w:cs="Times New Roman"/>
          <w:sz w:val="18"/>
          <w:szCs w:val="18"/>
          <w:rPrChange w:id="574" w:author="Jackson Halpin" w:date="2025-06-11T14:21:00Z" w16du:dateUtc="2025-06-11T18:21:00Z">
            <w:rPr>
              <w:rFonts w:ascii="Times New Roman" w:hAnsi="Times New Roman" w:cs="Times New Roman"/>
            </w:rPr>
          </w:rPrChange>
        </w:rPr>
        <w:t xml:space="preserve"> with affinity comparable to that of the tightest known LC3B binder</w:t>
      </w:r>
      <w:r w:rsidR="00FE3B0C" w:rsidRPr="00557BC1">
        <w:rPr>
          <w:rFonts w:ascii="Georgia" w:hAnsi="Georgia" w:cs="Times New Roman"/>
          <w:sz w:val="18"/>
          <w:szCs w:val="18"/>
          <w:rPrChange w:id="575" w:author="Jackson Halpin" w:date="2025-06-11T14:21:00Z" w16du:dateUtc="2025-06-11T18:21:00Z">
            <w:rPr>
              <w:rFonts w:ascii="Times New Roman" w:hAnsi="Times New Roman" w:cs="Times New Roman"/>
            </w:rPr>
          </w:rPrChange>
        </w:rPr>
        <w:t xml:space="preserve">. Furthermore, </w:t>
      </w:r>
      <w:r w:rsidR="00232F80" w:rsidRPr="00557BC1">
        <w:rPr>
          <w:rFonts w:ascii="Georgia" w:hAnsi="Georgia" w:cs="Times New Roman"/>
          <w:sz w:val="18"/>
          <w:szCs w:val="18"/>
          <w:rPrChange w:id="576" w:author="Jackson Halpin" w:date="2025-06-11T14:21:00Z" w16du:dateUtc="2025-06-11T18:21:00Z">
            <w:rPr>
              <w:rFonts w:ascii="Times New Roman" w:hAnsi="Times New Roman" w:cs="Times New Roman"/>
            </w:rPr>
          </w:rPrChange>
        </w:rPr>
        <w:t xml:space="preserve">using our screening data, </w:t>
      </w:r>
      <w:r w:rsidR="00FE3B0C" w:rsidRPr="00557BC1">
        <w:rPr>
          <w:rFonts w:ascii="Georgia" w:hAnsi="Georgia" w:cs="Times New Roman"/>
          <w:sz w:val="18"/>
          <w:szCs w:val="18"/>
          <w:rPrChange w:id="577" w:author="Jackson Halpin" w:date="2025-06-11T14:21:00Z" w16du:dateUtc="2025-06-11T18:21:00Z">
            <w:rPr>
              <w:rFonts w:ascii="Times New Roman" w:hAnsi="Times New Roman" w:cs="Times New Roman"/>
            </w:rPr>
          </w:rPrChange>
        </w:rPr>
        <w:t xml:space="preserve">we </w:t>
      </w:r>
      <w:del w:id="578" w:author="Jennifer Kosmatka" w:date="2025-05-31T11:00:00Z" w16du:dateUtc="2025-05-31T15:00:00Z">
        <w:r w:rsidR="00FE3B0C" w:rsidRPr="00557BC1" w:rsidDel="00C53F0D">
          <w:rPr>
            <w:rFonts w:ascii="Georgia" w:hAnsi="Georgia" w:cs="Times New Roman"/>
            <w:sz w:val="18"/>
            <w:szCs w:val="18"/>
            <w:highlight w:val="yellow"/>
            <w:rPrChange w:id="579" w:author="Jackson Halpin" w:date="2025-06-11T14:21:00Z" w16du:dateUtc="2025-06-11T18:21:00Z">
              <w:rPr>
                <w:rFonts w:ascii="Times New Roman" w:hAnsi="Times New Roman" w:cs="Times New Roman"/>
              </w:rPr>
            </w:rPrChange>
          </w:rPr>
          <w:delText>develop</w:delText>
        </w:r>
        <w:r w:rsidR="00232F80" w:rsidRPr="00557BC1" w:rsidDel="00C53F0D">
          <w:rPr>
            <w:rFonts w:ascii="Georgia" w:hAnsi="Georgia" w:cs="Times New Roman"/>
            <w:sz w:val="18"/>
            <w:szCs w:val="18"/>
            <w:highlight w:val="yellow"/>
            <w:rPrChange w:id="580" w:author="Jackson Halpin" w:date="2025-06-11T14:21:00Z" w16du:dateUtc="2025-06-11T18:21:00Z">
              <w:rPr>
                <w:rFonts w:ascii="Times New Roman" w:hAnsi="Times New Roman" w:cs="Times New Roman"/>
              </w:rPr>
            </w:rPrChange>
          </w:rPr>
          <w:delText>ed</w:delText>
        </w:r>
        <w:r w:rsidR="00FE3B0C" w:rsidRPr="00557BC1" w:rsidDel="00C53F0D">
          <w:rPr>
            <w:rFonts w:ascii="Georgia" w:hAnsi="Georgia" w:cs="Times New Roman"/>
            <w:sz w:val="18"/>
            <w:szCs w:val="18"/>
            <w:highlight w:val="yellow"/>
            <w:rPrChange w:id="581" w:author="Jackson Halpin" w:date="2025-06-11T14:21:00Z" w16du:dateUtc="2025-06-11T18:21:00Z">
              <w:rPr>
                <w:rFonts w:ascii="Times New Roman" w:hAnsi="Times New Roman" w:cs="Times New Roman"/>
              </w:rPr>
            </w:rPrChange>
          </w:rPr>
          <w:delText xml:space="preserve"> </w:delText>
        </w:r>
      </w:del>
      <w:ins w:id="582" w:author="Jennifer Kosmatka" w:date="2025-05-31T11:00:00Z" w16du:dateUtc="2025-05-31T15:00:00Z">
        <w:r w:rsidR="00C53F0D" w:rsidRPr="00557BC1">
          <w:rPr>
            <w:rFonts w:ascii="Georgia" w:hAnsi="Georgia" w:cs="Times New Roman"/>
            <w:sz w:val="18"/>
            <w:szCs w:val="18"/>
            <w:highlight w:val="yellow"/>
            <w:rPrChange w:id="583" w:author="Jackson Halpin" w:date="2025-06-11T14:21:00Z" w16du:dateUtc="2025-06-11T18:21:00Z">
              <w:rPr>
                <w:rFonts w:ascii="Times New Roman" w:hAnsi="Times New Roman" w:cs="Times New Roman"/>
              </w:rPr>
            </w:rPrChange>
          </w:rPr>
          <w:t xml:space="preserve">created </w:t>
        </w:r>
      </w:ins>
      <w:r w:rsidR="00FE3B0C" w:rsidRPr="00557BC1">
        <w:rPr>
          <w:rFonts w:ascii="Georgia" w:hAnsi="Georgia" w:cs="Times New Roman"/>
          <w:sz w:val="18"/>
          <w:szCs w:val="18"/>
          <w:highlight w:val="yellow"/>
          <w:rPrChange w:id="584" w:author="Jackson Halpin" w:date="2025-06-11T14:21:00Z" w16du:dateUtc="2025-06-11T18:21:00Z">
            <w:rPr>
              <w:rFonts w:ascii="Times New Roman" w:hAnsi="Times New Roman" w:cs="Times New Roman"/>
            </w:rPr>
          </w:rPrChange>
        </w:rPr>
        <w:t xml:space="preserve">a </w:t>
      </w:r>
      <w:del w:id="585" w:author="Jennifer Kosmatka" w:date="2025-05-31T11:00:00Z" w16du:dateUtc="2025-05-31T15:00:00Z">
        <w:r w:rsidR="00232F80" w:rsidRPr="00557BC1" w:rsidDel="00C53F0D">
          <w:rPr>
            <w:rFonts w:ascii="Georgia" w:hAnsi="Georgia" w:cs="Times New Roman"/>
            <w:sz w:val="18"/>
            <w:szCs w:val="18"/>
            <w:highlight w:val="yellow"/>
            <w:rPrChange w:id="586" w:author="Jackson Halpin" w:date="2025-06-11T14:21:00Z" w16du:dateUtc="2025-06-11T18:21:00Z">
              <w:rPr>
                <w:rFonts w:ascii="Times New Roman" w:hAnsi="Times New Roman" w:cs="Times New Roman"/>
                <w:highlight w:val="yellow"/>
              </w:rPr>
            </w:rPrChange>
          </w:rPr>
          <w:delText>best-in-class</w:delText>
        </w:r>
        <w:r w:rsidR="00232F80" w:rsidRPr="00557BC1" w:rsidDel="00C53F0D">
          <w:rPr>
            <w:rFonts w:ascii="Georgia" w:hAnsi="Georgia" w:cs="Times New Roman"/>
            <w:sz w:val="18"/>
            <w:szCs w:val="18"/>
            <w:highlight w:val="yellow"/>
            <w:rPrChange w:id="587" w:author="Jackson Halpin" w:date="2025-06-11T14:21:00Z" w16du:dateUtc="2025-06-11T18:21:00Z">
              <w:rPr>
                <w:rFonts w:ascii="Times New Roman" w:hAnsi="Times New Roman" w:cs="Times New Roman"/>
              </w:rPr>
            </w:rPrChange>
          </w:rPr>
          <w:delText xml:space="preserve"> </w:delText>
        </w:r>
        <w:r w:rsidR="00FE3B0C" w:rsidRPr="00557BC1" w:rsidDel="00C53F0D">
          <w:rPr>
            <w:rFonts w:ascii="Georgia" w:hAnsi="Georgia" w:cs="Times New Roman"/>
            <w:sz w:val="18"/>
            <w:szCs w:val="18"/>
            <w:highlight w:val="yellow"/>
            <w:rPrChange w:id="588" w:author="Jackson Halpin" w:date="2025-06-11T14:21:00Z" w16du:dateUtc="2025-06-11T18:21:00Z">
              <w:rPr>
                <w:rFonts w:ascii="Times New Roman" w:hAnsi="Times New Roman" w:cs="Times New Roman"/>
              </w:rPr>
            </w:rPrChange>
          </w:rPr>
          <w:delText>model</w:delText>
        </w:r>
      </w:del>
      <w:ins w:id="589" w:author="Jennifer Kosmatka" w:date="2025-05-31T11:00:00Z" w16du:dateUtc="2025-05-31T15:00:00Z">
        <w:r w:rsidR="00C53F0D" w:rsidRPr="00557BC1">
          <w:rPr>
            <w:rFonts w:ascii="Georgia" w:hAnsi="Georgia" w:cs="Times New Roman"/>
            <w:sz w:val="18"/>
            <w:szCs w:val="18"/>
            <w:highlight w:val="yellow"/>
            <w:rPrChange w:id="590" w:author="Jackson Halpin" w:date="2025-06-11T14:21:00Z" w16du:dateUtc="2025-06-11T18:21:00Z">
              <w:rPr>
                <w:rFonts w:ascii="Times New Roman" w:hAnsi="Times New Roman" w:cs="Times New Roman"/>
              </w:rPr>
            </w:rPrChange>
          </w:rPr>
          <w:t>PSSM</w:t>
        </w:r>
      </w:ins>
      <w:r w:rsidR="00FA29AC" w:rsidRPr="00557BC1">
        <w:rPr>
          <w:rFonts w:ascii="Georgia" w:hAnsi="Georgia" w:cs="Times New Roman"/>
          <w:sz w:val="18"/>
          <w:szCs w:val="18"/>
          <w:highlight w:val="yellow"/>
          <w:rPrChange w:id="591" w:author="Jackson Halpin" w:date="2025-06-11T14:21:00Z" w16du:dateUtc="2025-06-11T18:21:00Z">
            <w:rPr>
              <w:rFonts w:ascii="Times New Roman" w:hAnsi="Times New Roman" w:cs="Times New Roman"/>
            </w:rPr>
          </w:rPrChange>
        </w:rPr>
        <w:t xml:space="preserve"> to </w:t>
      </w:r>
      <w:r w:rsidR="00232F80" w:rsidRPr="00557BC1">
        <w:rPr>
          <w:rFonts w:ascii="Georgia" w:hAnsi="Georgia" w:cs="Times New Roman"/>
          <w:sz w:val="18"/>
          <w:szCs w:val="18"/>
          <w:highlight w:val="yellow"/>
          <w:rPrChange w:id="592" w:author="Jackson Halpin" w:date="2025-06-11T14:21:00Z" w16du:dateUtc="2025-06-11T18:21:00Z">
            <w:rPr>
              <w:rFonts w:ascii="Times New Roman" w:hAnsi="Times New Roman" w:cs="Times New Roman"/>
            </w:rPr>
          </w:rPrChange>
        </w:rPr>
        <w:t xml:space="preserve">identify peptides </w:t>
      </w:r>
      <w:r w:rsidR="00FA29AC" w:rsidRPr="00557BC1">
        <w:rPr>
          <w:rFonts w:ascii="Georgia" w:hAnsi="Georgia" w:cs="Times New Roman"/>
          <w:sz w:val="18"/>
          <w:szCs w:val="18"/>
          <w:highlight w:val="yellow"/>
          <w:rPrChange w:id="593" w:author="Jackson Halpin" w:date="2025-06-11T14:21:00Z" w16du:dateUtc="2025-06-11T18:21:00Z">
            <w:rPr>
              <w:rFonts w:ascii="Times New Roman" w:hAnsi="Times New Roman" w:cs="Times New Roman"/>
            </w:rPr>
          </w:rPrChange>
        </w:rPr>
        <w:t>likely to bind</w:t>
      </w:r>
      <w:r w:rsidR="00FA29AC" w:rsidRPr="00557BC1">
        <w:rPr>
          <w:rFonts w:ascii="Georgia" w:hAnsi="Georgia" w:cs="Times New Roman"/>
          <w:sz w:val="18"/>
          <w:szCs w:val="18"/>
          <w:rPrChange w:id="594" w:author="Jackson Halpin" w:date="2025-06-11T14:21:00Z" w16du:dateUtc="2025-06-11T18:21:00Z">
            <w:rPr>
              <w:rFonts w:ascii="Times New Roman" w:hAnsi="Times New Roman" w:cs="Times New Roman"/>
            </w:rPr>
          </w:rPrChange>
        </w:rPr>
        <w:t xml:space="preserve"> LC3</w:t>
      </w:r>
      <w:r w:rsidR="007C01DE" w:rsidRPr="00557BC1">
        <w:rPr>
          <w:rFonts w:ascii="Georgia" w:hAnsi="Georgia" w:cs="Times New Roman"/>
          <w:sz w:val="18"/>
          <w:szCs w:val="18"/>
          <w:rPrChange w:id="595" w:author="Jackson Halpin" w:date="2025-06-11T14:21:00Z" w16du:dateUtc="2025-06-11T18:21:00Z">
            <w:rPr>
              <w:rFonts w:ascii="Times New Roman" w:hAnsi="Times New Roman" w:cs="Times New Roman"/>
            </w:rPr>
          </w:rPrChange>
        </w:rPr>
        <w:t>B.</w:t>
      </w:r>
    </w:p>
    <w:p w14:paraId="2FE4D21D" w14:textId="5A792E17" w:rsidR="007368FF" w:rsidRPr="00557BC1" w:rsidRDefault="00F03535" w:rsidP="00557BC1">
      <w:pPr>
        <w:rPr>
          <w:rFonts w:ascii="Georgia" w:hAnsi="Georgia" w:cs="Times New Roman"/>
          <w:b/>
          <w:bCs/>
          <w:sz w:val="18"/>
          <w:szCs w:val="18"/>
          <w:rPrChange w:id="596" w:author="Jackson Halpin" w:date="2025-06-11T14:21:00Z" w16du:dateUtc="2025-06-11T18:21:00Z">
            <w:rPr>
              <w:rFonts w:ascii="Times New Roman" w:hAnsi="Times New Roman" w:cs="Times New Roman"/>
              <w:b/>
              <w:bCs/>
            </w:rPr>
          </w:rPrChange>
        </w:rPr>
      </w:pPr>
      <w:r w:rsidRPr="00557BC1">
        <w:rPr>
          <w:rFonts w:ascii="Georgia" w:hAnsi="Georgia" w:cs="Times New Roman"/>
          <w:b/>
          <w:bCs/>
          <w:sz w:val="18"/>
          <w:szCs w:val="18"/>
          <w:rPrChange w:id="597" w:author="Jackson Halpin" w:date="2025-06-11T14:21:00Z" w16du:dateUtc="2025-06-11T18:21:00Z">
            <w:rPr>
              <w:rFonts w:ascii="Times New Roman" w:hAnsi="Times New Roman" w:cs="Times New Roman"/>
              <w:b/>
              <w:bCs/>
            </w:rPr>
          </w:rPrChange>
        </w:rPr>
        <w:t xml:space="preserve"> </w:t>
      </w:r>
    </w:p>
    <w:p w14:paraId="6D18D94C" w14:textId="658D6DA0" w:rsidR="00726F15" w:rsidRPr="00557BC1" w:rsidRDefault="00726F15" w:rsidP="00557BC1">
      <w:pPr>
        <w:rPr>
          <w:rFonts w:ascii="Georgia" w:hAnsi="Georgia" w:cs="Times New Roman"/>
          <w:b/>
          <w:bCs/>
          <w:sz w:val="18"/>
          <w:szCs w:val="18"/>
          <w:rPrChange w:id="598" w:author="Jackson Halpin" w:date="2025-06-11T14:21:00Z" w16du:dateUtc="2025-06-11T18:21:00Z">
            <w:rPr>
              <w:rFonts w:ascii="Times New Roman" w:hAnsi="Times New Roman" w:cs="Times New Roman"/>
              <w:b/>
              <w:bCs/>
            </w:rPr>
          </w:rPrChange>
        </w:rPr>
      </w:pPr>
      <w:r w:rsidRPr="00557BC1">
        <w:rPr>
          <w:rFonts w:ascii="Georgia" w:hAnsi="Georgia" w:cs="Times New Roman"/>
          <w:b/>
          <w:bCs/>
          <w:sz w:val="18"/>
          <w:szCs w:val="18"/>
          <w:rPrChange w:id="599" w:author="Jackson Halpin" w:date="2025-06-11T14:21:00Z" w16du:dateUtc="2025-06-11T18:21:00Z">
            <w:rPr>
              <w:rFonts w:ascii="Times New Roman" w:hAnsi="Times New Roman" w:cs="Times New Roman"/>
              <w:b/>
              <w:bCs/>
            </w:rPr>
          </w:rPrChange>
        </w:rPr>
        <w:br w:type="page"/>
      </w:r>
    </w:p>
    <w:p w14:paraId="1581CBB6" w14:textId="4B894B41" w:rsidR="00341881" w:rsidRPr="00557BC1" w:rsidRDefault="00341881" w:rsidP="00557BC1">
      <w:pPr>
        <w:rPr>
          <w:rFonts w:ascii="Georgia" w:hAnsi="Georgia" w:cs="Times New Roman"/>
          <w:b/>
          <w:bCs/>
          <w:sz w:val="18"/>
          <w:szCs w:val="18"/>
          <w:rPrChange w:id="600" w:author="Jackson Halpin" w:date="2025-06-11T14:21:00Z" w16du:dateUtc="2025-06-11T18:21:00Z">
            <w:rPr>
              <w:rFonts w:ascii="Times New Roman" w:hAnsi="Times New Roman" w:cs="Times New Roman"/>
              <w:b/>
              <w:bCs/>
            </w:rPr>
          </w:rPrChange>
        </w:rPr>
      </w:pPr>
      <w:r w:rsidRPr="00557BC1">
        <w:rPr>
          <w:rFonts w:ascii="Georgia" w:hAnsi="Georgia" w:cs="Times New Roman"/>
          <w:b/>
          <w:bCs/>
          <w:sz w:val="18"/>
          <w:szCs w:val="18"/>
          <w:rPrChange w:id="601" w:author="Jackson Halpin" w:date="2025-06-11T14:21:00Z" w16du:dateUtc="2025-06-11T18:21:00Z">
            <w:rPr>
              <w:rFonts w:ascii="Times New Roman" w:hAnsi="Times New Roman" w:cs="Times New Roman"/>
              <w:b/>
              <w:bCs/>
            </w:rPr>
          </w:rPrChange>
        </w:rPr>
        <w:lastRenderedPageBreak/>
        <w:t>RESULTS</w:t>
      </w:r>
    </w:p>
    <w:p w14:paraId="2F70BA2B" w14:textId="77777777" w:rsidR="00341881" w:rsidRPr="00557BC1" w:rsidRDefault="00341881" w:rsidP="00557BC1">
      <w:pPr>
        <w:rPr>
          <w:rFonts w:ascii="Georgia" w:hAnsi="Georgia" w:cs="Times New Roman"/>
          <w:b/>
          <w:bCs/>
          <w:sz w:val="18"/>
          <w:szCs w:val="18"/>
          <w:rPrChange w:id="602" w:author="Jackson Halpin" w:date="2025-06-11T14:21:00Z" w16du:dateUtc="2025-06-11T18:21:00Z">
            <w:rPr>
              <w:rFonts w:ascii="Times New Roman" w:hAnsi="Times New Roman" w:cs="Times New Roman"/>
              <w:b/>
              <w:bCs/>
            </w:rPr>
          </w:rPrChange>
        </w:rPr>
      </w:pPr>
    </w:p>
    <w:p w14:paraId="12A2CE2E" w14:textId="17BF1E29" w:rsidR="00341881" w:rsidRPr="00557BC1" w:rsidRDefault="00207A59" w:rsidP="00557BC1">
      <w:pPr>
        <w:rPr>
          <w:rFonts w:ascii="Georgia" w:hAnsi="Georgia" w:cs="Times New Roman"/>
          <w:b/>
          <w:bCs/>
          <w:sz w:val="18"/>
          <w:szCs w:val="18"/>
          <w:rPrChange w:id="603" w:author="Jackson Halpin" w:date="2025-06-11T14:21:00Z" w16du:dateUtc="2025-06-11T18:21:00Z">
            <w:rPr>
              <w:rFonts w:ascii="Times New Roman" w:hAnsi="Times New Roman" w:cs="Times New Roman"/>
              <w:b/>
              <w:bCs/>
            </w:rPr>
          </w:rPrChange>
        </w:rPr>
      </w:pPr>
      <w:r w:rsidRPr="00557BC1">
        <w:rPr>
          <w:rFonts w:ascii="Georgia" w:hAnsi="Georgia" w:cs="Times New Roman"/>
          <w:b/>
          <w:bCs/>
          <w:sz w:val="18"/>
          <w:szCs w:val="18"/>
          <w:rPrChange w:id="604" w:author="Jackson Halpin" w:date="2025-06-11T14:21:00Z" w16du:dateUtc="2025-06-11T18:21:00Z">
            <w:rPr>
              <w:rFonts w:ascii="Times New Roman" w:hAnsi="Times New Roman" w:cs="Times New Roman"/>
              <w:b/>
              <w:bCs/>
            </w:rPr>
          </w:rPrChange>
        </w:rPr>
        <w:t>A h</w:t>
      </w:r>
      <w:r w:rsidR="00341881" w:rsidRPr="00557BC1">
        <w:rPr>
          <w:rFonts w:ascii="Georgia" w:hAnsi="Georgia" w:cs="Times New Roman"/>
          <w:b/>
          <w:bCs/>
          <w:sz w:val="18"/>
          <w:szCs w:val="18"/>
          <w:rPrChange w:id="605" w:author="Jackson Halpin" w:date="2025-06-11T14:21:00Z" w16du:dateUtc="2025-06-11T18:21:00Z">
            <w:rPr>
              <w:rFonts w:ascii="Times New Roman" w:hAnsi="Times New Roman" w:cs="Times New Roman"/>
              <w:b/>
              <w:bCs/>
            </w:rPr>
          </w:rPrChange>
        </w:rPr>
        <w:t>igh-throughput b</w:t>
      </w:r>
      <w:r w:rsidR="00FF110D" w:rsidRPr="00557BC1">
        <w:rPr>
          <w:rFonts w:ascii="Georgia" w:hAnsi="Georgia" w:cs="Times New Roman"/>
          <w:b/>
          <w:bCs/>
          <w:sz w:val="18"/>
          <w:szCs w:val="18"/>
          <w:rPrChange w:id="606" w:author="Jackson Halpin" w:date="2025-06-11T14:21:00Z" w16du:dateUtc="2025-06-11T18:21:00Z">
            <w:rPr>
              <w:rFonts w:ascii="Times New Roman" w:hAnsi="Times New Roman" w:cs="Times New Roman"/>
              <w:b/>
              <w:bCs/>
            </w:rPr>
          </w:rPrChange>
        </w:rPr>
        <w:t xml:space="preserve">acterial display </w:t>
      </w:r>
      <w:r w:rsidR="00856438" w:rsidRPr="00557BC1">
        <w:rPr>
          <w:rFonts w:ascii="Georgia" w:hAnsi="Georgia" w:cs="Times New Roman"/>
          <w:b/>
          <w:bCs/>
          <w:sz w:val="18"/>
          <w:szCs w:val="18"/>
          <w:rPrChange w:id="607" w:author="Jackson Halpin" w:date="2025-06-11T14:21:00Z" w16du:dateUtc="2025-06-11T18:21:00Z">
            <w:rPr>
              <w:rFonts w:ascii="Times New Roman" w:hAnsi="Times New Roman" w:cs="Times New Roman"/>
              <w:b/>
              <w:bCs/>
            </w:rPr>
          </w:rPrChange>
        </w:rPr>
        <w:t>screen</w:t>
      </w:r>
      <w:r w:rsidR="00341881" w:rsidRPr="00557BC1">
        <w:rPr>
          <w:rFonts w:ascii="Georgia" w:hAnsi="Georgia" w:cs="Times New Roman"/>
          <w:b/>
          <w:bCs/>
          <w:sz w:val="18"/>
          <w:szCs w:val="18"/>
          <w:rPrChange w:id="608" w:author="Jackson Halpin" w:date="2025-06-11T14:21:00Z" w16du:dateUtc="2025-06-11T18:21:00Z">
            <w:rPr>
              <w:rFonts w:ascii="Times New Roman" w:hAnsi="Times New Roman" w:cs="Times New Roman"/>
              <w:b/>
              <w:bCs/>
            </w:rPr>
          </w:rPrChange>
        </w:rPr>
        <w:t xml:space="preserve"> identifies thousands of LC3B-binding peptides.</w:t>
      </w:r>
    </w:p>
    <w:p w14:paraId="0ACC63ED" w14:textId="77777777" w:rsidR="00341881" w:rsidRPr="00557BC1" w:rsidRDefault="00341881" w:rsidP="00557BC1">
      <w:pPr>
        <w:rPr>
          <w:rFonts w:ascii="Georgia" w:hAnsi="Georgia" w:cs="Times New Roman"/>
          <w:b/>
          <w:bCs/>
          <w:sz w:val="18"/>
          <w:szCs w:val="18"/>
          <w:rPrChange w:id="609" w:author="Jackson Halpin" w:date="2025-06-11T14:21:00Z" w16du:dateUtc="2025-06-11T18:21:00Z">
            <w:rPr>
              <w:rFonts w:ascii="Times New Roman" w:hAnsi="Times New Roman" w:cs="Times New Roman"/>
              <w:b/>
              <w:bCs/>
            </w:rPr>
          </w:rPrChange>
        </w:rPr>
      </w:pPr>
    </w:p>
    <w:p w14:paraId="5E222AD3" w14:textId="37D312FC" w:rsidR="00341881" w:rsidRPr="00557BC1" w:rsidRDefault="00341881" w:rsidP="00557BC1">
      <w:pPr>
        <w:ind w:firstLine="720"/>
        <w:jc w:val="both"/>
        <w:rPr>
          <w:rFonts w:ascii="Georgia" w:hAnsi="Georgia" w:cs="Times New Roman"/>
          <w:sz w:val="18"/>
          <w:szCs w:val="18"/>
          <w:rPrChange w:id="610" w:author="Jackson Halpin" w:date="2025-06-11T14:21:00Z" w16du:dateUtc="2025-06-11T18:21:00Z">
            <w:rPr>
              <w:rFonts w:ascii="Times New Roman" w:hAnsi="Times New Roman" w:cs="Times New Roman"/>
            </w:rPr>
          </w:rPrChange>
        </w:rPr>
        <w:pPrChange w:id="611"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612" w:author="Jackson Halpin" w:date="2025-06-11T14:21:00Z" w16du:dateUtc="2025-06-11T18:21:00Z">
            <w:rPr>
              <w:rFonts w:ascii="Times New Roman" w:hAnsi="Times New Roman" w:cs="Times New Roman"/>
            </w:rPr>
          </w:rPrChange>
        </w:rPr>
        <w:t xml:space="preserve">To </w:t>
      </w:r>
      <w:r w:rsidR="00D0513D" w:rsidRPr="00557BC1">
        <w:rPr>
          <w:rFonts w:ascii="Georgia" w:hAnsi="Georgia" w:cs="Times New Roman"/>
          <w:sz w:val="18"/>
          <w:szCs w:val="18"/>
          <w:rPrChange w:id="613" w:author="Jackson Halpin" w:date="2025-06-11T14:21:00Z" w16du:dateUtc="2025-06-11T18:21:00Z">
            <w:rPr>
              <w:rFonts w:ascii="Times New Roman" w:hAnsi="Times New Roman" w:cs="Times New Roman"/>
            </w:rPr>
          </w:rPrChange>
        </w:rPr>
        <w:t xml:space="preserve">rapidly </w:t>
      </w:r>
      <w:r w:rsidRPr="00557BC1">
        <w:rPr>
          <w:rFonts w:ascii="Georgia" w:hAnsi="Georgia" w:cs="Times New Roman"/>
          <w:sz w:val="18"/>
          <w:szCs w:val="18"/>
          <w:rPrChange w:id="614" w:author="Jackson Halpin" w:date="2025-06-11T14:21:00Z" w16du:dateUtc="2025-06-11T18:21:00Z">
            <w:rPr>
              <w:rFonts w:ascii="Times New Roman" w:hAnsi="Times New Roman" w:cs="Times New Roman"/>
            </w:rPr>
          </w:rPrChange>
        </w:rPr>
        <w:t>identify</w:t>
      </w:r>
      <w:r w:rsidR="00D0513D" w:rsidRPr="00557BC1">
        <w:rPr>
          <w:rFonts w:ascii="Georgia" w:hAnsi="Georgia" w:cs="Times New Roman"/>
          <w:sz w:val="18"/>
          <w:szCs w:val="18"/>
          <w:rPrChange w:id="615" w:author="Jackson Halpin" w:date="2025-06-11T14:21:00Z" w16du:dateUtc="2025-06-11T18:21:00Z">
            <w:rPr>
              <w:rFonts w:ascii="Times New Roman" w:hAnsi="Times New Roman" w:cs="Times New Roman"/>
            </w:rPr>
          </w:rPrChange>
        </w:rPr>
        <w:t xml:space="preserve"> hundreds of</w:t>
      </w:r>
      <w:r w:rsidRPr="00557BC1">
        <w:rPr>
          <w:rFonts w:ascii="Georgia" w:hAnsi="Georgia" w:cs="Times New Roman"/>
          <w:sz w:val="18"/>
          <w:szCs w:val="18"/>
          <w:rPrChange w:id="616" w:author="Jackson Halpin" w:date="2025-06-11T14:21:00Z" w16du:dateUtc="2025-06-11T18:21:00Z">
            <w:rPr>
              <w:rFonts w:ascii="Times New Roman" w:hAnsi="Times New Roman" w:cs="Times New Roman"/>
            </w:rPr>
          </w:rPrChange>
        </w:rPr>
        <w:t xml:space="preserve"> peptides capable of binding LC3B, we u</w:t>
      </w:r>
      <w:r w:rsidR="00C31349" w:rsidRPr="00557BC1">
        <w:rPr>
          <w:rFonts w:ascii="Georgia" w:hAnsi="Georgia" w:cs="Times New Roman"/>
          <w:sz w:val="18"/>
          <w:szCs w:val="18"/>
          <w:rPrChange w:id="617" w:author="Jackson Halpin" w:date="2025-06-11T14:21:00Z" w16du:dateUtc="2025-06-11T18:21:00Z">
            <w:rPr>
              <w:rFonts w:ascii="Times New Roman" w:hAnsi="Times New Roman" w:cs="Times New Roman"/>
            </w:rPr>
          </w:rPrChange>
        </w:rPr>
        <w:t xml:space="preserve">sed </w:t>
      </w:r>
      <w:r w:rsidRPr="00557BC1">
        <w:rPr>
          <w:rFonts w:ascii="Georgia" w:hAnsi="Georgia" w:cs="Times New Roman"/>
          <w:sz w:val="18"/>
          <w:szCs w:val="18"/>
          <w:rPrChange w:id="618" w:author="Jackson Halpin" w:date="2025-06-11T14:21:00Z" w16du:dateUtc="2025-06-11T18:21:00Z">
            <w:rPr>
              <w:rFonts w:ascii="Times New Roman" w:hAnsi="Times New Roman" w:cs="Times New Roman"/>
            </w:rPr>
          </w:rPrChange>
        </w:rPr>
        <w:t xml:space="preserve">bacterial </w:t>
      </w:r>
      <w:r w:rsidR="007D7176" w:rsidRPr="00557BC1">
        <w:rPr>
          <w:rFonts w:ascii="Georgia" w:hAnsi="Georgia" w:cs="Times New Roman"/>
          <w:sz w:val="18"/>
          <w:szCs w:val="18"/>
          <w:rPrChange w:id="619" w:author="Jackson Halpin" w:date="2025-06-11T14:21:00Z" w16du:dateUtc="2025-06-11T18:21:00Z">
            <w:rPr>
              <w:rFonts w:ascii="Times New Roman" w:hAnsi="Times New Roman" w:cs="Times New Roman"/>
            </w:rPr>
          </w:rPrChange>
        </w:rPr>
        <w:t xml:space="preserve">surface </w:t>
      </w:r>
      <w:r w:rsidRPr="00557BC1">
        <w:rPr>
          <w:rFonts w:ascii="Georgia" w:hAnsi="Georgia" w:cs="Times New Roman"/>
          <w:sz w:val="18"/>
          <w:szCs w:val="18"/>
          <w:rPrChange w:id="620" w:author="Jackson Halpin" w:date="2025-06-11T14:21:00Z" w16du:dateUtc="2025-06-11T18:21:00Z">
            <w:rPr>
              <w:rFonts w:ascii="Times New Roman" w:hAnsi="Times New Roman" w:cs="Times New Roman"/>
            </w:rPr>
          </w:rPrChange>
        </w:rPr>
        <w:t xml:space="preserve">display in combination with </w:t>
      </w:r>
      <w:r w:rsidR="00883918" w:rsidRPr="00557BC1">
        <w:rPr>
          <w:rFonts w:ascii="Georgia" w:hAnsi="Georgia" w:cs="Times New Roman"/>
          <w:sz w:val="18"/>
          <w:szCs w:val="18"/>
          <w:rPrChange w:id="621" w:author="Jackson Halpin" w:date="2025-06-11T14:21:00Z" w16du:dateUtc="2025-06-11T18:21:00Z">
            <w:rPr>
              <w:rFonts w:ascii="Times New Roman" w:hAnsi="Times New Roman" w:cs="Times New Roman"/>
            </w:rPr>
          </w:rPrChange>
        </w:rPr>
        <w:t>fluorescence-</w:t>
      </w:r>
      <w:r w:rsidRPr="00557BC1">
        <w:rPr>
          <w:rFonts w:ascii="Georgia" w:hAnsi="Georgia" w:cs="Times New Roman"/>
          <w:sz w:val="18"/>
          <w:szCs w:val="18"/>
          <w:rPrChange w:id="622" w:author="Jackson Halpin" w:date="2025-06-11T14:21:00Z" w16du:dateUtc="2025-06-11T18:21:00Z">
            <w:rPr>
              <w:rFonts w:ascii="Times New Roman" w:hAnsi="Times New Roman" w:cs="Times New Roman"/>
            </w:rPr>
          </w:rPrChange>
        </w:rPr>
        <w:t xml:space="preserve">activated cell sorting (FACS). Following Hwang </w:t>
      </w:r>
      <w:r w:rsidRPr="00557BC1">
        <w:rPr>
          <w:rFonts w:ascii="Georgia" w:hAnsi="Georgia" w:cs="Times New Roman"/>
          <w:i/>
          <w:iCs/>
          <w:sz w:val="18"/>
          <w:szCs w:val="18"/>
          <w:rPrChange w:id="623" w:author="Jackson Halpin" w:date="2025-06-11T14:21:00Z" w16du:dateUtc="2025-06-11T18:21:00Z">
            <w:rPr>
              <w:rFonts w:ascii="Times New Roman" w:hAnsi="Times New Roman" w:cs="Times New Roman"/>
              <w:i/>
              <w:iCs/>
            </w:rPr>
          </w:rPrChange>
        </w:rPr>
        <w:t>et al.</w:t>
      </w:r>
      <w:r w:rsidRPr="00557BC1">
        <w:rPr>
          <w:rFonts w:ascii="Georgia" w:hAnsi="Georgia" w:cs="Times New Roman"/>
          <w:sz w:val="18"/>
          <w:szCs w:val="18"/>
          <w:rPrChange w:id="624" w:author="Jackson Halpin" w:date="2025-06-11T14:21:00Z" w16du:dateUtc="2025-06-11T18:21:00Z">
            <w:rPr>
              <w:rFonts w:ascii="Times New Roman" w:hAnsi="Times New Roman" w:cs="Times New Roman"/>
            </w:rPr>
          </w:rPrChange>
        </w:rPr>
        <w:t xml:space="preserve">, </w:t>
      </w:r>
      <w:r w:rsidR="00285726" w:rsidRPr="00557BC1">
        <w:rPr>
          <w:rFonts w:ascii="Georgia" w:hAnsi="Georgia" w:cs="Times New Roman"/>
          <w:sz w:val="18"/>
          <w:szCs w:val="18"/>
          <w:rPrChange w:id="625" w:author="Jackson Halpin" w:date="2025-06-11T14:21:00Z" w16du:dateUtc="2025-06-11T18:21:00Z">
            <w:rPr>
              <w:rFonts w:ascii="Times New Roman" w:hAnsi="Times New Roman" w:cs="Times New Roman"/>
            </w:rPr>
          </w:rPrChange>
        </w:rPr>
        <w:t xml:space="preserve">we expressed </w:t>
      </w:r>
      <w:r w:rsidRPr="00557BC1">
        <w:rPr>
          <w:rFonts w:ascii="Georgia" w:hAnsi="Georgia" w:cs="Times New Roman"/>
          <w:sz w:val="18"/>
          <w:szCs w:val="18"/>
          <w:rPrChange w:id="626" w:author="Jackson Halpin" w:date="2025-06-11T14:21:00Z" w16du:dateUtc="2025-06-11T18:21:00Z">
            <w:rPr>
              <w:rFonts w:ascii="Times New Roman" w:hAnsi="Times New Roman" w:cs="Times New Roman"/>
            </w:rPr>
          </w:rPrChange>
        </w:rPr>
        <w:t xml:space="preserve">~500,000 36-mer peptides </w:t>
      </w:r>
      <w:r w:rsidR="0099104B" w:rsidRPr="00557BC1">
        <w:rPr>
          <w:rFonts w:ascii="Georgia" w:hAnsi="Georgia" w:cs="Times New Roman"/>
          <w:sz w:val="18"/>
          <w:szCs w:val="18"/>
          <w:rPrChange w:id="627" w:author="Jackson Halpin" w:date="2025-06-11T14:21:00Z" w16du:dateUtc="2025-06-11T18:21:00Z">
            <w:rPr>
              <w:rFonts w:ascii="Times New Roman" w:hAnsi="Times New Roman" w:cs="Times New Roman"/>
            </w:rPr>
          </w:rPrChange>
        </w:rPr>
        <w:t>spanning</w:t>
      </w:r>
      <w:r w:rsidRPr="00557BC1">
        <w:rPr>
          <w:rFonts w:ascii="Georgia" w:hAnsi="Georgia" w:cs="Times New Roman"/>
          <w:sz w:val="18"/>
          <w:szCs w:val="18"/>
          <w:rPrChange w:id="628" w:author="Jackson Halpin" w:date="2025-06-11T14:21:00Z" w16du:dateUtc="2025-06-11T18:21:00Z">
            <w:rPr>
              <w:rFonts w:ascii="Times New Roman" w:hAnsi="Times New Roman" w:cs="Times New Roman"/>
            </w:rPr>
          </w:rPrChange>
        </w:rPr>
        <w:t xml:space="preserve"> the human proteome</w:t>
      </w:r>
      <w:r w:rsidR="00285726" w:rsidRPr="00557BC1">
        <w:rPr>
          <w:rFonts w:ascii="Georgia" w:hAnsi="Georgia" w:cs="Times New Roman"/>
          <w:sz w:val="18"/>
          <w:szCs w:val="18"/>
          <w:rPrChange w:id="629" w:author="Jackson Halpin" w:date="2025-06-11T14:21:00Z" w16du:dateUtc="2025-06-11T18:21:00Z">
            <w:rPr>
              <w:rFonts w:ascii="Times New Roman" w:hAnsi="Times New Roman" w:cs="Times New Roman"/>
            </w:rPr>
          </w:rPrChange>
        </w:rPr>
        <w:t xml:space="preserve"> </w:t>
      </w:r>
      <w:r w:rsidRPr="00557BC1">
        <w:rPr>
          <w:rFonts w:ascii="Georgia" w:hAnsi="Georgia"/>
          <w:sz w:val="18"/>
          <w:szCs w:val="18"/>
          <w:rPrChange w:id="630" w:author="Jackson Halpin" w:date="2025-06-11T14:21:00Z" w16du:dateUtc="2025-06-11T18:21:00Z">
            <w:rPr/>
          </w:rPrChange>
        </w:rPr>
        <w:t>on</w:t>
      </w:r>
      <w:r w:rsidRPr="00557BC1">
        <w:rPr>
          <w:rFonts w:ascii="Georgia" w:hAnsi="Georgia" w:cs="Times New Roman"/>
          <w:sz w:val="18"/>
          <w:szCs w:val="18"/>
          <w:rPrChange w:id="631" w:author="Jackson Halpin" w:date="2025-06-11T14:21:00Z" w16du:dateUtc="2025-06-11T18:21:00Z">
            <w:rPr>
              <w:rFonts w:ascii="Times New Roman" w:hAnsi="Times New Roman" w:cs="Times New Roman"/>
            </w:rPr>
          </w:rPrChange>
        </w:rPr>
        <w:t xml:space="preserve"> the cell surface of </w:t>
      </w:r>
      <w:r w:rsidRPr="00557BC1">
        <w:rPr>
          <w:rFonts w:ascii="Georgia" w:hAnsi="Georgia" w:cs="Times New Roman"/>
          <w:i/>
          <w:sz w:val="18"/>
          <w:szCs w:val="18"/>
          <w:rPrChange w:id="632" w:author="Jackson Halpin" w:date="2025-06-11T14:21:00Z" w16du:dateUtc="2025-06-11T18:21:00Z">
            <w:rPr>
              <w:rFonts w:ascii="Times New Roman" w:hAnsi="Times New Roman" w:cs="Times New Roman"/>
              <w:i/>
            </w:rPr>
          </w:rPrChange>
        </w:rPr>
        <w:t>Escherichia coli</w:t>
      </w:r>
      <w:r w:rsidRPr="00557BC1">
        <w:rPr>
          <w:rFonts w:ascii="Georgia" w:hAnsi="Georgia" w:cs="Times New Roman"/>
          <w:sz w:val="18"/>
          <w:szCs w:val="18"/>
          <w:rPrChange w:id="633" w:author="Jackson Halpin" w:date="2025-06-11T14:21:00Z" w16du:dateUtc="2025-06-11T18:21:00Z">
            <w:rPr>
              <w:rFonts w:ascii="Times New Roman" w:hAnsi="Times New Roman" w:cs="Times New Roman"/>
            </w:rPr>
          </w:rPrChange>
        </w:rPr>
        <w:t xml:space="preserve"> via fusion to circularly permuted OmpX </w:t>
      </w:r>
      <w:r w:rsidRPr="00557BC1">
        <w:rPr>
          <w:rFonts w:ascii="Georgia" w:hAnsi="Georgia" w:cs="Times New Roman"/>
          <w:sz w:val="18"/>
          <w:szCs w:val="18"/>
          <w:rPrChange w:id="634"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635" w:author="Jackson Halpin" w:date="2025-06-11T14:21:00Z" w16du:dateUtc="2025-06-11T18:21:00Z">
            <w:rPr>
              <w:rFonts w:ascii="Times New Roman" w:hAnsi="Times New Roman" w:cs="Times New Roman"/>
            </w:rPr>
          </w:rPrChange>
        </w:rPr>
        <w:instrText xml:space="preserve"> ADDIN ZOTERO_ITEM CSL_CITATION {"citationID":"d3or8Who","properties":{"formattedCitation":"(Daugherty 2007; Larman et al. 2011; Hwang et al. 2022)","plainCitation":"(Daugherty 2007; Larman et al. 2011; Hwang et al. 2022)","noteIndex":0},"citationItems":[{"id":186,"uris":["http://zotero.org/users/local/DUCgBsd9/items/AZ3CSDDI","http://zotero.org/users/14717947/items/AZ3CSDDI"],"itemData":{"id":186,"type":"article-journal","container-title":"Current Opinion in Structural Biology","DOI":"10.1016/j.sbi.2007.07.004","ISSN":"0959440X","issue":"4","journalAbbreviation":"Current Opinion in Structural Biology","language":"en","page":"474-480","source":"DOI.org (Crossref)","title":"Protein engineering with bacterial display","volume":"17","author":[{"family":"Daugherty","given":"Patrick S"}],"issued":{"date-parts":[["2007",8]]}}},{"id":52,"uris":["http://zotero.org/users/local/DUCgBsd9/items/Z4TQMCFI","http://zotero.org/users/14717947/items/Z4TQMCFI"],"itemData":{"id":52,"type":"article-journal","container-title":"Nature Biotechnology","DOI":"10.1038/nbt.1856","ISSN":"1087-0156, 1546-1696","issue":"6","journalAbbreviation":"Nat Biotechnol","language":"en","page":"535-541","source":"DOI.org (Crossref)","title":"Autoantigen discovery with a synthetic human peptidome","volume":"29","author":[{"family":"Larman","given":"H Benjamin"},{"family":"Zhao","given":"Zhenming"},{"family":"Laserson","given":"Uri"},{"family":"Li","given":"Mamie Z"},{"family":"Ciccia","given":"Alberto"},{"family":"Gakidis","given":"M Angelica Martinez"},{"family":"Church","given":"George M"},{"family":"Kesari","given":"Santosh"},{"family":"LeProust","given":"Emily M"},{"family":"Solimini","given":"Nicole L"},{"family":"Elledge","given":"Stephen J"}],"issued":{"date-parts":[["2011",6]]}}},{"id":184,"uris":["http://zotero.org/users/local/DUCgBsd9/items/UHBNURGW","http://zotero.org/users/14717947/items/UHBNURGW"],"itemData":{"id":184,"type":"article-journal","abstract":"The human proteome is replete with short linear motifs (SLiMs) of four to six residues that are critical for protein-protein interactions, yet the importance of the sequence surrounding such motifs is underexplored. We devised a proteomic screen to examine the influence of SLiM sequence context on protein-protein interactions. Focusing on the EVH1 domain of human ENAH, an actin regulator that is highly expressed in invasive cancers, we screened 36-residue proteome-derived peptides and discovered new interaction partners of ENAH and diverse mechanisms by which context influences binding. A pocket on the ENAH EVH1 domain that has diverged from other Ena/VASP paralogs recognizes extended SLiMs and favors motif-flanking proline residues. Many high-affinity ENAH binders that contain two proline-rich SLiMs use a noncanonical site on the EVH1 domain for binding and display a thermodynamic signature consistent with the two-motif chain engaging a single domain. We also found that photoreceptor cilium actin regulator (PCARE) uses an extended 23-residue region to obtain a higher affinity than any known ENAH EVH1-binding motif. Our screen provides a way to uncover the effects of proteomic context on motif-mediated binding, revealing diverse mechanisms of control over EVH1 interactions and establishing that SLiMs can’t be fully understood outside of their native context.","container-title":"eLife","DOI":"10.7554/eLife.70680","ISSN":"2050-084X","language":"en","page":"e70680","source":"DOI.org (Crossref)","title":"Native proline-rich motifs exploit sequence context to target actin-remodeling Ena/VASP protein ENAH","volume":"11","author":[{"family":"Hwang","given":"Theresa"},{"family":"Parker","given":"Sara S"},{"family":"Hill","given":"Samantha M"},{"family":"Grant","given":"Robert A"},{"family":"Ilunga","given":"Meucci W"},{"family":"Sivaraman","given":"Venkatesh"},{"family":"Mouneimne","given":"Ghassan"},{"family":"Keating","given":"Amy E"}],"issued":{"date-parts":[["2022",1,25]]}}}],"schema":"https://github.com/citation-style-language/schema/raw/master/csl-citation.json"} </w:instrText>
      </w:r>
      <w:r w:rsidRPr="00557BC1">
        <w:rPr>
          <w:rFonts w:ascii="Georgia" w:hAnsi="Georgia" w:cs="Times New Roman"/>
          <w:sz w:val="18"/>
          <w:szCs w:val="18"/>
          <w:rPrChange w:id="636"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sz w:val="18"/>
          <w:szCs w:val="18"/>
          <w:rPrChange w:id="637" w:author="Jackson Halpin" w:date="2025-06-11T14:21:00Z" w16du:dateUtc="2025-06-11T18:21:00Z">
            <w:rPr>
              <w:rFonts w:ascii="Times New Roman" w:hAnsi="Times New Roman" w:cs="Times New Roman"/>
            </w:rPr>
          </w:rPrChange>
        </w:rPr>
        <w:t>(Daugherty 2007; Larman et al. 2011; Hwang et al. 2022)</w:t>
      </w:r>
      <w:r w:rsidRPr="00557BC1">
        <w:rPr>
          <w:rFonts w:ascii="Georgia" w:hAnsi="Georgia" w:cs="Times New Roman"/>
          <w:sz w:val="18"/>
          <w:szCs w:val="18"/>
          <w:rPrChange w:id="638" w:author="Jackson Halpin" w:date="2025-06-11T14:21:00Z" w16du:dateUtc="2025-06-11T18:21:00Z">
            <w:rPr>
              <w:rFonts w:ascii="Times New Roman" w:hAnsi="Times New Roman" w:cs="Times New Roman"/>
            </w:rPr>
          </w:rPrChange>
        </w:rPr>
        <w:fldChar w:fldCharType="end"/>
      </w:r>
      <w:r w:rsidRPr="00557BC1">
        <w:rPr>
          <w:rFonts w:ascii="Georgia" w:hAnsi="Georgia" w:cs="Times New Roman"/>
          <w:sz w:val="18"/>
          <w:szCs w:val="18"/>
          <w:rPrChange w:id="639" w:author="Jackson Halpin" w:date="2025-06-11T14:21:00Z" w16du:dateUtc="2025-06-11T18:21:00Z">
            <w:rPr>
              <w:rFonts w:ascii="Times New Roman" w:hAnsi="Times New Roman" w:cs="Times New Roman"/>
            </w:rPr>
          </w:rPrChange>
        </w:rPr>
        <w:t>. To compensate for the low micromolar affinity of typical SLiM interactions</w:t>
      </w:r>
      <w:r w:rsidR="007D7176" w:rsidRPr="00557BC1">
        <w:rPr>
          <w:rFonts w:ascii="Georgia" w:hAnsi="Georgia" w:cs="Times New Roman"/>
          <w:sz w:val="18"/>
          <w:szCs w:val="18"/>
          <w:rPrChange w:id="640" w:author="Jackson Halpin" w:date="2025-06-11T14:21:00Z" w16du:dateUtc="2025-06-11T18:21:00Z">
            <w:rPr>
              <w:rFonts w:ascii="Times New Roman" w:hAnsi="Times New Roman" w:cs="Times New Roman"/>
            </w:rPr>
          </w:rPrChange>
        </w:rPr>
        <w:t>,</w:t>
      </w:r>
      <w:r w:rsidR="0073675D" w:rsidRPr="00557BC1">
        <w:rPr>
          <w:rFonts w:ascii="Georgia" w:hAnsi="Georgia" w:cs="Times New Roman"/>
          <w:sz w:val="18"/>
          <w:szCs w:val="18"/>
          <w:rPrChange w:id="641" w:author="Jackson Halpin" w:date="2025-06-11T14:21:00Z" w16du:dateUtc="2025-06-11T18:21:00Z">
            <w:rPr>
              <w:rFonts w:ascii="Times New Roman" w:hAnsi="Times New Roman" w:cs="Times New Roman"/>
            </w:rPr>
          </w:rPrChange>
        </w:rPr>
        <w:t xml:space="preserve"> and</w:t>
      </w:r>
      <w:r w:rsidRPr="00557BC1">
        <w:rPr>
          <w:rFonts w:ascii="Georgia" w:hAnsi="Georgia" w:cs="Times New Roman"/>
          <w:sz w:val="18"/>
          <w:szCs w:val="18"/>
          <w:rPrChange w:id="642" w:author="Jackson Halpin" w:date="2025-06-11T14:21:00Z" w16du:dateUtc="2025-06-11T18:21:00Z">
            <w:rPr>
              <w:rFonts w:ascii="Times New Roman" w:hAnsi="Times New Roman" w:cs="Times New Roman"/>
            </w:rPr>
          </w:rPrChange>
        </w:rPr>
        <w:t xml:space="preserve"> </w:t>
      </w:r>
      <w:r w:rsidR="00207A59" w:rsidRPr="00557BC1">
        <w:rPr>
          <w:rFonts w:ascii="Georgia" w:hAnsi="Georgia" w:cs="Times New Roman"/>
          <w:sz w:val="18"/>
          <w:szCs w:val="18"/>
          <w:rPrChange w:id="643" w:author="Jackson Halpin" w:date="2025-06-11T14:21:00Z" w16du:dateUtc="2025-06-11T18:21:00Z">
            <w:rPr>
              <w:rFonts w:ascii="Times New Roman" w:hAnsi="Times New Roman" w:cs="Times New Roman"/>
            </w:rPr>
          </w:rPrChange>
        </w:rPr>
        <w:t xml:space="preserve">to </w:t>
      </w:r>
      <w:r w:rsidRPr="00557BC1">
        <w:rPr>
          <w:rFonts w:ascii="Georgia" w:hAnsi="Georgia" w:cs="Times New Roman"/>
          <w:sz w:val="18"/>
          <w:szCs w:val="18"/>
          <w:rPrChange w:id="644" w:author="Jackson Halpin" w:date="2025-06-11T14:21:00Z" w16du:dateUtc="2025-06-11T18:21:00Z">
            <w:rPr>
              <w:rFonts w:ascii="Times New Roman" w:hAnsi="Times New Roman" w:cs="Times New Roman"/>
            </w:rPr>
          </w:rPrChange>
        </w:rPr>
        <w:t xml:space="preserve">better mimic the avid interactions enabled by </w:t>
      </w:r>
      <w:r w:rsidR="0073675D" w:rsidRPr="00557BC1">
        <w:rPr>
          <w:rFonts w:ascii="Georgia" w:hAnsi="Georgia" w:cs="Times New Roman"/>
          <w:sz w:val="18"/>
          <w:szCs w:val="18"/>
          <w:rPrChange w:id="645" w:author="Jackson Halpin" w:date="2025-06-11T14:21:00Z" w16du:dateUtc="2025-06-11T18:21:00Z">
            <w:rPr>
              <w:rFonts w:ascii="Times New Roman" w:hAnsi="Times New Roman" w:cs="Times New Roman"/>
            </w:rPr>
          </w:rPrChange>
        </w:rPr>
        <w:t xml:space="preserve">the high local concentration of </w:t>
      </w:r>
      <w:r w:rsidRPr="00557BC1">
        <w:rPr>
          <w:rFonts w:ascii="Georgia" w:hAnsi="Georgia" w:cs="Times New Roman"/>
          <w:sz w:val="18"/>
          <w:szCs w:val="18"/>
          <w:rPrChange w:id="646" w:author="Jackson Halpin" w:date="2025-06-11T14:21:00Z" w16du:dateUtc="2025-06-11T18:21:00Z">
            <w:rPr>
              <w:rFonts w:ascii="Times New Roman" w:hAnsi="Times New Roman" w:cs="Times New Roman"/>
            </w:rPr>
          </w:rPrChange>
        </w:rPr>
        <w:t>LC3B conjugat</w:t>
      </w:r>
      <w:r w:rsidR="0073675D" w:rsidRPr="00557BC1">
        <w:rPr>
          <w:rFonts w:ascii="Georgia" w:hAnsi="Georgia" w:cs="Times New Roman"/>
          <w:sz w:val="18"/>
          <w:szCs w:val="18"/>
          <w:rPrChange w:id="647" w:author="Jackson Halpin" w:date="2025-06-11T14:21:00Z" w16du:dateUtc="2025-06-11T18:21:00Z">
            <w:rPr>
              <w:rFonts w:ascii="Times New Roman" w:hAnsi="Times New Roman" w:cs="Times New Roman"/>
            </w:rPr>
          </w:rPrChange>
        </w:rPr>
        <w:t>ed</w:t>
      </w:r>
      <w:r w:rsidRPr="00557BC1">
        <w:rPr>
          <w:rFonts w:ascii="Georgia" w:hAnsi="Georgia" w:cs="Times New Roman"/>
          <w:sz w:val="18"/>
          <w:szCs w:val="18"/>
          <w:rPrChange w:id="648" w:author="Jackson Halpin" w:date="2025-06-11T14:21:00Z" w16du:dateUtc="2025-06-11T18:21:00Z">
            <w:rPr>
              <w:rFonts w:ascii="Times New Roman" w:hAnsi="Times New Roman" w:cs="Times New Roman"/>
            </w:rPr>
          </w:rPrChange>
        </w:rPr>
        <w:t xml:space="preserve"> to </w:t>
      </w:r>
      <w:proofErr w:type="spellStart"/>
      <w:r w:rsidRPr="00557BC1">
        <w:rPr>
          <w:rFonts w:ascii="Georgia" w:hAnsi="Georgia" w:cs="Times New Roman"/>
          <w:sz w:val="18"/>
          <w:szCs w:val="18"/>
          <w:rPrChange w:id="649" w:author="Jackson Halpin" w:date="2025-06-11T14:21:00Z" w16du:dateUtc="2025-06-11T18:21:00Z">
            <w:rPr>
              <w:rFonts w:ascii="Times New Roman" w:hAnsi="Times New Roman" w:cs="Times New Roman"/>
            </w:rPr>
          </w:rPrChange>
        </w:rPr>
        <w:t>autophagosomal</w:t>
      </w:r>
      <w:proofErr w:type="spellEnd"/>
      <w:r w:rsidRPr="00557BC1">
        <w:rPr>
          <w:rFonts w:ascii="Georgia" w:hAnsi="Georgia" w:cs="Times New Roman"/>
          <w:sz w:val="18"/>
          <w:szCs w:val="18"/>
          <w:rPrChange w:id="650" w:author="Jackson Halpin" w:date="2025-06-11T14:21:00Z" w16du:dateUtc="2025-06-11T18:21:00Z">
            <w:rPr>
              <w:rFonts w:ascii="Times New Roman" w:hAnsi="Times New Roman" w:cs="Times New Roman"/>
            </w:rPr>
          </w:rPrChange>
        </w:rPr>
        <w:t xml:space="preserve"> membranes</w:t>
      </w:r>
      <w:r w:rsidR="00F13AB1" w:rsidRPr="00557BC1">
        <w:rPr>
          <w:rFonts w:ascii="Georgia" w:hAnsi="Georgia" w:cs="Times New Roman"/>
          <w:sz w:val="18"/>
          <w:szCs w:val="18"/>
          <w:rPrChange w:id="651" w:author="Jackson Halpin" w:date="2025-06-11T14:21:00Z" w16du:dateUtc="2025-06-11T18:21:00Z">
            <w:rPr>
              <w:rFonts w:ascii="Times New Roman" w:hAnsi="Times New Roman" w:cs="Times New Roman"/>
            </w:rPr>
          </w:rPrChange>
        </w:rPr>
        <w:t xml:space="preserve"> in cells</w:t>
      </w:r>
      <w:r w:rsidR="00F13AB1" w:rsidRPr="00557BC1">
        <w:rPr>
          <w:rFonts w:ascii="Georgia" w:hAnsi="Georgia" w:cs="Times New Roman"/>
          <w:i/>
          <w:iCs/>
          <w:sz w:val="18"/>
          <w:szCs w:val="18"/>
          <w:rPrChange w:id="652" w:author="Jackson Halpin" w:date="2025-06-11T14:21:00Z" w16du:dateUtc="2025-06-11T18:21:00Z">
            <w:rPr>
              <w:rFonts w:ascii="Times New Roman" w:hAnsi="Times New Roman" w:cs="Times New Roman"/>
              <w:i/>
              <w:iCs/>
            </w:rPr>
          </w:rPrChange>
        </w:rPr>
        <w:t xml:space="preserve"> </w:t>
      </w:r>
      <w:r w:rsidR="0073675D" w:rsidRPr="00557BC1">
        <w:rPr>
          <w:rFonts w:ascii="Georgia" w:hAnsi="Georgia" w:cs="Times New Roman"/>
          <w:sz w:val="18"/>
          <w:szCs w:val="18"/>
          <w:rPrChange w:id="653"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654" w:author="Jackson Halpin" w:date="2025-06-11T14:21:00Z" w16du:dateUtc="2025-06-11T18:21:00Z">
            <w:rPr>
              <w:rFonts w:ascii="Times New Roman" w:hAnsi="Times New Roman" w:cs="Times New Roman"/>
            </w:rPr>
          </w:rPrChange>
        </w:rPr>
        <w:instrText xml:space="preserve"> ADDIN ZOTERO_ITEM CSL_CITATION {"citationID":"1q6vkPnT","properties":{"formattedCitation":"(Zaffagnini and Martens 2016)","plainCitation":"(Zaffagnini and Martens 2016)","noteIndex":0},"citationItems":[{"id":135,"uris":["http://zotero.org/users/local/DUCgBsd9/items/TISN2M6I","http://zotero.org/users/14717947/items/TISN2M6I"],"itemData":{"id":135,"type":"article-journal","container-title":"Journal of Molecular Biology","DOI":"10.1016/j.jmb.2016.02.004","ISSN":"00222836","issue":"9","journalAbbreviation":"Journal of Molecular Biology","language":"en","license":"https://www.elsevier.com/tdm/userlicense/1.0/","page":"1714-1724","source":"DOI.org (Crossref)","title":"Mechanisms of Selective Autophagy","volume":"428","author":[{"family":"Zaffagnini","given":"Gabriele"},{"family":"Martens","given":"Sascha"}],"issued":{"date-parts":[["2016",5]]}}}],"schema":"https://github.com/citation-style-language/schema/raw/master/csl-citation.json"} </w:instrText>
      </w:r>
      <w:r w:rsidR="0073675D" w:rsidRPr="00557BC1">
        <w:rPr>
          <w:rFonts w:ascii="Georgia" w:hAnsi="Georgia" w:cs="Times New Roman"/>
          <w:sz w:val="18"/>
          <w:szCs w:val="18"/>
          <w:rPrChange w:id="655"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656" w:author="Jackson Halpin" w:date="2025-06-11T14:21:00Z" w16du:dateUtc="2025-06-11T18:21:00Z">
            <w:rPr>
              <w:rFonts w:ascii="Times New Roman" w:hAnsi="Times New Roman" w:cs="Times New Roman"/>
              <w:noProof/>
            </w:rPr>
          </w:rPrChange>
        </w:rPr>
        <w:t>(Zaffagnini and Martens 2016)</w:t>
      </w:r>
      <w:r w:rsidR="0073675D" w:rsidRPr="00557BC1">
        <w:rPr>
          <w:rFonts w:ascii="Georgia" w:hAnsi="Georgia" w:cs="Times New Roman"/>
          <w:sz w:val="18"/>
          <w:szCs w:val="18"/>
          <w:rPrChange w:id="657" w:author="Jackson Halpin" w:date="2025-06-11T14:21:00Z" w16du:dateUtc="2025-06-11T18:21:00Z">
            <w:rPr>
              <w:rFonts w:ascii="Times New Roman" w:hAnsi="Times New Roman" w:cs="Times New Roman"/>
            </w:rPr>
          </w:rPrChange>
        </w:rPr>
        <w:fldChar w:fldCharType="end"/>
      </w:r>
      <w:r w:rsidRPr="00557BC1">
        <w:rPr>
          <w:rFonts w:ascii="Georgia" w:hAnsi="Georgia" w:cs="Times New Roman"/>
          <w:sz w:val="18"/>
          <w:szCs w:val="18"/>
          <w:rPrChange w:id="658" w:author="Jackson Halpin" w:date="2025-06-11T14:21:00Z" w16du:dateUtc="2025-06-11T18:21:00Z">
            <w:rPr>
              <w:rFonts w:ascii="Times New Roman" w:hAnsi="Times New Roman" w:cs="Times New Roman"/>
            </w:rPr>
          </w:rPrChange>
        </w:rPr>
        <w:t>, we</w:t>
      </w:r>
      <w:r w:rsidR="0073675D" w:rsidRPr="00557BC1">
        <w:rPr>
          <w:rFonts w:ascii="Georgia" w:hAnsi="Georgia" w:cs="Times New Roman"/>
          <w:sz w:val="18"/>
          <w:szCs w:val="18"/>
          <w:rPrChange w:id="659" w:author="Jackson Halpin" w:date="2025-06-11T14:21:00Z" w16du:dateUtc="2025-06-11T18:21:00Z">
            <w:rPr>
              <w:rFonts w:ascii="Times New Roman" w:hAnsi="Times New Roman" w:cs="Times New Roman"/>
            </w:rPr>
          </w:rPrChange>
        </w:rPr>
        <w:t xml:space="preserve"> bound N-terminally</w:t>
      </w:r>
      <w:r w:rsidRPr="00557BC1">
        <w:rPr>
          <w:rFonts w:ascii="Georgia" w:hAnsi="Georgia" w:cs="Times New Roman"/>
          <w:sz w:val="18"/>
          <w:szCs w:val="18"/>
          <w:rPrChange w:id="660" w:author="Jackson Halpin" w:date="2025-06-11T14:21:00Z" w16du:dateUtc="2025-06-11T18:21:00Z">
            <w:rPr>
              <w:rFonts w:ascii="Times New Roman" w:hAnsi="Times New Roman" w:cs="Times New Roman"/>
            </w:rPr>
          </w:rPrChange>
        </w:rPr>
        <w:t xml:space="preserve"> biotinylated LC3B</w:t>
      </w:r>
      <w:r w:rsidR="0073675D" w:rsidRPr="00557BC1">
        <w:rPr>
          <w:rFonts w:ascii="Georgia" w:hAnsi="Georgia" w:cs="Times New Roman"/>
          <w:sz w:val="18"/>
          <w:szCs w:val="18"/>
          <w:rPrChange w:id="661" w:author="Jackson Halpin" w:date="2025-06-11T14:21:00Z" w16du:dateUtc="2025-06-11T18:21:00Z">
            <w:rPr>
              <w:rFonts w:ascii="Times New Roman" w:hAnsi="Times New Roman" w:cs="Times New Roman"/>
            </w:rPr>
          </w:rPrChange>
        </w:rPr>
        <w:t xml:space="preserve"> to</w:t>
      </w:r>
      <w:r w:rsidRPr="00557BC1">
        <w:rPr>
          <w:rFonts w:ascii="Georgia" w:hAnsi="Georgia" w:cs="Times New Roman"/>
          <w:sz w:val="18"/>
          <w:szCs w:val="18"/>
          <w:rPrChange w:id="662" w:author="Jackson Halpin" w:date="2025-06-11T14:21:00Z" w16du:dateUtc="2025-06-11T18:21:00Z">
            <w:rPr>
              <w:rFonts w:ascii="Times New Roman" w:hAnsi="Times New Roman" w:cs="Times New Roman"/>
            </w:rPr>
          </w:rPrChange>
        </w:rPr>
        <w:t xml:space="preserve"> tetravalent streptavidin-phycoerythrin (SA-PE). </w:t>
      </w:r>
      <w:r w:rsidR="001B0160" w:rsidRPr="00557BC1">
        <w:rPr>
          <w:rFonts w:ascii="Georgia" w:hAnsi="Georgia" w:cs="Times New Roman"/>
          <w:sz w:val="18"/>
          <w:szCs w:val="18"/>
          <w:rPrChange w:id="663" w:author="Jackson Halpin" w:date="2025-06-11T14:21:00Z" w16du:dateUtc="2025-06-11T18:21:00Z">
            <w:rPr>
              <w:rFonts w:ascii="Times New Roman" w:hAnsi="Times New Roman" w:cs="Times New Roman"/>
            </w:rPr>
          </w:rPrChange>
        </w:rPr>
        <w:t>Using</w:t>
      </w:r>
      <w:r w:rsidRPr="00557BC1">
        <w:rPr>
          <w:rFonts w:ascii="Georgia" w:hAnsi="Georgia" w:cs="Times New Roman"/>
          <w:sz w:val="18"/>
          <w:szCs w:val="18"/>
          <w:rPrChange w:id="664" w:author="Jackson Halpin" w:date="2025-06-11T14:21:00Z" w16du:dateUtc="2025-06-11T18:21:00Z">
            <w:rPr>
              <w:rFonts w:ascii="Times New Roman" w:hAnsi="Times New Roman" w:cs="Times New Roman"/>
            </w:rPr>
          </w:rPrChange>
        </w:rPr>
        <w:t xml:space="preserve"> FACS</w:t>
      </w:r>
      <w:r w:rsidR="001B0160" w:rsidRPr="00557BC1">
        <w:rPr>
          <w:rFonts w:ascii="Georgia" w:hAnsi="Georgia" w:cs="Times New Roman"/>
          <w:sz w:val="18"/>
          <w:szCs w:val="18"/>
          <w:rPrChange w:id="665" w:author="Jackson Halpin" w:date="2025-06-11T14:21:00Z" w16du:dateUtc="2025-06-11T18:21:00Z">
            <w:rPr>
              <w:rFonts w:ascii="Times New Roman" w:hAnsi="Times New Roman" w:cs="Times New Roman"/>
            </w:rPr>
          </w:rPrChange>
        </w:rPr>
        <w:t xml:space="preserve">, </w:t>
      </w:r>
      <w:r w:rsidR="00AD1FFF" w:rsidRPr="00557BC1">
        <w:rPr>
          <w:rFonts w:ascii="Georgia" w:hAnsi="Georgia" w:cs="Times New Roman"/>
          <w:sz w:val="18"/>
          <w:szCs w:val="18"/>
          <w:rPrChange w:id="666" w:author="Jackson Halpin" w:date="2025-06-11T14:21:00Z" w16du:dateUtc="2025-06-11T18:21:00Z">
            <w:rPr>
              <w:rFonts w:ascii="Times New Roman" w:hAnsi="Times New Roman" w:cs="Times New Roman"/>
            </w:rPr>
          </w:rPrChange>
        </w:rPr>
        <w:t xml:space="preserve">we quantified </w:t>
      </w:r>
      <w:r w:rsidRPr="00557BC1">
        <w:rPr>
          <w:rFonts w:ascii="Georgia" w:hAnsi="Georgia" w:cs="Times New Roman"/>
          <w:sz w:val="18"/>
          <w:szCs w:val="18"/>
          <w:rPrChange w:id="667" w:author="Jackson Halpin" w:date="2025-06-11T14:21:00Z" w16du:dateUtc="2025-06-11T18:21:00Z">
            <w:rPr>
              <w:rFonts w:ascii="Times New Roman" w:hAnsi="Times New Roman" w:cs="Times New Roman"/>
            </w:rPr>
          </w:rPrChange>
        </w:rPr>
        <w:t>peptide</w:t>
      </w:r>
      <w:r w:rsidR="00AD1FFF" w:rsidRPr="00557BC1">
        <w:rPr>
          <w:rFonts w:ascii="Georgia" w:hAnsi="Georgia" w:cs="Times New Roman"/>
          <w:sz w:val="18"/>
          <w:szCs w:val="18"/>
          <w:rPrChange w:id="668" w:author="Jackson Halpin" w:date="2025-06-11T14:21:00Z" w16du:dateUtc="2025-06-11T18:21:00Z">
            <w:rPr>
              <w:rFonts w:ascii="Times New Roman" w:hAnsi="Times New Roman" w:cs="Times New Roman"/>
            </w:rPr>
          </w:rPrChange>
        </w:rPr>
        <w:t xml:space="preserve"> expression levels </w:t>
      </w:r>
      <w:r w:rsidR="001B0160" w:rsidRPr="00557BC1">
        <w:rPr>
          <w:rFonts w:ascii="Georgia" w:hAnsi="Georgia" w:cs="Times New Roman"/>
          <w:sz w:val="18"/>
          <w:szCs w:val="18"/>
          <w:rPrChange w:id="669" w:author="Jackson Halpin" w:date="2025-06-11T14:21:00Z" w16du:dateUtc="2025-06-11T18:21:00Z">
            <w:rPr>
              <w:rFonts w:ascii="Times New Roman" w:hAnsi="Times New Roman" w:cs="Times New Roman"/>
            </w:rPr>
          </w:rPrChange>
        </w:rPr>
        <w:t>using an</w:t>
      </w:r>
      <w:r w:rsidR="003822F5" w:rsidRPr="00557BC1">
        <w:rPr>
          <w:rFonts w:ascii="Georgia" w:hAnsi="Georgia" w:cs="Times New Roman"/>
          <w:sz w:val="18"/>
          <w:szCs w:val="18"/>
          <w:rPrChange w:id="670" w:author="Jackson Halpin" w:date="2025-06-11T14:21:00Z" w16du:dateUtc="2025-06-11T18:21:00Z">
            <w:rPr>
              <w:rFonts w:ascii="Times New Roman" w:hAnsi="Times New Roman" w:cs="Times New Roman"/>
            </w:rPr>
          </w:rPrChange>
        </w:rPr>
        <w:t xml:space="preserve"> allophycocyanin</w:t>
      </w:r>
      <w:r w:rsidR="00F723AF" w:rsidRPr="00557BC1">
        <w:rPr>
          <w:rFonts w:ascii="Georgia" w:hAnsi="Georgia" w:cs="Times New Roman"/>
          <w:sz w:val="18"/>
          <w:szCs w:val="18"/>
          <w:rPrChange w:id="671" w:author="Jackson Halpin" w:date="2025-06-11T14:21:00Z" w16du:dateUtc="2025-06-11T18:21:00Z">
            <w:rPr>
              <w:rFonts w:ascii="Times New Roman" w:hAnsi="Times New Roman" w:cs="Times New Roman"/>
            </w:rPr>
          </w:rPrChange>
        </w:rPr>
        <w:t xml:space="preserve"> </w:t>
      </w:r>
      <w:r w:rsidR="003822F5" w:rsidRPr="00557BC1">
        <w:rPr>
          <w:rFonts w:ascii="Georgia" w:hAnsi="Georgia" w:cs="Times New Roman"/>
          <w:sz w:val="18"/>
          <w:szCs w:val="18"/>
          <w:rPrChange w:id="672" w:author="Jackson Halpin" w:date="2025-06-11T14:21:00Z" w16du:dateUtc="2025-06-11T18:21:00Z">
            <w:rPr>
              <w:rFonts w:ascii="Times New Roman" w:hAnsi="Times New Roman" w:cs="Times New Roman"/>
            </w:rPr>
          </w:rPrChange>
        </w:rPr>
        <w:t>(</w:t>
      </w:r>
      <w:r w:rsidR="001B0160" w:rsidRPr="00557BC1">
        <w:rPr>
          <w:rFonts w:ascii="Georgia" w:hAnsi="Georgia" w:cs="Times New Roman"/>
          <w:sz w:val="18"/>
          <w:szCs w:val="18"/>
          <w:rPrChange w:id="673" w:author="Jackson Halpin" w:date="2025-06-11T14:21:00Z" w16du:dateUtc="2025-06-11T18:21:00Z">
            <w:rPr>
              <w:rFonts w:ascii="Times New Roman" w:hAnsi="Times New Roman" w:cs="Times New Roman"/>
            </w:rPr>
          </w:rPrChange>
        </w:rPr>
        <w:t>APC</w:t>
      </w:r>
      <w:r w:rsidR="003822F5" w:rsidRPr="00557BC1">
        <w:rPr>
          <w:rFonts w:ascii="Georgia" w:hAnsi="Georgia" w:cs="Times New Roman"/>
          <w:sz w:val="18"/>
          <w:szCs w:val="18"/>
          <w:rPrChange w:id="674" w:author="Jackson Halpin" w:date="2025-06-11T14:21:00Z" w16du:dateUtc="2025-06-11T18:21:00Z">
            <w:rPr>
              <w:rFonts w:ascii="Times New Roman" w:hAnsi="Times New Roman" w:cs="Times New Roman"/>
            </w:rPr>
          </w:rPrChange>
        </w:rPr>
        <w:t>)</w:t>
      </w:r>
      <w:r w:rsidR="001B0160" w:rsidRPr="00557BC1">
        <w:rPr>
          <w:rFonts w:ascii="Georgia" w:hAnsi="Georgia" w:cs="Times New Roman"/>
          <w:sz w:val="18"/>
          <w:szCs w:val="18"/>
          <w:rPrChange w:id="675" w:author="Jackson Halpin" w:date="2025-06-11T14:21:00Z" w16du:dateUtc="2025-06-11T18:21:00Z">
            <w:rPr>
              <w:rFonts w:ascii="Times New Roman" w:hAnsi="Times New Roman" w:cs="Times New Roman"/>
            </w:rPr>
          </w:rPrChange>
        </w:rPr>
        <w:t xml:space="preserve">-conjugated antibody against an encoded </w:t>
      </w:r>
      <w:r w:rsidRPr="00557BC1">
        <w:rPr>
          <w:rFonts w:ascii="Georgia" w:hAnsi="Georgia" w:cs="Times New Roman"/>
          <w:sz w:val="18"/>
          <w:szCs w:val="18"/>
          <w:rPrChange w:id="676" w:author="Jackson Halpin" w:date="2025-06-11T14:21:00Z" w16du:dateUtc="2025-06-11T18:21:00Z">
            <w:rPr>
              <w:rFonts w:ascii="Times New Roman" w:hAnsi="Times New Roman" w:cs="Times New Roman"/>
            </w:rPr>
          </w:rPrChange>
        </w:rPr>
        <w:t>N-terminal FLAG tag</w:t>
      </w:r>
      <w:r w:rsidR="00AD1FFF" w:rsidRPr="00557BC1">
        <w:rPr>
          <w:rFonts w:ascii="Georgia" w:hAnsi="Georgia" w:cs="Times New Roman"/>
          <w:sz w:val="18"/>
          <w:szCs w:val="18"/>
          <w:rPrChange w:id="677" w:author="Jackson Halpin" w:date="2025-06-11T14:21:00Z" w16du:dateUtc="2025-06-11T18:21:00Z">
            <w:rPr>
              <w:rFonts w:ascii="Times New Roman" w:hAnsi="Times New Roman" w:cs="Times New Roman"/>
            </w:rPr>
          </w:rPrChange>
        </w:rPr>
        <w:t>. C</w:t>
      </w:r>
      <w:r w:rsidR="001F7331" w:rsidRPr="00557BC1">
        <w:rPr>
          <w:rFonts w:ascii="Georgia" w:hAnsi="Georgia" w:cs="Times New Roman"/>
          <w:sz w:val="18"/>
          <w:szCs w:val="18"/>
          <w:rPrChange w:id="678" w:author="Jackson Halpin" w:date="2025-06-11T14:21:00Z" w16du:dateUtc="2025-06-11T18:21:00Z">
            <w:rPr>
              <w:rFonts w:ascii="Times New Roman" w:hAnsi="Times New Roman" w:cs="Times New Roman"/>
            </w:rPr>
          </w:rPrChange>
        </w:rPr>
        <w:t>ells displaying peptides that bound to</w:t>
      </w:r>
      <w:r w:rsidRPr="00557BC1">
        <w:rPr>
          <w:rFonts w:ascii="Georgia" w:hAnsi="Georgia" w:cs="Times New Roman"/>
          <w:sz w:val="18"/>
          <w:szCs w:val="18"/>
          <w:rPrChange w:id="679" w:author="Jackson Halpin" w:date="2025-06-11T14:21:00Z" w16du:dateUtc="2025-06-11T18:21:00Z">
            <w:rPr>
              <w:rFonts w:ascii="Times New Roman" w:hAnsi="Times New Roman" w:cs="Times New Roman"/>
            </w:rPr>
          </w:rPrChange>
        </w:rPr>
        <w:t xml:space="preserve"> LC3B </w:t>
      </w:r>
      <w:r w:rsidR="001F7331" w:rsidRPr="00557BC1">
        <w:rPr>
          <w:rFonts w:ascii="Georgia" w:hAnsi="Georgia" w:cs="Times New Roman"/>
          <w:sz w:val="18"/>
          <w:szCs w:val="18"/>
          <w:rPrChange w:id="680" w:author="Jackson Halpin" w:date="2025-06-11T14:21:00Z" w16du:dateUtc="2025-06-11T18:21:00Z">
            <w:rPr>
              <w:rFonts w:ascii="Times New Roman" w:hAnsi="Times New Roman" w:cs="Times New Roman"/>
            </w:rPr>
          </w:rPrChange>
        </w:rPr>
        <w:t xml:space="preserve">were </w:t>
      </w:r>
      <w:r w:rsidR="008849D4" w:rsidRPr="00557BC1">
        <w:rPr>
          <w:rFonts w:ascii="Georgia" w:hAnsi="Georgia" w:cs="Times New Roman"/>
          <w:sz w:val="18"/>
          <w:szCs w:val="18"/>
          <w:rPrChange w:id="681" w:author="Jackson Halpin" w:date="2025-06-11T14:21:00Z" w16du:dateUtc="2025-06-11T18:21:00Z">
            <w:rPr>
              <w:rFonts w:ascii="Times New Roman" w:hAnsi="Times New Roman" w:cs="Times New Roman"/>
            </w:rPr>
          </w:rPrChange>
        </w:rPr>
        <w:t xml:space="preserve">identified and isolated by their </w:t>
      </w:r>
      <w:r w:rsidR="001B0160" w:rsidRPr="00557BC1">
        <w:rPr>
          <w:rFonts w:ascii="Georgia" w:hAnsi="Georgia" w:cs="Times New Roman"/>
          <w:sz w:val="18"/>
          <w:szCs w:val="18"/>
          <w:rPrChange w:id="682" w:author="Jackson Halpin" w:date="2025-06-11T14:21:00Z" w16du:dateUtc="2025-06-11T18:21:00Z">
            <w:rPr>
              <w:rFonts w:ascii="Times New Roman" w:hAnsi="Times New Roman" w:cs="Times New Roman"/>
            </w:rPr>
          </w:rPrChange>
        </w:rPr>
        <w:t xml:space="preserve">high </w:t>
      </w:r>
      <w:r w:rsidR="00AD1FFF" w:rsidRPr="00557BC1">
        <w:rPr>
          <w:rFonts w:ascii="Georgia" w:hAnsi="Georgia" w:cs="Times New Roman"/>
          <w:sz w:val="18"/>
          <w:szCs w:val="18"/>
          <w:rPrChange w:id="683" w:author="Jackson Halpin" w:date="2025-06-11T14:21:00Z" w16du:dateUtc="2025-06-11T18:21:00Z">
            <w:rPr>
              <w:rFonts w:ascii="Times New Roman" w:hAnsi="Times New Roman" w:cs="Times New Roman"/>
            </w:rPr>
          </w:rPrChange>
        </w:rPr>
        <w:t xml:space="preserve">SA-PE </w:t>
      </w:r>
      <w:r w:rsidR="003C40C9" w:rsidRPr="00557BC1">
        <w:rPr>
          <w:rFonts w:ascii="Georgia" w:hAnsi="Georgia" w:cs="Times New Roman"/>
          <w:sz w:val="18"/>
          <w:szCs w:val="18"/>
          <w:rPrChange w:id="684" w:author="Jackson Halpin" w:date="2025-06-11T14:21:00Z" w16du:dateUtc="2025-06-11T18:21:00Z">
            <w:rPr>
              <w:rFonts w:ascii="Times New Roman" w:hAnsi="Times New Roman" w:cs="Times New Roman"/>
            </w:rPr>
          </w:rPrChange>
        </w:rPr>
        <w:t xml:space="preserve">/ APC ratio </w:t>
      </w:r>
      <w:r w:rsidRPr="00557BC1">
        <w:rPr>
          <w:rFonts w:ascii="Georgia" w:hAnsi="Georgia" w:cs="Times New Roman"/>
          <w:sz w:val="18"/>
          <w:szCs w:val="18"/>
          <w:rPrChange w:id="685" w:author="Jackson Halpin" w:date="2025-06-11T14:21:00Z" w16du:dateUtc="2025-06-11T18:21:00Z">
            <w:rPr>
              <w:rFonts w:ascii="Times New Roman" w:hAnsi="Times New Roman" w:cs="Times New Roman"/>
            </w:rPr>
          </w:rPrChange>
        </w:rPr>
        <w:t>(</w:t>
      </w:r>
      <w:r w:rsidRPr="00557BC1">
        <w:rPr>
          <w:rFonts w:ascii="Georgia" w:hAnsi="Georgia" w:cs="Times New Roman"/>
          <w:b/>
          <w:bCs/>
          <w:sz w:val="18"/>
          <w:szCs w:val="18"/>
          <w:rPrChange w:id="686" w:author="Jackson Halpin" w:date="2025-06-11T14:21:00Z" w16du:dateUtc="2025-06-11T18:21:00Z">
            <w:rPr>
              <w:rFonts w:ascii="Times New Roman" w:hAnsi="Times New Roman" w:cs="Times New Roman"/>
              <w:b/>
              <w:bCs/>
            </w:rPr>
          </w:rPrChange>
        </w:rPr>
        <w:t>Figure 1A</w:t>
      </w:r>
      <w:r w:rsidRPr="00557BC1">
        <w:rPr>
          <w:rFonts w:ascii="Georgia" w:hAnsi="Georgia" w:cs="Times New Roman"/>
          <w:sz w:val="18"/>
          <w:szCs w:val="18"/>
          <w:rPrChange w:id="687" w:author="Jackson Halpin" w:date="2025-06-11T14:21:00Z" w16du:dateUtc="2025-06-11T18:21:00Z">
            <w:rPr>
              <w:rFonts w:ascii="Times New Roman" w:hAnsi="Times New Roman" w:cs="Times New Roman"/>
            </w:rPr>
          </w:rPrChange>
        </w:rPr>
        <w:t xml:space="preserve">). </w:t>
      </w:r>
      <w:r w:rsidR="00C51B59" w:rsidRPr="00557BC1">
        <w:rPr>
          <w:rFonts w:ascii="Georgia" w:hAnsi="Georgia" w:cs="Times New Roman"/>
          <w:sz w:val="18"/>
          <w:szCs w:val="18"/>
          <w:rPrChange w:id="688" w:author="Jackson Halpin" w:date="2025-06-11T14:21:00Z" w16du:dateUtc="2025-06-11T18:21:00Z">
            <w:rPr>
              <w:rFonts w:ascii="Times New Roman" w:hAnsi="Times New Roman" w:cs="Times New Roman"/>
            </w:rPr>
          </w:rPrChange>
        </w:rPr>
        <w:t xml:space="preserve">We validated our </w:t>
      </w:r>
      <w:r w:rsidR="004B6406" w:rsidRPr="00557BC1">
        <w:rPr>
          <w:rFonts w:ascii="Georgia" w:hAnsi="Georgia" w:cs="Times New Roman"/>
          <w:sz w:val="18"/>
          <w:szCs w:val="18"/>
          <w:rPrChange w:id="689" w:author="Jackson Halpin" w:date="2025-06-11T14:21:00Z" w16du:dateUtc="2025-06-11T18:21:00Z">
            <w:rPr>
              <w:rFonts w:ascii="Times New Roman" w:hAnsi="Times New Roman" w:cs="Times New Roman"/>
            </w:rPr>
          </w:rPrChange>
        </w:rPr>
        <w:t xml:space="preserve">screening </w:t>
      </w:r>
      <w:r w:rsidR="00C51B59" w:rsidRPr="00557BC1">
        <w:rPr>
          <w:rFonts w:ascii="Georgia" w:hAnsi="Georgia" w:cs="Times New Roman"/>
          <w:sz w:val="18"/>
          <w:szCs w:val="18"/>
          <w:rPrChange w:id="690" w:author="Jackson Halpin" w:date="2025-06-11T14:21:00Z" w16du:dateUtc="2025-06-11T18:21:00Z">
            <w:rPr>
              <w:rFonts w:ascii="Times New Roman" w:hAnsi="Times New Roman" w:cs="Times New Roman"/>
            </w:rPr>
          </w:rPrChange>
        </w:rPr>
        <w:t xml:space="preserve">approach </w:t>
      </w:r>
      <w:r w:rsidR="001F7331" w:rsidRPr="00557BC1">
        <w:rPr>
          <w:rFonts w:ascii="Georgia" w:hAnsi="Georgia" w:cs="Times New Roman"/>
          <w:sz w:val="18"/>
          <w:szCs w:val="18"/>
          <w:rPrChange w:id="691" w:author="Jackson Halpin" w:date="2025-06-11T14:21:00Z" w16du:dateUtc="2025-06-11T18:21:00Z">
            <w:rPr>
              <w:rFonts w:ascii="Times New Roman" w:hAnsi="Times New Roman" w:cs="Times New Roman"/>
            </w:rPr>
          </w:rPrChange>
        </w:rPr>
        <w:t>using</w:t>
      </w:r>
      <w:r w:rsidR="00C51B59" w:rsidRPr="00557BC1">
        <w:rPr>
          <w:rFonts w:ascii="Georgia" w:hAnsi="Georgia" w:cs="Times New Roman"/>
          <w:sz w:val="18"/>
          <w:szCs w:val="18"/>
          <w:rPrChange w:id="692" w:author="Jackson Halpin" w:date="2025-06-11T14:21:00Z" w16du:dateUtc="2025-06-11T18:21:00Z">
            <w:rPr>
              <w:rFonts w:ascii="Times New Roman" w:hAnsi="Times New Roman" w:cs="Times New Roman"/>
            </w:rPr>
          </w:rPrChange>
        </w:rPr>
        <w:t xml:space="preserve"> </w:t>
      </w:r>
      <w:r w:rsidR="007D7176" w:rsidRPr="00557BC1">
        <w:rPr>
          <w:rFonts w:ascii="Georgia" w:hAnsi="Georgia" w:cs="Times New Roman"/>
          <w:sz w:val="18"/>
          <w:szCs w:val="18"/>
          <w:rPrChange w:id="693" w:author="Jackson Halpin" w:date="2025-06-11T14:21:00Z" w16du:dateUtc="2025-06-11T18:21:00Z">
            <w:rPr>
              <w:rFonts w:ascii="Times New Roman" w:hAnsi="Times New Roman" w:cs="Times New Roman"/>
            </w:rPr>
          </w:rPrChange>
        </w:rPr>
        <w:t>well-</w:t>
      </w:r>
      <w:r w:rsidR="00AD1FFF" w:rsidRPr="00557BC1">
        <w:rPr>
          <w:rFonts w:ascii="Georgia" w:hAnsi="Georgia" w:cs="Times New Roman"/>
          <w:sz w:val="18"/>
          <w:szCs w:val="18"/>
          <w:rPrChange w:id="694" w:author="Jackson Halpin" w:date="2025-06-11T14:21:00Z" w16du:dateUtc="2025-06-11T18:21:00Z">
            <w:rPr>
              <w:rFonts w:ascii="Times New Roman" w:hAnsi="Times New Roman" w:cs="Times New Roman"/>
            </w:rPr>
          </w:rPrChange>
        </w:rPr>
        <w:t>characterized LC3B-binding peptides of various affinit</w:t>
      </w:r>
      <w:r w:rsidR="007D7176" w:rsidRPr="00557BC1">
        <w:rPr>
          <w:rFonts w:ascii="Georgia" w:hAnsi="Georgia" w:cs="Times New Roman"/>
          <w:sz w:val="18"/>
          <w:szCs w:val="18"/>
          <w:rPrChange w:id="695" w:author="Jackson Halpin" w:date="2025-06-11T14:21:00Z" w16du:dateUtc="2025-06-11T18:21:00Z">
            <w:rPr>
              <w:rFonts w:ascii="Times New Roman" w:hAnsi="Times New Roman" w:cs="Times New Roman"/>
            </w:rPr>
          </w:rPrChange>
        </w:rPr>
        <w:t xml:space="preserve">ies </w:t>
      </w:r>
      <w:r w:rsidRPr="00557BC1">
        <w:rPr>
          <w:rFonts w:ascii="Georgia" w:hAnsi="Georgia" w:cs="Times New Roman"/>
          <w:sz w:val="18"/>
          <w:szCs w:val="18"/>
          <w:rPrChange w:id="696" w:author="Jackson Halpin" w:date="2025-06-11T14:21:00Z" w16du:dateUtc="2025-06-11T18:21:00Z">
            <w:rPr>
              <w:rFonts w:ascii="Times New Roman" w:hAnsi="Times New Roman" w:cs="Times New Roman"/>
            </w:rPr>
          </w:rPrChange>
        </w:rPr>
        <w:t>(</w:t>
      </w:r>
      <w:r w:rsidRPr="00557BC1">
        <w:rPr>
          <w:rFonts w:ascii="Georgia" w:hAnsi="Georgia" w:cs="Times New Roman"/>
          <w:b/>
          <w:bCs/>
          <w:sz w:val="18"/>
          <w:szCs w:val="18"/>
          <w:rPrChange w:id="697" w:author="Jackson Halpin" w:date="2025-06-11T14:21:00Z" w16du:dateUtc="2025-06-11T18:21:00Z">
            <w:rPr>
              <w:rFonts w:ascii="Times New Roman" w:hAnsi="Times New Roman" w:cs="Times New Roman"/>
              <w:b/>
              <w:bCs/>
            </w:rPr>
          </w:rPrChange>
        </w:rPr>
        <w:t>Supplement</w:t>
      </w:r>
      <w:r w:rsidR="001B0160" w:rsidRPr="00557BC1">
        <w:rPr>
          <w:rFonts w:ascii="Georgia" w:hAnsi="Georgia" w:cs="Times New Roman"/>
          <w:b/>
          <w:bCs/>
          <w:sz w:val="18"/>
          <w:szCs w:val="18"/>
          <w:rPrChange w:id="698" w:author="Jackson Halpin" w:date="2025-06-11T14:21:00Z" w16du:dateUtc="2025-06-11T18:21:00Z">
            <w:rPr>
              <w:rFonts w:ascii="Times New Roman" w:hAnsi="Times New Roman" w:cs="Times New Roman"/>
              <w:b/>
              <w:bCs/>
            </w:rPr>
          </w:rPrChange>
        </w:rPr>
        <w:t>al Figure</w:t>
      </w:r>
      <w:r w:rsidRPr="00557BC1">
        <w:rPr>
          <w:rFonts w:ascii="Georgia" w:hAnsi="Georgia" w:cs="Times New Roman"/>
          <w:b/>
          <w:bCs/>
          <w:sz w:val="18"/>
          <w:szCs w:val="18"/>
          <w:rPrChange w:id="699" w:author="Jackson Halpin" w:date="2025-06-11T14:21:00Z" w16du:dateUtc="2025-06-11T18:21:00Z">
            <w:rPr>
              <w:rFonts w:ascii="Times New Roman" w:hAnsi="Times New Roman" w:cs="Times New Roman"/>
              <w:b/>
              <w:bCs/>
            </w:rPr>
          </w:rPrChange>
        </w:rPr>
        <w:t xml:space="preserve"> 1</w:t>
      </w:r>
      <w:r w:rsidRPr="00557BC1">
        <w:rPr>
          <w:rFonts w:ascii="Georgia" w:hAnsi="Georgia" w:cs="Times New Roman"/>
          <w:sz w:val="18"/>
          <w:szCs w:val="18"/>
          <w:rPrChange w:id="700" w:author="Jackson Halpin" w:date="2025-06-11T14:21:00Z" w16du:dateUtc="2025-06-11T18:21:00Z">
            <w:rPr>
              <w:rFonts w:ascii="Times New Roman" w:hAnsi="Times New Roman" w:cs="Times New Roman"/>
            </w:rPr>
          </w:rPrChange>
        </w:rPr>
        <w:t>).</w:t>
      </w:r>
      <w:r w:rsidR="00F01D04" w:rsidRPr="00557BC1">
        <w:rPr>
          <w:rFonts w:ascii="Georgia" w:hAnsi="Georgia" w:cs="Times New Roman"/>
          <w:sz w:val="18"/>
          <w:szCs w:val="18"/>
          <w:rPrChange w:id="701" w:author="Jackson Halpin" w:date="2025-06-11T14:21:00Z" w16du:dateUtc="2025-06-11T18:21:00Z">
            <w:rPr>
              <w:rFonts w:ascii="Times New Roman" w:hAnsi="Times New Roman" w:cs="Times New Roman"/>
            </w:rPr>
          </w:rPrChange>
        </w:rPr>
        <w:t xml:space="preserve"> </w:t>
      </w:r>
      <w:r w:rsidR="00714548" w:rsidRPr="00557BC1">
        <w:rPr>
          <w:rFonts w:ascii="Georgia" w:hAnsi="Georgia" w:cs="Times New Roman"/>
          <w:sz w:val="18"/>
          <w:szCs w:val="18"/>
          <w:rPrChange w:id="702" w:author="Jackson Halpin" w:date="2025-06-11T14:21:00Z" w16du:dateUtc="2025-06-11T18:21:00Z">
            <w:rPr>
              <w:rFonts w:ascii="Times New Roman" w:hAnsi="Times New Roman" w:cs="Times New Roman"/>
            </w:rPr>
          </w:rPrChange>
        </w:rPr>
        <w:t xml:space="preserve">Following </w:t>
      </w:r>
      <w:r w:rsidR="004B6406" w:rsidRPr="00557BC1">
        <w:rPr>
          <w:rFonts w:ascii="Georgia" w:hAnsi="Georgia" w:cs="Times New Roman"/>
          <w:sz w:val="18"/>
          <w:szCs w:val="18"/>
          <w:rPrChange w:id="703" w:author="Jackson Halpin" w:date="2025-06-11T14:21:00Z" w16du:dateUtc="2025-06-11T18:21:00Z">
            <w:rPr>
              <w:rFonts w:ascii="Times New Roman" w:hAnsi="Times New Roman" w:cs="Times New Roman"/>
            </w:rPr>
          </w:rPrChange>
        </w:rPr>
        <w:t xml:space="preserve">five </w:t>
      </w:r>
      <w:r w:rsidR="00DA455B" w:rsidRPr="00557BC1">
        <w:rPr>
          <w:rFonts w:ascii="Georgia" w:hAnsi="Georgia" w:cs="Times New Roman"/>
          <w:sz w:val="18"/>
          <w:szCs w:val="18"/>
          <w:rPrChange w:id="704" w:author="Jackson Halpin" w:date="2025-06-11T14:21:00Z" w16du:dateUtc="2025-06-11T18:21:00Z">
            <w:rPr>
              <w:rFonts w:ascii="Times New Roman" w:hAnsi="Times New Roman" w:cs="Times New Roman"/>
            </w:rPr>
          </w:rPrChange>
        </w:rPr>
        <w:t xml:space="preserve">rounds of </w:t>
      </w:r>
      <w:r w:rsidR="00714548" w:rsidRPr="00557BC1">
        <w:rPr>
          <w:rFonts w:ascii="Georgia" w:hAnsi="Georgia" w:cs="Times New Roman"/>
          <w:sz w:val="18"/>
          <w:szCs w:val="18"/>
          <w:rPrChange w:id="705" w:author="Jackson Halpin" w:date="2025-06-11T14:21:00Z" w16du:dateUtc="2025-06-11T18:21:00Z">
            <w:rPr>
              <w:rFonts w:ascii="Times New Roman" w:hAnsi="Times New Roman" w:cs="Times New Roman"/>
            </w:rPr>
          </w:rPrChange>
        </w:rPr>
        <w:t xml:space="preserve">positive </w:t>
      </w:r>
      <w:r w:rsidR="00C20E40" w:rsidRPr="00557BC1">
        <w:rPr>
          <w:rFonts w:ascii="Georgia" w:hAnsi="Georgia" w:cs="Times New Roman"/>
          <w:sz w:val="18"/>
          <w:szCs w:val="18"/>
          <w:rPrChange w:id="706" w:author="Jackson Halpin" w:date="2025-06-11T14:21:00Z" w16du:dateUtc="2025-06-11T18:21:00Z">
            <w:rPr>
              <w:rFonts w:ascii="Times New Roman" w:hAnsi="Times New Roman" w:cs="Times New Roman"/>
            </w:rPr>
          </w:rPrChange>
        </w:rPr>
        <w:t xml:space="preserve">selection </w:t>
      </w:r>
      <w:r w:rsidR="007D7176" w:rsidRPr="00557BC1">
        <w:rPr>
          <w:rFonts w:ascii="Georgia" w:hAnsi="Georgia" w:cs="Times New Roman"/>
          <w:sz w:val="18"/>
          <w:szCs w:val="18"/>
          <w:rPrChange w:id="707" w:author="Jackson Halpin" w:date="2025-06-11T14:21:00Z" w16du:dateUtc="2025-06-11T18:21:00Z">
            <w:rPr>
              <w:rFonts w:ascii="Times New Roman" w:hAnsi="Times New Roman" w:cs="Times New Roman"/>
            </w:rPr>
          </w:rPrChange>
        </w:rPr>
        <w:t xml:space="preserve">and </w:t>
      </w:r>
      <w:r w:rsidR="00AE3803" w:rsidRPr="00557BC1">
        <w:rPr>
          <w:rFonts w:ascii="Georgia" w:hAnsi="Georgia" w:cs="Times New Roman"/>
          <w:sz w:val="18"/>
          <w:szCs w:val="18"/>
          <w:rPrChange w:id="708" w:author="Jackson Halpin" w:date="2025-06-11T14:21:00Z" w16du:dateUtc="2025-06-11T18:21:00Z">
            <w:rPr>
              <w:rFonts w:ascii="Times New Roman" w:hAnsi="Times New Roman" w:cs="Times New Roman"/>
            </w:rPr>
          </w:rPrChange>
        </w:rPr>
        <w:t xml:space="preserve">one </w:t>
      </w:r>
      <w:r w:rsidR="00C20E40" w:rsidRPr="00557BC1">
        <w:rPr>
          <w:rFonts w:ascii="Georgia" w:hAnsi="Georgia" w:cs="Times New Roman"/>
          <w:sz w:val="18"/>
          <w:szCs w:val="18"/>
          <w:rPrChange w:id="709" w:author="Jackson Halpin" w:date="2025-06-11T14:21:00Z" w16du:dateUtc="2025-06-11T18:21:00Z">
            <w:rPr>
              <w:rFonts w:ascii="Times New Roman" w:hAnsi="Times New Roman" w:cs="Times New Roman"/>
            </w:rPr>
          </w:rPrChange>
        </w:rPr>
        <w:t xml:space="preserve">round of counterselection </w:t>
      </w:r>
      <w:r w:rsidR="00714548" w:rsidRPr="00557BC1">
        <w:rPr>
          <w:rFonts w:ascii="Georgia" w:hAnsi="Georgia" w:cs="Times New Roman"/>
          <w:sz w:val="18"/>
          <w:szCs w:val="18"/>
          <w:rPrChange w:id="710" w:author="Jackson Halpin" w:date="2025-06-11T14:21:00Z" w16du:dateUtc="2025-06-11T18:21:00Z">
            <w:rPr>
              <w:rFonts w:ascii="Times New Roman" w:hAnsi="Times New Roman" w:cs="Times New Roman"/>
            </w:rPr>
          </w:rPrChange>
        </w:rPr>
        <w:t xml:space="preserve">against non-specific binding to SA-PE </w:t>
      </w:r>
      <w:r w:rsidR="00AE3803" w:rsidRPr="00557BC1">
        <w:rPr>
          <w:rFonts w:ascii="Georgia" w:hAnsi="Georgia" w:cs="Times New Roman"/>
          <w:sz w:val="18"/>
          <w:szCs w:val="18"/>
          <w:rPrChange w:id="711" w:author="Jackson Halpin" w:date="2025-06-11T14:21:00Z" w16du:dateUtc="2025-06-11T18:21:00Z">
            <w:rPr>
              <w:rFonts w:ascii="Times New Roman" w:hAnsi="Times New Roman" w:cs="Times New Roman"/>
            </w:rPr>
          </w:rPrChange>
        </w:rPr>
        <w:t>(</w:t>
      </w:r>
      <w:r w:rsidR="00AE3803" w:rsidRPr="00557BC1">
        <w:rPr>
          <w:rFonts w:ascii="Georgia" w:hAnsi="Georgia" w:cs="Times New Roman"/>
          <w:b/>
          <w:bCs/>
          <w:sz w:val="18"/>
          <w:szCs w:val="18"/>
          <w:rPrChange w:id="712" w:author="Jackson Halpin" w:date="2025-06-11T14:21:00Z" w16du:dateUtc="2025-06-11T18:21:00Z">
            <w:rPr>
              <w:rFonts w:ascii="Times New Roman" w:hAnsi="Times New Roman" w:cs="Times New Roman"/>
              <w:b/>
              <w:bCs/>
            </w:rPr>
          </w:rPrChange>
        </w:rPr>
        <w:t>Figure 1B</w:t>
      </w:r>
      <w:r w:rsidR="00AE3803" w:rsidRPr="00557BC1">
        <w:rPr>
          <w:rFonts w:ascii="Georgia" w:hAnsi="Georgia" w:cs="Times New Roman"/>
          <w:sz w:val="18"/>
          <w:szCs w:val="18"/>
          <w:rPrChange w:id="713" w:author="Jackson Halpin" w:date="2025-06-11T14:21:00Z" w16du:dateUtc="2025-06-11T18:21:00Z">
            <w:rPr>
              <w:rFonts w:ascii="Times New Roman" w:hAnsi="Times New Roman" w:cs="Times New Roman"/>
            </w:rPr>
          </w:rPrChange>
        </w:rPr>
        <w:t>)</w:t>
      </w:r>
      <w:r w:rsidR="007D7176" w:rsidRPr="00557BC1">
        <w:rPr>
          <w:rFonts w:ascii="Georgia" w:hAnsi="Georgia" w:cs="Times New Roman"/>
          <w:sz w:val="18"/>
          <w:szCs w:val="18"/>
          <w:rPrChange w:id="714" w:author="Jackson Halpin" w:date="2025-06-11T14:21:00Z" w16du:dateUtc="2025-06-11T18:21:00Z">
            <w:rPr>
              <w:rFonts w:ascii="Times New Roman" w:hAnsi="Times New Roman" w:cs="Times New Roman"/>
            </w:rPr>
          </w:rPrChange>
        </w:rPr>
        <w:t>,</w:t>
      </w:r>
      <w:r w:rsidR="00AE3803" w:rsidRPr="00557BC1">
        <w:rPr>
          <w:rFonts w:ascii="Georgia" w:hAnsi="Georgia" w:cs="Times New Roman"/>
          <w:sz w:val="18"/>
          <w:szCs w:val="18"/>
          <w:rPrChange w:id="715" w:author="Jackson Halpin" w:date="2025-06-11T14:21:00Z" w16du:dateUtc="2025-06-11T18:21:00Z">
            <w:rPr>
              <w:rFonts w:ascii="Times New Roman" w:hAnsi="Times New Roman" w:cs="Times New Roman"/>
            </w:rPr>
          </w:rPrChange>
        </w:rPr>
        <w:t xml:space="preserve"> LC3B</w:t>
      </w:r>
      <w:r w:rsidR="00DA455B" w:rsidRPr="00557BC1">
        <w:rPr>
          <w:rFonts w:ascii="Georgia" w:hAnsi="Georgia" w:cs="Times New Roman"/>
          <w:sz w:val="18"/>
          <w:szCs w:val="18"/>
          <w:rPrChange w:id="716" w:author="Jackson Halpin" w:date="2025-06-11T14:21:00Z" w16du:dateUtc="2025-06-11T18:21:00Z">
            <w:rPr>
              <w:rFonts w:ascii="Times New Roman" w:hAnsi="Times New Roman" w:cs="Times New Roman"/>
            </w:rPr>
          </w:rPrChange>
        </w:rPr>
        <w:t>-binding sequences</w:t>
      </w:r>
      <w:r w:rsidR="00AE3803" w:rsidRPr="00557BC1">
        <w:rPr>
          <w:rFonts w:ascii="Georgia" w:hAnsi="Georgia" w:cs="Times New Roman"/>
          <w:sz w:val="18"/>
          <w:szCs w:val="18"/>
          <w:rPrChange w:id="717" w:author="Jackson Halpin" w:date="2025-06-11T14:21:00Z" w16du:dateUtc="2025-06-11T18:21:00Z">
            <w:rPr>
              <w:rFonts w:ascii="Times New Roman" w:hAnsi="Times New Roman" w:cs="Times New Roman"/>
            </w:rPr>
          </w:rPrChange>
        </w:rPr>
        <w:t xml:space="preserve"> were enriched</w:t>
      </w:r>
      <w:r w:rsidR="00F03535" w:rsidRPr="00557BC1">
        <w:rPr>
          <w:rFonts w:ascii="Georgia" w:hAnsi="Georgia" w:cs="Times New Roman"/>
          <w:sz w:val="18"/>
          <w:szCs w:val="18"/>
          <w:rPrChange w:id="718" w:author="Jackson Halpin" w:date="2025-06-11T14:21:00Z" w16du:dateUtc="2025-06-11T18:21:00Z">
            <w:rPr>
              <w:rFonts w:ascii="Times New Roman" w:hAnsi="Times New Roman" w:cs="Times New Roman"/>
            </w:rPr>
          </w:rPrChange>
        </w:rPr>
        <w:t xml:space="preserve"> ~</w:t>
      </w:r>
      <w:r w:rsidR="00474031" w:rsidRPr="00557BC1">
        <w:rPr>
          <w:rFonts w:ascii="Georgia" w:hAnsi="Georgia" w:cs="Times New Roman"/>
          <w:sz w:val="18"/>
          <w:szCs w:val="18"/>
          <w:rPrChange w:id="719" w:author="Jackson Halpin" w:date="2025-06-11T14:21:00Z" w16du:dateUtc="2025-06-11T18:21:00Z">
            <w:rPr>
              <w:rFonts w:ascii="Times New Roman" w:hAnsi="Times New Roman" w:cs="Times New Roman"/>
            </w:rPr>
          </w:rPrChange>
        </w:rPr>
        <w:t>80</w:t>
      </w:r>
      <w:r w:rsidR="00F03535" w:rsidRPr="00557BC1">
        <w:rPr>
          <w:rFonts w:ascii="Georgia" w:hAnsi="Georgia" w:cs="Times New Roman"/>
          <w:sz w:val="18"/>
          <w:szCs w:val="18"/>
          <w:rPrChange w:id="720" w:author="Jackson Halpin" w:date="2025-06-11T14:21:00Z" w16du:dateUtc="2025-06-11T18:21:00Z">
            <w:rPr>
              <w:rFonts w:ascii="Times New Roman" w:hAnsi="Times New Roman" w:cs="Times New Roman"/>
            </w:rPr>
          </w:rPrChange>
        </w:rPr>
        <w:t>-fold</w:t>
      </w:r>
      <w:r w:rsidR="008849D4" w:rsidRPr="00557BC1">
        <w:rPr>
          <w:rFonts w:ascii="Georgia" w:hAnsi="Georgia" w:cs="Times New Roman"/>
          <w:sz w:val="18"/>
          <w:szCs w:val="18"/>
          <w:rPrChange w:id="721" w:author="Jackson Halpin" w:date="2025-06-11T14:21:00Z" w16du:dateUtc="2025-06-11T18:21:00Z">
            <w:rPr>
              <w:rFonts w:ascii="Times New Roman" w:hAnsi="Times New Roman" w:cs="Times New Roman"/>
            </w:rPr>
          </w:rPrChange>
        </w:rPr>
        <w:t xml:space="preserve">, from </w:t>
      </w:r>
      <w:r w:rsidRPr="00557BC1">
        <w:rPr>
          <w:rFonts w:ascii="Georgia" w:hAnsi="Georgia" w:cs="Times New Roman"/>
          <w:sz w:val="18"/>
          <w:szCs w:val="18"/>
          <w:rPrChange w:id="722" w:author="Jackson Halpin" w:date="2025-06-11T14:21:00Z" w16du:dateUtc="2025-06-11T18:21:00Z">
            <w:rPr>
              <w:rFonts w:ascii="Times New Roman" w:hAnsi="Times New Roman" w:cs="Times New Roman"/>
            </w:rPr>
          </w:rPrChange>
        </w:rPr>
        <w:t>~0.</w:t>
      </w:r>
      <w:r w:rsidR="00474031" w:rsidRPr="00557BC1">
        <w:rPr>
          <w:rFonts w:ascii="Georgia" w:hAnsi="Georgia" w:cs="Times New Roman"/>
          <w:sz w:val="18"/>
          <w:szCs w:val="18"/>
          <w:rPrChange w:id="723" w:author="Jackson Halpin" w:date="2025-06-11T14:21:00Z" w16du:dateUtc="2025-06-11T18:21:00Z">
            <w:rPr>
              <w:rFonts w:ascii="Times New Roman" w:hAnsi="Times New Roman" w:cs="Times New Roman"/>
            </w:rPr>
          </w:rPrChange>
        </w:rPr>
        <w:t>7</w:t>
      </w:r>
      <w:r w:rsidRPr="00557BC1">
        <w:rPr>
          <w:rFonts w:ascii="Georgia" w:hAnsi="Georgia" w:cs="Times New Roman"/>
          <w:sz w:val="18"/>
          <w:szCs w:val="18"/>
          <w:rPrChange w:id="724" w:author="Jackson Halpin" w:date="2025-06-11T14:21:00Z" w16du:dateUtc="2025-06-11T18:21:00Z">
            <w:rPr>
              <w:rFonts w:ascii="Times New Roman" w:hAnsi="Times New Roman" w:cs="Times New Roman"/>
            </w:rPr>
          </w:rPrChange>
        </w:rPr>
        <w:t xml:space="preserve">% of the naïve library, </w:t>
      </w:r>
      <w:r w:rsidR="007D7176" w:rsidRPr="00557BC1">
        <w:rPr>
          <w:rFonts w:ascii="Georgia" w:hAnsi="Georgia" w:cs="Times New Roman"/>
          <w:sz w:val="18"/>
          <w:szCs w:val="18"/>
          <w:rPrChange w:id="725" w:author="Jackson Halpin" w:date="2025-06-11T14:21:00Z" w16du:dateUtc="2025-06-11T18:21:00Z">
            <w:rPr>
              <w:rFonts w:ascii="Times New Roman" w:hAnsi="Times New Roman" w:cs="Times New Roman"/>
            </w:rPr>
          </w:rPrChange>
        </w:rPr>
        <w:t>to</w:t>
      </w:r>
      <w:r w:rsidRPr="00557BC1">
        <w:rPr>
          <w:rFonts w:ascii="Georgia" w:hAnsi="Georgia" w:cs="Times New Roman"/>
          <w:sz w:val="18"/>
          <w:szCs w:val="18"/>
          <w:rPrChange w:id="726" w:author="Jackson Halpin" w:date="2025-06-11T14:21:00Z" w16du:dateUtc="2025-06-11T18:21:00Z">
            <w:rPr>
              <w:rFonts w:ascii="Times New Roman" w:hAnsi="Times New Roman" w:cs="Times New Roman"/>
            </w:rPr>
          </w:rPrChange>
        </w:rPr>
        <w:t xml:space="preserve"> </w:t>
      </w:r>
      <w:r w:rsidR="00DA455B" w:rsidRPr="00557BC1">
        <w:rPr>
          <w:rFonts w:ascii="Georgia" w:hAnsi="Georgia" w:cs="Times New Roman"/>
          <w:sz w:val="18"/>
          <w:szCs w:val="18"/>
          <w:rPrChange w:id="727" w:author="Jackson Halpin" w:date="2025-06-11T14:21:00Z" w16du:dateUtc="2025-06-11T18:21:00Z">
            <w:rPr>
              <w:rFonts w:ascii="Times New Roman" w:hAnsi="Times New Roman" w:cs="Times New Roman"/>
            </w:rPr>
          </w:rPrChange>
        </w:rPr>
        <w:t>~</w:t>
      </w:r>
      <w:r w:rsidR="00474031" w:rsidRPr="00557BC1">
        <w:rPr>
          <w:rFonts w:ascii="Georgia" w:hAnsi="Georgia" w:cs="Times New Roman"/>
          <w:sz w:val="18"/>
          <w:szCs w:val="18"/>
          <w:rPrChange w:id="728" w:author="Jackson Halpin" w:date="2025-06-11T14:21:00Z" w16du:dateUtc="2025-06-11T18:21:00Z">
            <w:rPr>
              <w:rFonts w:ascii="Times New Roman" w:hAnsi="Times New Roman" w:cs="Times New Roman"/>
            </w:rPr>
          </w:rPrChange>
        </w:rPr>
        <w:t>57</w:t>
      </w:r>
      <w:r w:rsidRPr="00557BC1">
        <w:rPr>
          <w:rFonts w:ascii="Georgia" w:hAnsi="Georgia" w:cs="Times New Roman"/>
          <w:sz w:val="18"/>
          <w:szCs w:val="18"/>
          <w:rPrChange w:id="729" w:author="Jackson Halpin" w:date="2025-06-11T14:21:00Z" w16du:dateUtc="2025-06-11T18:21:00Z">
            <w:rPr>
              <w:rFonts w:ascii="Times New Roman" w:hAnsi="Times New Roman" w:cs="Times New Roman"/>
            </w:rPr>
          </w:rPrChange>
        </w:rPr>
        <w:t xml:space="preserve">% </w:t>
      </w:r>
      <w:r w:rsidR="008849D4" w:rsidRPr="00557BC1">
        <w:rPr>
          <w:rFonts w:ascii="Georgia" w:hAnsi="Georgia" w:cs="Times New Roman"/>
          <w:sz w:val="18"/>
          <w:szCs w:val="18"/>
          <w:rPrChange w:id="730" w:author="Jackson Halpin" w:date="2025-06-11T14:21:00Z" w16du:dateUtc="2025-06-11T18:21:00Z">
            <w:rPr>
              <w:rFonts w:ascii="Times New Roman" w:hAnsi="Times New Roman" w:cs="Times New Roman"/>
            </w:rPr>
          </w:rPrChange>
        </w:rPr>
        <w:t xml:space="preserve">of </w:t>
      </w:r>
      <w:commentRangeStart w:id="731"/>
      <w:r w:rsidR="008849D4" w:rsidRPr="00557BC1">
        <w:rPr>
          <w:rFonts w:ascii="Georgia" w:hAnsi="Georgia" w:cs="Times New Roman"/>
          <w:sz w:val="18"/>
          <w:szCs w:val="18"/>
          <w:rPrChange w:id="732" w:author="Jackson Halpin" w:date="2025-06-11T14:21:00Z" w16du:dateUtc="2025-06-11T18:21:00Z">
            <w:rPr>
              <w:rFonts w:ascii="Times New Roman" w:hAnsi="Times New Roman" w:cs="Times New Roman"/>
            </w:rPr>
          </w:rPrChange>
        </w:rPr>
        <w:t xml:space="preserve">all </w:t>
      </w:r>
      <w:r w:rsidR="00617741" w:rsidRPr="00557BC1">
        <w:rPr>
          <w:rFonts w:ascii="Georgia" w:hAnsi="Georgia" w:cs="Times New Roman"/>
          <w:sz w:val="18"/>
          <w:szCs w:val="18"/>
          <w:rPrChange w:id="733" w:author="Jackson Halpin" w:date="2025-06-11T14:21:00Z" w16du:dateUtc="2025-06-11T18:21:00Z">
            <w:rPr>
              <w:rFonts w:ascii="Times New Roman" w:hAnsi="Times New Roman" w:cs="Times New Roman"/>
            </w:rPr>
          </w:rPrChange>
        </w:rPr>
        <w:t xml:space="preserve">expressing </w:t>
      </w:r>
      <w:r w:rsidR="008849D4" w:rsidRPr="00557BC1">
        <w:rPr>
          <w:rFonts w:ascii="Georgia" w:hAnsi="Georgia" w:cs="Times New Roman"/>
          <w:sz w:val="18"/>
          <w:szCs w:val="18"/>
          <w:rPrChange w:id="734" w:author="Jackson Halpin" w:date="2025-06-11T14:21:00Z" w16du:dateUtc="2025-06-11T18:21:00Z">
            <w:rPr>
              <w:rFonts w:ascii="Times New Roman" w:hAnsi="Times New Roman" w:cs="Times New Roman"/>
            </w:rPr>
          </w:rPrChange>
        </w:rPr>
        <w:t xml:space="preserve">cells </w:t>
      </w:r>
      <w:commentRangeEnd w:id="731"/>
      <w:r w:rsidR="002A6428" w:rsidRPr="00557BC1">
        <w:rPr>
          <w:rStyle w:val="CommentReference"/>
          <w:rFonts w:ascii="Georgia" w:hAnsi="Georgia"/>
          <w:sz w:val="10"/>
          <w:szCs w:val="10"/>
          <w:rPrChange w:id="735" w:author="Jackson Halpin" w:date="2025-06-11T14:21:00Z" w16du:dateUtc="2025-06-11T18:21:00Z">
            <w:rPr>
              <w:rStyle w:val="CommentReference"/>
            </w:rPr>
          </w:rPrChange>
        </w:rPr>
        <w:commentReference w:id="731"/>
      </w:r>
      <w:r w:rsidR="00A36B6B" w:rsidRPr="00557BC1">
        <w:rPr>
          <w:rFonts w:ascii="Georgia" w:hAnsi="Georgia" w:cs="Times New Roman"/>
          <w:sz w:val="18"/>
          <w:szCs w:val="18"/>
          <w:rPrChange w:id="736" w:author="Jackson Halpin" w:date="2025-06-11T14:21:00Z" w16du:dateUtc="2025-06-11T18:21:00Z">
            <w:rPr>
              <w:rFonts w:ascii="Times New Roman" w:hAnsi="Times New Roman" w:cs="Times New Roman"/>
            </w:rPr>
          </w:rPrChange>
        </w:rPr>
        <w:t>(</w:t>
      </w:r>
      <w:r w:rsidR="00A36B6B" w:rsidRPr="00557BC1">
        <w:rPr>
          <w:rFonts w:ascii="Georgia" w:hAnsi="Georgia" w:cs="Times New Roman"/>
          <w:b/>
          <w:bCs/>
          <w:sz w:val="18"/>
          <w:szCs w:val="18"/>
          <w:rPrChange w:id="737" w:author="Jackson Halpin" w:date="2025-06-11T14:21:00Z" w16du:dateUtc="2025-06-11T18:21:00Z">
            <w:rPr>
              <w:rFonts w:ascii="Times New Roman" w:hAnsi="Times New Roman" w:cs="Times New Roman"/>
              <w:b/>
              <w:bCs/>
            </w:rPr>
          </w:rPrChange>
        </w:rPr>
        <w:t>Supplemental Figure 2</w:t>
      </w:r>
      <w:r w:rsidR="00A36B6B" w:rsidRPr="00557BC1">
        <w:rPr>
          <w:rFonts w:ascii="Georgia" w:hAnsi="Georgia" w:cs="Times New Roman"/>
          <w:sz w:val="18"/>
          <w:szCs w:val="18"/>
          <w:rPrChange w:id="738" w:author="Jackson Halpin" w:date="2025-06-11T14:21:00Z" w16du:dateUtc="2025-06-11T18:21:00Z">
            <w:rPr>
              <w:rFonts w:ascii="Times New Roman" w:hAnsi="Times New Roman" w:cs="Times New Roman"/>
            </w:rPr>
          </w:rPrChange>
        </w:rPr>
        <w:t>)</w:t>
      </w:r>
      <w:r w:rsidRPr="00557BC1">
        <w:rPr>
          <w:rFonts w:ascii="Georgia" w:hAnsi="Georgia" w:cs="Times New Roman"/>
          <w:sz w:val="18"/>
          <w:szCs w:val="18"/>
          <w:rPrChange w:id="739" w:author="Jackson Halpin" w:date="2025-06-11T14:21:00Z" w16du:dateUtc="2025-06-11T18:21:00Z">
            <w:rPr>
              <w:rFonts w:ascii="Times New Roman" w:hAnsi="Times New Roman" w:cs="Times New Roman"/>
            </w:rPr>
          </w:rPrChange>
        </w:rPr>
        <w:t>.</w:t>
      </w:r>
    </w:p>
    <w:p w14:paraId="5FD1D58A" w14:textId="15F27C99" w:rsidR="00341881" w:rsidRPr="00557BC1" w:rsidRDefault="00F01D04" w:rsidP="00557BC1">
      <w:pPr>
        <w:ind w:firstLine="720"/>
        <w:jc w:val="both"/>
        <w:rPr>
          <w:rFonts w:ascii="Georgia" w:hAnsi="Georgia" w:cs="Times New Roman"/>
          <w:sz w:val="18"/>
          <w:szCs w:val="18"/>
          <w:rPrChange w:id="740" w:author="Jackson Halpin" w:date="2025-06-11T14:21:00Z" w16du:dateUtc="2025-06-11T18:21:00Z">
            <w:rPr>
              <w:rFonts w:ascii="Times New Roman" w:hAnsi="Times New Roman" w:cs="Times New Roman"/>
            </w:rPr>
          </w:rPrChange>
        </w:rPr>
        <w:pPrChange w:id="741"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742" w:author="Jackson Halpin" w:date="2025-06-11T14:21:00Z" w16du:dateUtc="2025-06-11T18:21:00Z">
            <w:rPr>
              <w:rFonts w:ascii="Times New Roman" w:hAnsi="Times New Roman" w:cs="Times New Roman"/>
            </w:rPr>
          </w:rPrChange>
        </w:rPr>
        <w:t>In all,</w:t>
      </w:r>
      <w:r w:rsidR="00341881" w:rsidRPr="00557BC1">
        <w:rPr>
          <w:rFonts w:ascii="Georgia" w:hAnsi="Georgia" w:cs="Times New Roman"/>
          <w:sz w:val="18"/>
          <w:szCs w:val="18"/>
          <w:rPrChange w:id="743" w:author="Jackson Halpin" w:date="2025-06-11T14:21:00Z" w16du:dateUtc="2025-06-11T18:21:00Z">
            <w:rPr>
              <w:rFonts w:ascii="Times New Roman" w:hAnsi="Times New Roman" w:cs="Times New Roman"/>
            </w:rPr>
          </w:rPrChange>
        </w:rPr>
        <w:t xml:space="preserve"> 12,158 peptides </w:t>
      </w:r>
      <w:r w:rsidR="005226AF" w:rsidRPr="00557BC1">
        <w:rPr>
          <w:rFonts w:ascii="Georgia" w:hAnsi="Georgia" w:cs="Times New Roman"/>
          <w:sz w:val="18"/>
          <w:szCs w:val="18"/>
          <w:rPrChange w:id="744" w:author="Jackson Halpin" w:date="2025-06-11T14:21:00Z" w16du:dateUtc="2025-06-11T18:21:00Z">
            <w:rPr>
              <w:rFonts w:ascii="Times New Roman" w:hAnsi="Times New Roman" w:cs="Times New Roman"/>
            </w:rPr>
          </w:rPrChange>
        </w:rPr>
        <w:t xml:space="preserve">from </w:t>
      </w:r>
      <w:r w:rsidR="000E526A" w:rsidRPr="00557BC1">
        <w:rPr>
          <w:rFonts w:ascii="Georgia" w:hAnsi="Georgia" w:cs="Times New Roman"/>
          <w:sz w:val="18"/>
          <w:szCs w:val="18"/>
          <w:rPrChange w:id="745" w:author="Jackson Halpin" w:date="2025-06-11T14:21:00Z" w16du:dateUtc="2025-06-11T18:21:00Z">
            <w:rPr>
              <w:rFonts w:ascii="Times New Roman" w:hAnsi="Times New Roman" w:cs="Times New Roman"/>
            </w:rPr>
          </w:rPrChange>
        </w:rPr>
        <w:t>5,578</w:t>
      </w:r>
      <w:r w:rsidR="005226AF" w:rsidRPr="00557BC1">
        <w:rPr>
          <w:rFonts w:ascii="Georgia" w:hAnsi="Georgia" w:cs="Times New Roman"/>
          <w:sz w:val="18"/>
          <w:szCs w:val="18"/>
          <w:rPrChange w:id="746" w:author="Jackson Halpin" w:date="2025-06-11T14:21:00Z" w16du:dateUtc="2025-06-11T18:21:00Z">
            <w:rPr>
              <w:rFonts w:ascii="Times New Roman" w:hAnsi="Times New Roman" w:cs="Times New Roman"/>
            </w:rPr>
          </w:rPrChange>
        </w:rPr>
        <w:t xml:space="preserve"> unique proteins </w:t>
      </w:r>
      <w:r w:rsidR="00341881" w:rsidRPr="00557BC1">
        <w:rPr>
          <w:rFonts w:ascii="Georgia" w:hAnsi="Georgia" w:cs="Times New Roman"/>
          <w:sz w:val="18"/>
          <w:szCs w:val="18"/>
          <w:rPrChange w:id="747" w:author="Jackson Halpin" w:date="2025-06-11T14:21:00Z" w16du:dateUtc="2025-06-11T18:21:00Z">
            <w:rPr>
              <w:rFonts w:ascii="Times New Roman" w:hAnsi="Times New Roman" w:cs="Times New Roman"/>
            </w:rPr>
          </w:rPrChange>
        </w:rPr>
        <w:t xml:space="preserve">were identified in </w:t>
      </w:r>
      <w:r w:rsidRPr="00557BC1">
        <w:rPr>
          <w:rFonts w:ascii="Georgia" w:hAnsi="Georgia" w:cs="Times New Roman"/>
          <w:sz w:val="18"/>
          <w:szCs w:val="18"/>
          <w:rPrChange w:id="748" w:author="Jackson Halpin" w:date="2025-06-11T14:21:00Z" w16du:dateUtc="2025-06-11T18:21:00Z">
            <w:rPr>
              <w:rFonts w:ascii="Times New Roman" w:hAnsi="Times New Roman" w:cs="Times New Roman"/>
            </w:rPr>
          </w:rPrChange>
        </w:rPr>
        <w:t>the final round of library sorting,</w:t>
      </w:r>
      <w:r w:rsidR="008849D4" w:rsidRPr="00557BC1">
        <w:rPr>
          <w:rFonts w:ascii="Georgia" w:hAnsi="Georgia" w:cs="Times New Roman"/>
          <w:sz w:val="18"/>
          <w:szCs w:val="18"/>
          <w:rPrChange w:id="749" w:author="Jackson Halpin" w:date="2025-06-11T14:21:00Z" w16du:dateUtc="2025-06-11T18:21:00Z">
            <w:rPr>
              <w:rFonts w:ascii="Times New Roman" w:hAnsi="Times New Roman" w:cs="Times New Roman"/>
            </w:rPr>
          </w:rPrChange>
        </w:rPr>
        <w:t xml:space="preserve"> with individual peptides displaying a wide range of behaviors across the sorts</w:t>
      </w:r>
      <w:r w:rsidR="007E7AD2" w:rsidRPr="00557BC1">
        <w:rPr>
          <w:rFonts w:ascii="Georgia" w:hAnsi="Georgia" w:cs="Times New Roman"/>
          <w:sz w:val="18"/>
          <w:szCs w:val="18"/>
          <w:rPrChange w:id="750" w:author="Jackson Halpin" w:date="2025-06-11T14:21:00Z" w16du:dateUtc="2025-06-11T18:21:00Z">
            <w:rPr>
              <w:rFonts w:ascii="Times New Roman" w:hAnsi="Times New Roman" w:cs="Times New Roman"/>
            </w:rPr>
          </w:rPrChange>
        </w:rPr>
        <w:t>, as assessed by their calculated enrichment ratio (ER) in each sort</w:t>
      </w:r>
      <w:r w:rsidR="000B6BED" w:rsidRPr="00557BC1">
        <w:rPr>
          <w:rFonts w:ascii="Georgia" w:hAnsi="Georgia" w:cs="Times New Roman"/>
          <w:sz w:val="18"/>
          <w:szCs w:val="18"/>
          <w:rPrChange w:id="751" w:author="Jackson Halpin" w:date="2025-06-11T14:21:00Z" w16du:dateUtc="2025-06-11T18:21:00Z">
            <w:rPr>
              <w:rFonts w:ascii="Times New Roman" w:hAnsi="Times New Roman" w:cs="Times New Roman"/>
            </w:rPr>
          </w:rPrChange>
        </w:rPr>
        <w:t xml:space="preserve"> </w:t>
      </w:r>
      <w:r w:rsidR="00341881" w:rsidRPr="00557BC1">
        <w:rPr>
          <w:rFonts w:ascii="Georgia" w:hAnsi="Georgia" w:cs="Times New Roman"/>
          <w:sz w:val="18"/>
          <w:szCs w:val="18"/>
          <w:rPrChange w:id="752" w:author="Jackson Halpin" w:date="2025-06-11T14:21:00Z" w16du:dateUtc="2025-06-11T18:21:00Z">
            <w:rPr>
              <w:rFonts w:ascii="Times New Roman" w:hAnsi="Times New Roman" w:cs="Times New Roman"/>
            </w:rPr>
          </w:rPrChange>
        </w:rPr>
        <w:t>(</w:t>
      </w:r>
      <w:r w:rsidR="00341881" w:rsidRPr="00557BC1">
        <w:rPr>
          <w:rFonts w:ascii="Georgia" w:hAnsi="Georgia" w:cs="Times New Roman"/>
          <w:b/>
          <w:bCs/>
          <w:sz w:val="18"/>
          <w:szCs w:val="18"/>
          <w:rPrChange w:id="753" w:author="Jackson Halpin" w:date="2025-06-11T14:21:00Z" w16du:dateUtc="2025-06-11T18:21:00Z">
            <w:rPr>
              <w:rFonts w:ascii="Times New Roman" w:hAnsi="Times New Roman" w:cs="Times New Roman"/>
              <w:b/>
              <w:bCs/>
            </w:rPr>
          </w:rPrChange>
        </w:rPr>
        <w:t>Figure 1C</w:t>
      </w:r>
      <w:r w:rsidR="00341881" w:rsidRPr="00557BC1">
        <w:rPr>
          <w:rFonts w:ascii="Georgia" w:hAnsi="Georgia" w:cs="Times New Roman"/>
          <w:sz w:val="18"/>
          <w:szCs w:val="18"/>
          <w:rPrChange w:id="754" w:author="Jackson Halpin" w:date="2025-06-11T14:21:00Z" w16du:dateUtc="2025-06-11T18:21:00Z">
            <w:rPr>
              <w:rFonts w:ascii="Times New Roman" w:hAnsi="Times New Roman" w:cs="Times New Roman"/>
            </w:rPr>
          </w:rPrChange>
        </w:rPr>
        <w:t xml:space="preserve">, </w:t>
      </w:r>
      <w:r w:rsidR="00F13AB1" w:rsidRPr="00557BC1">
        <w:rPr>
          <w:rFonts w:ascii="Georgia" w:hAnsi="Georgia" w:cs="Times New Roman"/>
          <w:sz w:val="18"/>
          <w:szCs w:val="18"/>
          <w:rPrChange w:id="755" w:author="Jackson Halpin" w:date="2025-06-11T14:21:00Z" w16du:dateUtc="2025-06-11T18:21:00Z">
            <w:rPr>
              <w:rFonts w:ascii="Times New Roman" w:hAnsi="Times New Roman" w:cs="Times New Roman"/>
            </w:rPr>
          </w:rPrChange>
        </w:rPr>
        <w:t xml:space="preserve">see </w:t>
      </w:r>
      <w:r w:rsidR="0029333D" w:rsidRPr="00557BC1">
        <w:rPr>
          <w:rFonts w:ascii="Georgia" w:hAnsi="Georgia" w:cs="Times New Roman"/>
          <w:sz w:val="18"/>
          <w:szCs w:val="18"/>
          <w:rPrChange w:id="756" w:author="Jackson Halpin" w:date="2025-06-11T14:21:00Z" w16du:dateUtc="2025-06-11T18:21:00Z">
            <w:rPr>
              <w:rFonts w:ascii="Times New Roman" w:hAnsi="Times New Roman" w:cs="Times New Roman"/>
            </w:rPr>
          </w:rPrChange>
        </w:rPr>
        <w:t>M</w:t>
      </w:r>
      <w:r w:rsidR="00341881" w:rsidRPr="00557BC1">
        <w:rPr>
          <w:rFonts w:ascii="Georgia" w:hAnsi="Georgia" w:cs="Times New Roman"/>
          <w:sz w:val="18"/>
          <w:szCs w:val="18"/>
          <w:rPrChange w:id="757" w:author="Jackson Halpin" w:date="2025-06-11T14:21:00Z" w16du:dateUtc="2025-06-11T18:21:00Z">
            <w:rPr>
              <w:rFonts w:ascii="Times New Roman" w:hAnsi="Times New Roman" w:cs="Times New Roman"/>
            </w:rPr>
          </w:rPrChange>
        </w:rPr>
        <w:t xml:space="preserve">ethods) </w:t>
      </w:r>
      <w:r w:rsidR="00341881" w:rsidRPr="00557BC1">
        <w:rPr>
          <w:rFonts w:ascii="Georgia" w:hAnsi="Georgia" w:cs="Times New Roman"/>
          <w:sz w:val="18"/>
          <w:szCs w:val="18"/>
          <w:rPrChange w:id="758"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759" w:author="Jackson Halpin" w:date="2025-06-11T14:21:00Z" w16du:dateUtc="2025-06-11T18:21:00Z">
            <w:rPr>
              <w:rFonts w:ascii="Times New Roman" w:hAnsi="Times New Roman" w:cs="Times New Roman"/>
            </w:rPr>
          </w:rPrChange>
        </w:rPr>
        <w:instrText xml:space="preserve"> ADDIN ZOTERO_ITEM CSL_CITATION {"citationID":"3gNljkPS","properties":{"formattedCitation":"(Rubin et al. 2017)","plainCitation":"(Rubin et al. 2017)","noteIndex":0},"citationItems":[{"id":185,"uris":["http://zotero.org/users/local/DUCgBsd9/items/VY5ZX2UA","http://zotero.org/users/14717947/items/VY5ZX2UA"],"itemData":{"id":185,"type":"article-journal","container-title":"Genome Biology","DOI":"10.1186/s13059-017-1272-5","ISSN":"1474-760X","issue":"1","journalAbbreviation":"Genome Biol","language":"en","page":"150","source":"DOI.org (Crossref)","title":"A statistical framework for analyzing deep mutational scanning data","volume":"18","author":[{"family":"Rubin","given":"Alan F."},{"family":"Gelman","given":"Hannah"},{"family":"Lucas","given":"Nathan"},{"family":"Bajjalieh","given":"Sandra M."},{"family":"Papenfuss","given":"Anthony T."},{"family":"Speed","given":"Terence P."},{"family":"Fowler","given":"Douglas M."}],"issued":{"date-parts":[["2017",12]]}}}],"schema":"https://github.com/citation-style-language/schema/raw/master/csl-citation.json"} </w:instrText>
      </w:r>
      <w:r w:rsidR="00341881" w:rsidRPr="00557BC1">
        <w:rPr>
          <w:rFonts w:ascii="Georgia" w:hAnsi="Georgia" w:cs="Times New Roman"/>
          <w:sz w:val="18"/>
          <w:szCs w:val="18"/>
          <w:rPrChange w:id="760"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sz w:val="18"/>
          <w:szCs w:val="18"/>
          <w:rPrChange w:id="761" w:author="Jackson Halpin" w:date="2025-06-11T14:21:00Z" w16du:dateUtc="2025-06-11T18:21:00Z">
            <w:rPr>
              <w:rFonts w:ascii="Times New Roman" w:hAnsi="Times New Roman" w:cs="Times New Roman"/>
            </w:rPr>
          </w:rPrChange>
        </w:rPr>
        <w:t>(Rubin et al. 2017)</w:t>
      </w:r>
      <w:r w:rsidR="00341881" w:rsidRPr="00557BC1">
        <w:rPr>
          <w:rFonts w:ascii="Georgia" w:hAnsi="Georgia" w:cs="Times New Roman"/>
          <w:sz w:val="18"/>
          <w:szCs w:val="18"/>
          <w:rPrChange w:id="762" w:author="Jackson Halpin" w:date="2025-06-11T14:21:00Z" w16du:dateUtc="2025-06-11T18:21:00Z">
            <w:rPr>
              <w:rFonts w:ascii="Times New Roman" w:hAnsi="Times New Roman" w:cs="Times New Roman"/>
            </w:rPr>
          </w:rPrChange>
        </w:rPr>
        <w:fldChar w:fldCharType="end"/>
      </w:r>
      <w:r w:rsidR="00341881" w:rsidRPr="00557BC1">
        <w:rPr>
          <w:rFonts w:ascii="Georgia" w:hAnsi="Georgia" w:cs="Times New Roman"/>
          <w:sz w:val="18"/>
          <w:szCs w:val="18"/>
          <w:rPrChange w:id="763" w:author="Jackson Halpin" w:date="2025-06-11T14:21:00Z" w16du:dateUtc="2025-06-11T18:21:00Z">
            <w:rPr>
              <w:rFonts w:ascii="Times New Roman" w:hAnsi="Times New Roman" w:cs="Times New Roman"/>
            </w:rPr>
          </w:rPrChange>
        </w:rPr>
        <w:t xml:space="preserve">. </w:t>
      </w:r>
      <w:r w:rsidR="000B6BED" w:rsidRPr="00557BC1">
        <w:rPr>
          <w:rFonts w:ascii="Georgia" w:hAnsi="Georgia" w:cs="Times New Roman"/>
          <w:sz w:val="18"/>
          <w:szCs w:val="18"/>
          <w:rPrChange w:id="764" w:author="Jackson Halpin" w:date="2025-06-11T14:21:00Z" w16du:dateUtc="2025-06-11T18:21:00Z">
            <w:rPr>
              <w:rFonts w:ascii="Times New Roman" w:hAnsi="Times New Roman" w:cs="Times New Roman"/>
            </w:rPr>
          </w:rPrChange>
        </w:rPr>
        <w:t xml:space="preserve">To select the highest enriching binders </w:t>
      </w:r>
      <w:r w:rsidR="002E2CCA" w:rsidRPr="00557BC1">
        <w:rPr>
          <w:rFonts w:ascii="Georgia" w:hAnsi="Georgia" w:cs="Times New Roman"/>
          <w:sz w:val="18"/>
          <w:szCs w:val="18"/>
          <w:rPrChange w:id="765" w:author="Jackson Halpin" w:date="2025-06-11T14:21:00Z" w16du:dateUtc="2025-06-11T18:21:00Z">
            <w:rPr>
              <w:rFonts w:ascii="Times New Roman" w:hAnsi="Times New Roman" w:cs="Times New Roman"/>
            </w:rPr>
          </w:rPrChange>
        </w:rPr>
        <w:t>for further analysis and validation</w:t>
      </w:r>
      <w:r w:rsidR="000B6BED" w:rsidRPr="00557BC1">
        <w:rPr>
          <w:rFonts w:ascii="Georgia" w:hAnsi="Georgia" w:cs="Times New Roman"/>
          <w:sz w:val="18"/>
          <w:szCs w:val="18"/>
          <w:rPrChange w:id="766" w:author="Jackson Halpin" w:date="2025-06-11T14:21:00Z" w16du:dateUtc="2025-06-11T18:21:00Z">
            <w:rPr>
              <w:rFonts w:ascii="Times New Roman" w:hAnsi="Times New Roman" w:cs="Times New Roman"/>
            </w:rPr>
          </w:rPrChange>
        </w:rPr>
        <w:t xml:space="preserve">, we </w:t>
      </w:r>
      <w:r w:rsidR="00E14F6C" w:rsidRPr="00557BC1">
        <w:rPr>
          <w:rFonts w:ascii="Georgia" w:hAnsi="Georgia" w:cs="Times New Roman"/>
          <w:sz w:val="18"/>
          <w:szCs w:val="18"/>
          <w:rPrChange w:id="767" w:author="Jackson Halpin" w:date="2025-06-11T14:21:00Z" w16du:dateUtc="2025-06-11T18:21:00Z">
            <w:rPr>
              <w:rFonts w:ascii="Times New Roman" w:hAnsi="Times New Roman" w:cs="Times New Roman"/>
            </w:rPr>
          </w:rPrChange>
        </w:rPr>
        <w:t>identified those with an</w:t>
      </w:r>
      <w:r w:rsidR="00963065" w:rsidRPr="00557BC1">
        <w:rPr>
          <w:rFonts w:ascii="Georgia" w:hAnsi="Georgia" w:cs="Times New Roman"/>
          <w:sz w:val="18"/>
          <w:szCs w:val="18"/>
          <w:rPrChange w:id="768" w:author="Jackson Halpin" w:date="2025-06-11T14:21:00Z" w16du:dateUtc="2025-06-11T18:21:00Z">
            <w:rPr>
              <w:rFonts w:ascii="Times New Roman" w:hAnsi="Times New Roman" w:cs="Times New Roman"/>
            </w:rPr>
          </w:rPrChange>
        </w:rPr>
        <w:t xml:space="preserve"> average</w:t>
      </w:r>
      <w:r w:rsidR="00E14F6C" w:rsidRPr="00557BC1">
        <w:rPr>
          <w:rFonts w:ascii="Georgia" w:hAnsi="Georgia" w:cs="Times New Roman"/>
          <w:sz w:val="18"/>
          <w:szCs w:val="18"/>
          <w:rPrChange w:id="769" w:author="Jackson Halpin" w:date="2025-06-11T14:21:00Z" w16du:dateUtc="2025-06-11T18:21:00Z">
            <w:rPr>
              <w:rFonts w:ascii="Times New Roman" w:hAnsi="Times New Roman" w:cs="Times New Roman"/>
            </w:rPr>
          </w:rPrChange>
        </w:rPr>
        <w:t xml:space="preserve"> ER more than 1.7</w:t>
      </w:r>
      <w:r w:rsidR="00FA29AC" w:rsidRPr="00557BC1">
        <w:rPr>
          <w:rFonts w:ascii="Georgia" w:hAnsi="Georgia" w:cs="Times New Roman"/>
          <w:sz w:val="18"/>
          <w:szCs w:val="18"/>
          <w:rPrChange w:id="770" w:author="Jackson Halpin" w:date="2025-06-11T14:21:00Z" w16du:dateUtc="2025-06-11T18:21:00Z">
            <w:rPr>
              <w:rFonts w:ascii="Times New Roman" w:hAnsi="Times New Roman" w:cs="Times New Roman"/>
            </w:rPr>
          </w:rPrChange>
        </w:rPr>
        <w:t>0</w:t>
      </w:r>
      <w:r w:rsidR="00E14F6C" w:rsidRPr="00557BC1">
        <w:rPr>
          <w:rFonts w:ascii="Georgia" w:hAnsi="Georgia" w:cs="Times New Roman"/>
          <w:sz w:val="18"/>
          <w:szCs w:val="18"/>
          <w:rPrChange w:id="771" w:author="Jackson Halpin" w:date="2025-06-11T14:21:00Z" w16du:dateUtc="2025-06-11T18:21:00Z">
            <w:rPr>
              <w:rFonts w:ascii="Times New Roman" w:hAnsi="Times New Roman" w:cs="Times New Roman"/>
            </w:rPr>
          </w:rPrChange>
        </w:rPr>
        <w:t xml:space="preserve"> standard deviations above the mean</w:t>
      </w:r>
      <w:r w:rsidR="000B6BED" w:rsidRPr="00557BC1">
        <w:rPr>
          <w:rFonts w:ascii="Georgia" w:hAnsi="Georgia" w:cs="Times New Roman"/>
          <w:sz w:val="18"/>
          <w:szCs w:val="18"/>
          <w:rPrChange w:id="772" w:author="Jackson Halpin" w:date="2025-06-11T14:21:00Z" w16du:dateUtc="2025-06-11T18:21:00Z">
            <w:rPr>
              <w:rFonts w:ascii="Times New Roman" w:hAnsi="Times New Roman" w:cs="Times New Roman"/>
            </w:rPr>
          </w:rPrChange>
        </w:rPr>
        <w:t xml:space="preserve"> (</w:t>
      </w:r>
      <w:r w:rsidR="00E14F6C" w:rsidRPr="00557BC1">
        <w:rPr>
          <w:rFonts w:ascii="Georgia" w:hAnsi="Georgia" w:cs="Times New Roman"/>
          <w:sz w:val="18"/>
          <w:szCs w:val="18"/>
          <w:rPrChange w:id="773" w:author="Jackson Halpin" w:date="2025-06-11T14:21:00Z" w16du:dateUtc="2025-06-11T18:21:00Z">
            <w:rPr>
              <w:rFonts w:ascii="Times New Roman" w:hAnsi="Times New Roman" w:cs="Times New Roman"/>
            </w:rPr>
          </w:rPrChange>
        </w:rPr>
        <w:t xml:space="preserve">z </w:t>
      </w:r>
      <m:oMath>
        <m:r>
          <w:rPr>
            <w:rFonts w:ascii="Cambria Math" w:hAnsi="Cambria Math" w:cs="Times New Roman"/>
            <w:sz w:val="18"/>
            <w:szCs w:val="18"/>
            <w:rPrChange w:id="774" w:author="Jackson Halpin" w:date="2025-06-11T14:21:00Z" w16du:dateUtc="2025-06-11T18:21:00Z">
              <w:rPr>
                <w:rFonts w:ascii="Cambria Math" w:hAnsi="Cambria Math" w:cs="Times New Roman"/>
              </w:rPr>
            </w:rPrChange>
          </w:rPr>
          <m:t>≥</m:t>
        </m:r>
      </m:oMath>
      <w:r w:rsidR="000B6BED" w:rsidRPr="00557BC1">
        <w:rPr>
          <w:rFonts w:ascii="Georgia" w:hAnsi="Georgia" w:cs="Times New Roman"/>
          <w:sz w:val="18"/>
          <w:szCs w:val="18"/>
          <w:rPrChange w:id="775" w:author="Jackson Halpin" w:date="2025-06-11T14:21:00Z" w16du:dateUtc="2025-06-11T18:21:00Z">
            <w:rPr>
              <w:rFonts w:ascii="Times New Roman" w:hAnsi="Times New Roman" w:cs="Times New Roman"/>
            </w:rPr>
          </w:rPrChange>
        </w:rPr>
        <w:t xml:space="preserve"> 1.7</w:t>
      </w:r>
      <w:r w:rsidR="00A36B6B" w:rsidRPr="00557BC1">
        <w:rPr>
          <w:rFonts w:ascii="Georgia" w:hAnsi="Georgia" w:cs="Times New Roman"/>
          <w:sz w:val="18"/>
          <w:szCs w:val="18"/>
          <w:rPrChange w:id="776" w:author="Jackson Halpin" w:date="2025-06-11T14:21:00Z" w16du:dateUtc="2025-06-11T18:21:00Z">
            <w:rPr>
              <w:rFonts w:ascii="Times New Roman" w:hAnsi="Times New Roman" w:cs="Times New Roman"/>
            </w:rPr>
          </w:rPrChange>
        </w:rPr>
        <w:t>0</w:t>
      </w:r>
      <w:r w:rsidR="000B6BED" w:rsidRPr="00557BC1">
        <w:rPr>
          <w:rFonts w:ascii="Georgia" w:hAnsi="Georgia" w:cs="Times New Roman"/>
          <w:sz w:val="18"/>
          <w:szCs w:val="18"/>
          <w:rPrChange w:id="777" w:author="Jackson Halpin" w:date="2025-06-11T14:21:00Z" w16du:dateUtc="2025-06-11T18:21:00Z">
            <w:rPr>
              <w:rFonts w:ascii="Times New Roman" w:hAnsi="Times New Roman" w:cs="Times New Roman"/>
            </w:rPr>
          </w:rPrChange>
        </w:rPr>
        <w:t>)</w:t>
      </w:r>
      <w:r w:rsidR="00715660" w:rsidRPr="00557BC1">
        <w:rPr>
          <w:rFonts w:ascii="Georgia" w:hAnsi="Georgia" w:cs="Times New Roman"/>
          <w:sz w:val="18"/>
          <w:szCs w:val="18"/>
          <w:rPrChange w:id="778" w:author="Jackson Halpin" w:date="2025-06-11T14:21:00Z" w16du:dateUtc="2025-06-11T18:21:00Z">
            <w:rPr>
              <w:rFonts w:ascii="Times New Roman" w:hAnsi="Times New Roman" w:cs="Times New Roman"/>
            </w:rPr>
          </w:rPrChange>
        </w:rPr>
        <w:t xml:space="preserve"> </w:t>
      </w:r>
      <w:r w:rsidR="00963065" w:rsidRPr="00557BC1">
        <w:rPr>
          <w:rFonts w:ascii="Georgia" w:hAnsi="Georgia" w:cs="Times New Roman"/>
          <w:sz w:val="18"/>
          <w:szCs w:val="18"/>
          <w:rPrChange w:id="779" w:author="Jackson Halpin" w:date="2025-06-11T14:21:00Z" w16du:dateUtc="2025-06-11T18:21:00Z">
            <w:rPr>
              <w:rFonts w:ascii="Times New Roman" w:hAnsi="Times New Roman" w:cs="Times New Roman"/>
            </w:rPr>
          </w:rPrChange>
        </w:rPr>
        <w:t xml:space="preserve">over the last three rounds of sorting </w:t>
      </w:r>
      <w:r w:rsidR="00CF1DD9" w:rsidRPr="00557BC1">
        <w:rPr>
          <w:rFonts w:ascii="Georgia" w:hAnsi="Georgia" w:cs="Times New Roman"/>
          <w:b/>
          <w:bCs/>
          <w:sz w:val="18"/>
          <w:szCs w:val="18"/>
          <w:rPrChange w:id="780" w:author="Jackson Halpin" w:date="2025-06-11T14:21:00Z" w16du:dateUtc="2025-06-11T18:21:00Z">
            <w:rPr>
              <w:rFonts w:ascii="Times New Roman" w:hAnsi="Times New Roman" w:cs="Times New Roman"/>
              <w:b/>
              <w:bCs/>
            </w:rPr>
          </w:rPrChange>
        </w:rPr>
        <w:t>(Figure 1D-E</w:t>
      </w:r>
      <w:r w:rsidR="00CF1DD9" w:rsidRPr="00557BC1">
        <w:rPr>
          <w:rFonts w:ascii="Georgia" w:hAnsi="Georgia" w:cs="Times New Roman"/>
          <w:sz w:val="18"/>
          <w:szCs w:val="18"/>
          <w:rPrChange w:id="781" w:author="Jackson Halpin" w:date="2025-06-11T14:21:00Z" w16du:dateUtc="2025-06-11T18:21:00Z">
            <w:rPr>
              <w:rFonts w:ascii="Times New Roman" w:hAnsi="Times New Roman" w:cs="Times New Roman"/>
            </w:rPr>
          </w:rPrChange>
        </w:rPr>
        <w:t>, n=427 peptides)</w:t>
      </w:r>
      <w:r w:rsidR="007E7AD2" w:rsidRPr="00557BC1">
        <w:rPr>
          <w:rFonts w:ascii="Georgia" w:hAnsi="Georgia" w:cs="Times New Roman"/>
          <w:sz w:val="18"/>
          <w:szCs w:val="18"/>
          <w:rPrChange w:id="782" w:author="Jackson Halpin" w:date="2025-06-11T14:21:00Z" w16du:dateUtc="2025-06-11T18:21:00Z">
            <w:rPr>
              <w:rFonts w:ascii="Times New Roman" w:hAnsi="Times New Roman" w:cs="Times New Roman"/>
            </w:rPr>
          </w:rPrChange>
        </w:rPr>
        <w:t xml:space="preserve">, which </w:t>
      </w:r>
      <w:r w:rsidR="002C1D09" w:rsidRPr="00557BC1">
        <w:rPr>
          <w:rFonts w:ascii="Georgia" w:hAnsi="Georgia" w:cs="Times New Roman"/>
          <w:sz w:val="18"/>
          <w:szCs w:val="18"/>
          <w:rPrChange w:id="783" w:author="Jackson Halpin" w:date="2025-06-11T14:21:00Z" w16du:dateUtc="2025-06-11T18:21:00Z">
            <w:rPr>
              <w:rFonts w:ascii="Times New Roman" w:hAnsi="Times New Roman" w:cs="Times New Roman"/>
            </w:rPr>
          </w:rPrChange>
        </w:rPr>
        <w:t>is a threshold satisfied by known high-affinity binders</w:t>
      </w:r>
      <w:r w:rsidR="00963065" w:rsidRPr="00557BC1">
        <w:rPr>
          <w:rFonts w:ascii="Georgia" w:hAnsi="Georgia" w:cs="Times New Roman"/>
          <w:sz w:val="18"/>
          <w:szCs w:val="18"/>
          <w:rPrChange w:id="784" w:author="Jackson Halpin" w:date="2025-06-11T14:21:00Z" w16du:dateUtc="2025-06-11T18:21:00Z">
            <w:rPr>
              <w:rFonts w:ascii="Times New Roman" w:hAnsi="Times New Roman" w:cs="Times New Roman"/>
            </w:rPr>
          </w:rPrChange>
        </w:rPr>
        <w:t>.</w:t>
      </w:r>
    </w:p>
    <w:p w14:paraId="772F13FC" w14:textId="32384896" w:rsidR="00856438" w:rsidRPr="00557BC1" w:rsidRDefault="00883918" w:rsidP="00557BC1">
      <w:pPr>
        <w:ind w:firstLine="720"/>
        <w:jc w:val="both"/>
        <w:rPr>
          <w:rFonts w:ascii="Georgia" w:hAnsi="Georgia" w:cs="Times New Roman"/>
          <w:sz w:val="18"/>
          <w:szCs w:val="18"/>
          <w:rPrChange w:id="785" w:author="Jackson Halpin" w:date="2025-06-11T14:21:00Z" w16du:dateUtc="2025-06-11T18:21:00Z">
            <w:rPr>
              <w:rFonts w:ascii="Times New Roman" w:hAnsi="Times New Roman" w:cs="Times New Roman"/>
            </w:rPr>
          </w:rPrChange>
        </w:rPr>
        <w:pPrChange w:id="786"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787" w:author="Jackson Halpin" w:date="2025-06-11T14:21:00Z" w16du:dateUtc="2025-06-11T18:21:00Z">
            <w:rPr>
              <w:rFonts w:ascii="Times New Roman" w:hAnsi="Times New Roman" w:cs="Times New Roman"/>
            </w:rPr>
          </w:rPrChange>
        </w:rPr>
        <w:t xml:space="preserve">Our input library contained </w:t>
      </w:r>
      <w:r w:rsidR="00DC1ADC" w:rsidRPr="00557BC1">
        <w:rPr>
          <w:rFonts w:ascii="Georgia" w:hAnsi="Georgia" w:cs="Times New Roman"/>
          <w:sz w:val="18"/>
          <w:szCs w:val="18"/>
          <w:rPrChange w:id="788" w:author="Jackson Halpin" w:date="2025-06-11T14:21:00Z" w16du:dateUtc="2025-06-11T18:21:00Z">
            <w:rPr>
              <w:rFonts w:ascii="Times New Roman" w:hAnsi="Times New Roman" w:cs="Times New Roman"/>
            </w:rPr>
          </w:rPrChange>
        </w:rPr>
        <w:t>seven</w:t>
      </w:r>
      <w:r w:rsidR="006C5093" w:rsidRPr="00557BC1">
        <w:rPr>
          <w:rFonts w:ascii="Georgia" w:hAnsi="Georgia" w:cs="Times New Roman"/>
          <w:sz w:val="18"/>
          <w:szCs w:val="18"/>
          <w:rPrChange w:id="789"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790" w:author="Jackson Halpin" w:date="2025-06-11T14:21:00Z" w16du:dateUtc="2025-06-11T18:21:00Z">
            <w:rPr>
              <w:rFonts w:ascii="Times New Roman" w:hAnsi="Times New Roman" w:cs="Times New Roman"/>
            </w:rPr>
          </w:rPrChange>
        </w:rPr>
        <w:t>peptides with</w:t>
      </w:r>
      <w:r w:rsidR="00341881" w:rsidRPr="00557BC1">
        <w:rPr>
          <w:rFonts w:ascii="Georgia" w:hAnsi="Georgia" w:cs="Times New Roman"/>
          <w:sz w:val="18"/>
          <w:szCs w:val="18"/>
          <w:rPrChange w:id="791" w:author="Jackson Halpin" w:date="2025-06-11T14:21:00Z" w16du:dateUtc="2025-06-11T18:21:00Z">
            <w:rPr>
              <w:rFonts w:ascii="Times New Roman" w:hAnsi="Times New Roman" w:cs="Times New Roman"/>
            </w:rPr>
          </w:rPrChange>
        </w:rPr>
        <w:t xml:space="preserve"> </w:t>
      </w:r>
      <w:r w:rsidR="00ED2B63" w:rsidRPr="00557BC1">
        <w:rPr>
          <w:rFonts w:ascii="Georgia" w:hAnsi="Georgia" w:cs="Times New Roman"/>
          <w:sz w:val="18"/>
          <w:szCs w:val="18"/>
          <w:rPrChange w:id="792" w:author="Jackson Halpin" w:date="2025-06-11T14:21:00Z" w16du:dateUtc="2025-06-11T18:21:00Z">
            <w:rPr>
              <w:rFonts w:ascii="Times New Roman" w:hAnsi="Times New Roman" w:cs="Times New Roman"/>
            </w:rPr>
          </w:rPrChange>
        </w:rPr>
        <w:t>LIR motifs</w:t>
      </w:r>
      <w:r w:rsidRPr="00557BC1">
        <w:rPr>
          <w:rFonts w:ascii="Georgia" w:hAnsi="Georgia" w:cs="Times New Roman"/>
          <w:sz w:val="18"/>
          <w:szCs w:val="18"/>
          <w:rPrChange w:id="793" w:author="Jackson Halpin" w:date="2025-06-11T14:21:00Z" w16du:dateUtc="2025-06-11T18:21:00Z">
            <w:rPr>
              <w:rFonts w:ascii="Times New Roman" w:hAnsi="Times New Roman" w:cs="Times New Roman"/>
            </w:rPr>
          </w:rPrChange>
        </w:rPr>
        <w:t xml:space="preserve"> previously shown to bind LC3B </w:t>
      </w:r>
      <w:r w:rsidR="00CA5445" w:rsidRPr="00557BC1">
        <w:rPr>
          <w:rFonts w:ascii="Georgia" w:hAnsi="Georgia" w:cs="Times New Roman"/>
          <w:sz w:val="18"/>
          <w:szCs w:val="18"/>
          <w:rPrChange w:id="794" w:author="Jackson Halpin" w:date="2025-06-11T14:21:00Z" w16du:dateUtc="2025-06-11T18:21:00Z">
            <w:rPr>
              <w:rFonts w:ascii="Times New Roman" w:hAnsi="Times New Roman" w:cs="Times New Roman"/>
            </w:rPr>
          </w:rPrChange>
        </w:rPr>
        <w:t xml:space="preserve">with </w:t>
      </w:r>
      <w:r w:rsidR="00FA2D36" w:rsidRPr="00557BC1">
        <w:rPr>
          <w:rFonts w:ascii="Georgia" w:hAnsi="Georgia" w:cs="Times New Roman"/>
          <w:sz w:val="18"/>
          <w:szCs w:val="18"/>
          <w:rPrChange w:id="795" w:author="Jackson Halpin" w:date="2025-06-11T14:21:00Z" w16du:dateUtc="2025-06-11T18:21:00Z">
            <w:rPr>
              <w:rFonts w:ascii="Times New Roman" w:hAnsi="Times New Roman" w:cs="Times New Roman"/>
            </w:rPr>
          </w:rPrChange>
        </w:rPr>
        <w:t xml:space="preserve">sub-5 µM affinity </w:t>
      </w:r>
      <w:r w:rsidR="00AA0764" w:rsidRPr="00557BC1">
        <w:rPr>
          <w:rFonts w:ascii="Georgia" w:hAnsi="Georgia" w:cs="Times New Roman"/>
          <w:sz w:val="18"/>
          <w:szCs w:val="18"/>
          <w:rPrChange w:id="796"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797" w:author="Jackson Halpin" w:date="2025-06-11T14:21:00Z" w16du:dateUtc="2025-06-11T18:21:00Z">
            <w:rPr>
              <w:rFonts w:ascii="Times New Roman" w:hAnsi="Times New Roman" w:cs="Times New Roman"/>
            </w:rPr>
          </w:rPrChange>
        </w:rPr>
        <w:instrText xml:space="preserve"> ADDIN ZOTERO_ITEM CSL_CITATION {"citationID":"edbTsg6x","properties":{"formattedCitation":"(Chatzichristofi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AA0764" w:rsidRPr="00557BC1">
        <w:rPr>
          <w:rFonts w:ascii="Georgia" w:hAnsi="Georgia" w:cs="Times New Roman"/>
          <w:sz w:val="18"/>
          <w:szCs w:val="18"/>
          <w:rPrChange w:id="798"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799" w:author="Jackson Halpin" w:date="2025-06-11T14:21:00Z" w16du:dateUtc="2025-06-11T18:21:00Z">
            <w:rPr>
              <w:rFonts w:ascii="Times New Roman" w:hAnsi="Times New Roman" w:cs="Times New Roman"/>
              <w:noProof/>
            </w:rPr>
          </w:rPrChange>
        </w:rPr>
        <w:t>(Chatzichristofi et al. 2023)</w:t>
      </w:r>
      <w:r w:rsidR="00AA0764" w:rsidRPr="00557BC1">
        <w:rPr>
          <w:rFonts w:ascii="Georgia" w:hAnsi="Georgia" w:cs="Times New Roman"/>
          <w:sz w:val="18"/>
          <w:szCs w:val="18"/>
          <w:rPrChange w:id="800" w:author="Jackson Halpin" w:date="2025-06-11T14:21:00Z" w16du:dateUtc="2025-06-11T18:21:00Z">
            <w:rPr>
              <w:rFonts w:ascii="Times New Roman" w:hAnsi="Times New Roman" w:cs="Times New Roman"/>
            </w:rPr>
          </w:rPrChange>
        </w:rPr>
        <w:fldChar w:fldCharType="end"/>
      </w:r>
      <w:r w:rsidR="00A36B6B" w:rsidRPr="00557BC1">
        <w:rPr>
          <w:rFonts w:ascii="Georgia" w:hAnsi="Georgia" w:cs="Times New Roman"/>
          <w:sz w:val="18"/>
          <w:szCs w:val="18"/>
          <w:rPrChange w:id="801" w:author="Jackson Halpin" w:date="2025-06-11T14:21:00Z" w16du:dateUtc="2025-06-11T18:21:00Z">
            <w:rPr>
              <w:rFonts w:ascii="Times New Roman" w:hAnsi="Times New Roman" w:cs="Times New Roman"/>
            </w:rPr>
          </w:rPrChange>
        </w:rPr>
        <w:t xml:space="preserve">. </w:t>
      </w:r>
      <w:r w:rsidR="00300957" w:rsidRPr="00557BC1">
        <w:rPr>
          <w:rFonts w:ascii="Georgia" w:hAnsi="Georgia" w:cs="Times New Roman"/>
          <w:sz w:val="18"/>
          <w:szCs w:val="18"/>
          <w:rPrChange w:id="802" w:author="Jackson Halpin" w:date="2025-06-11T14:21:00Z" w16du:dateUtc="2025-06-11T18:21:00Z">
            <w:rPr>
              <w:rFonts w:ascii="Times New Roman" w:hAnsi="Times New Roman" w:cs="Times New Roman"/>
            </w:rPr>
          </w:rPrChange>
        </w:rPr>
        <w:t xml:space="preserve">Of </w:t>
      </w:r>
      <w:r w:rsidRPr="00557BC1">
        <w:rPr>
          <w:rFonts w:ascii="Georgia" w:hAnsi="Georgia" w:cs="Times New Roman"/>
          <w:sz w:val="18"/>
          <w:szCs w:val="18"/>
          <w:rPrChange w:id="803" w:author="Jackson Halpin" w:date="2025-06-11T14:21:00Z" w16du:dateUtc="2025-06-11T18:21:00Z">
            <w:rPr>
              <w:rFonts w:ascii="Times New Roman" w:hAnsi="Times New Roman" w:cs="Times New Roman"/>
            </w:rPr>
          </w:rPrChange>
        </w:rPr>
        <w:t>these</w:t>
      </w:r>
      <w:r w:rsidR="00300957" w:rsidRPr="00557BC1">
        <w:rPr>
          <w:rFonts w:ascii="Georgia" w:hAnsi="Georgia" w:cs="Times New Roman"/>
          <w:sz w:val="18"/>
          <w:szCs w:val="18"/>
          <w:rPrChange w:id="804" w:author="Jackson Halpin" w:date="2025-06-11T14:21:00Z" w16du:dateUtc="2025-06-11T18:21:00Z">
            <w:rPr>
              <w:rFonts w:ascii="Times New Roman" w:hAnsi="Times New Roman" w:cs="Times New Roman"/>
            </w:rPr>
          </w:rPrChange>
        </w:rPr>
        <w:t xml:space="preserve">, </w:t>
      </w:r>
      <w:r w:rsidR="00DC1ADC" w:rsidRPr="00557BC1">
        <w:rPr>
          <w:rFonts w:ascii="Georgia" w:hAnsi="Georgia" w:cs="Times New Roman"/>
          <w:sz w:val="18"/>
          <w:szCs w:val="18"/>
          <w:rPrChange w:id="805" w:author="Jackson Halpin" w:date="2025-06-11T14:21:00Z" w16du:dateUtc="2025-06-11T18:21:00Z">
            <w:rPr>
              <w:rFonts w:ascii="Times New Roman" w:hAnsi="Times New Roman" w:cs="Times New Roman"/>
            </w:rPr>
          </w:rPrChange>
        </w:rPr>
        <w:t xml:space="preserve">four </w:t>
      </w:r>
      <w:r w:rsidR="00F70C5C" w:rsidRPr="00557BC1">
        <w:rPr>
          <w:rFonts w:ascii="Georgia" w:hAnsi="Georgia" w:cs="Times New Roman"/>
          <w:sz w:val="18"/>
          <w:szCs w:val="18"/>
          <w:rPrChange w:id="806" w:author="Jackson Halpin" w:date="2025-06-11T14:21:00Z" w16du:dateUtc="2025-06-11T18:21:00Z">
            <w:rPr>
              <w:rFonts w:ascii="Times New Roman" w:hAnsi="Times New Roman" w:cs="Times New Roman"/>
            </w:rPr>
          </w:rPrChange>
        </w:rPr>
        <w:t xml:space="preserve">were captured throughout our six rounds of sorting, </w:t>
      </w:r>
      <w:r w:rsidR="00DC1ADC" w:rsidRPr="00557BC1">
        <w:rPr>
          <w:rFonts w:ascii="Georgia" w:hAnsi="Georgia" w:cs="Times New Roman"/>
          <w:sz w:val="18"/>
          <w:szCs w:val="18"/>
          <w:rPrChange w:id="807" w:author="Jackson Halpin" w:date="2025-06-11T14:21:00Z" w16du:dateUtc="2025-06-11T18:21:00Z">
            <w:rPr>
              <w:rFonts w:ascii="Times New Roman" w:hAnsi="Times New Roman" w:cs="Times New Roman"/>
            </w:rPr>
          </w:rPrChange>
        </w:rPr>
        <w:t>all</w:t>
      </w:r>
      <w:r w:rsidR="00C81A5A" w:rsidRPr="00557BC1">
        <w:rPr>
          <w:rFonts w:ascii="Georgia" w:hAnsi="Georgia" w:cs="Times New Roman"/>
          <w:sz w:val="18"/>
          <w:szCs w:val="18"/>
          <w:rPrChange w:id="808" w:author="Jackson Halpin" w:date="2025-06-11T14:21:00Z" w16du:dateUtc="2025-06-11T18:21:00Z">
            <w:rPr>
              <w:rFonts w:ascii="Times New Roman" w:hAnsi="Times New Roman" w:cs="Times New Roman"/>
            </w:rPr>
          </w:rPrChange>
        </w:rPr>
        <w:t xml:space="preserve"> </w:t>
      </w:r>
      <w:r w:rsidR="00F70C5C" w:rsidRPr="00557BC1">
        <w:rPr>
          <w:rFonts w:ascii="Georgia" w:hAnsi="Georgia" w:cs="Times New Roman"/>
          <w:sz w:val="18"/>
          <w:szCs w:val="18"/>
          <w:rPrChange w:id="809" w:author="Jackson Halpin" w:date="2025-06-11T14:21:00Z" w16du:dateUtc="2025-06-11T18:21:00Z">
            <w:rPr>
              <w:rFonts w:ascii="Times New Roman" w:hAnsi="Times New Roman" w:cs="Times New Roman"/>
            </w:rPr>
          </w:rPrChange>
        </w:rPr>
        <w:t xml:space="preserve">exhibiting </w:t>
      </w:r>
      <w:r w:rsidR="003F1AA3" w:rsidRPr="00557BC1">
        <w:rPr>
          <w:rFonts w:ascii="Georgia" w:hAnsi="Georgia" w:cs="Times New Roman"/>
          <w:sz w:val="18"/>
          <w:szCs w:val="18"/>
          <w:rPrChange w:id="810" w:author="Jackson Halpin" w:date="2025-06-11T14:21:00Z" w16du:dateUtc="2025-06-11T18:21:00Z">
            <w:rPr>
              <w:rFonts w:ascii="Times New Roman" w:hAnsi="Times New Roman" w:cs="Times New Roman"/>
            </w:rPr>
          </w:rPrChange>
        </w:rPr>
        <w:t>ER</w:t>
      </w:r>
      <w:r w:rsidR="00CA5445" w:rsidRPr="00557BC1">
        <w:rPr>
          <w:rFonts w:ascii="Georgia" w:hAnsi="Georgia" w:cs="Times New Roman"/>
          <w:sz w:val="18"/>
          <w:szCs w:val="18"/>
          <w:rPrChange w:id="811" w:author="Jackson Halpin" w:date="2025-06-11T14:21:00Z" w16du:dateUtc="2025-06-11T18:21:00Z">
            <w:rPr>
              <w:rFonts w:ascii="Times New Roman" w:hAnsi="Times New Roman" w:cs="Times New Roman"/>
            </w:rPr>
          </w:rPrChange>
        </w:rPr>
        <w:t xml:space="preserve"> z-scores </w:t>
      </w:r>
      <w:r w:rsidR="00022459" w:rsidRPr="00557BC1">
        <w:rPr>
          <w:rFonts w:ascii="Georgia" w:hAnsi="Georgia" w:cs="Times New Roman"/>
          <w:sz w:val="18"/>
          <w:szCs w:val="18"/>
          <w:rPrChange w:id="812" w:author="Jackson Halpin" w:date="2025-06-11T14:21:00Z" w16du:dateUtc="2025-06-11T18:21:00Z">
            <w:rPr>
              <w:rFonts w:ascii="Times New Roman" w:hAnsi="Times New Roman" w:cs="Times New Roman"/>
            </w:rPr>
          </w:rPrChange>
        </w:rPr>
        <w:sym w:font="Symbol" w:char="F0B3"/>
      </w:r>
      <w:r w:rsidR="005A63FB" w:rsidRPr="00557BC1">
        <w:rPr>
          <w:rFonts w:ascii="Georgia" w:hAnsi="Georgia" w:cs="Times New Roman"/>
          <w:sz w:val="18"/>
          <w:szCs w:val="18"/>
          <w:rPrChange w:id="813" w:author="Jackson Halpin" w:date="2025-06-11T14:21:00Z" w16du:dateUtc="2025-06-11T18:21:00Z">
            <w:rPr>
              <w:rFonts w:ascii="Times New Roman" w:hAnsi="Times New Roman" w:cs="Times New Roman"/>
            </w:rPr>
          </w:rPrChange>
        </w:rPr>
        <w:t xml:space="preserve"> 1.7</w:t>
      </w:r>
      <w:r w:rsidR="00A36B6B" w:rsidRPr="00557BC1">
        <w:rPr>
          <w:rFonts w:ascii="Georgia" w:hAnsi="Georgia" w:cs="Times New Roman"/>
          <w:sz w:val="18"/>
          <w:szCs w:val="18"/>
          <w:rPrChange w:id="814" w:author="Jackson Halpin" w:date="2025-06-11T14:21:00Z" w16du:dateUtc="2025-06-11T18:21:00Z">
            <w:rPr>
              <w:rFonts w:ascii="Times New Roman" w:hAnsi="Times New Roman" w:cs="Times New Roman"/>
            </w:rPr>
          </w:rPrChange>
        </w:rPr>
        <w:t>0</w:t>
      </w:r>
      <w:r w:rsidR="005A63FB" w:rsidRPr="00557BC1">
        <w:rPr>
          <w:rFonts w:ascii="Georgia" w:hAnsi="Georgia" w:cs="Times New Roman"/>
          <w:sz w:val="18"/>
          <w:szCs w:val="18"/>
          <w:rPrChange w:id="815" w:author="Jackson Halpin" w:date="2025-06-11T14:21:00Z" w16du:dateUtc="2025-06-11T18:21:00Z">
            <w:rPr>
              <w:rFonts w:ascii="Times New Roman" w:hAnsi="Times New Roman" w:cs="Times New Roman"/>
            </w:rPr>
          </w:rPrChange>
        </w:rPr>
        <w:t xml:space="preserve"> (</w:t>
      </w:r>
      <w:r w:rsidR="005A63FB" w:rsidRPr="00557BC1">
        <w:rPr>
          <w:rFonts w:ascii="Georgia" w:hAnsi="Georgia" w:cs="Times New Roman"/>
          <w:b/>
          <w:bCs/>
          <w:sz w:val="18"/>
          <w:szCs w:val="18"/>
          <w:rPrChange w:id="816" w:author="Jackson Halpin" w:date="2025-06-11T14:21:00Z" w16du:dateUtc="2025-06-11T18:21:00Z">
            <w:rPr>
              <w:rFonts w:ascii="Times New Roman" w:hAnsi="Times New Roman" w:cs="Times New Roman"/>
              <w:b/>
              <w:bCs/>
            </w:rPr>
          </w:rPrChange>
        </w:rPr>
        <w:t>Figure 2A</w:t>
      </w:r>
      <w:r w:rsidR="004F2625" w:rsidRPr="00557BC1">
        <w:rPr>
          <w:rFonts w:ascii="Georgia" w:hAnsi="Georgia" w:cs="Times New Roman"/>
          <w:b/>
          <w:bCs/>
          <w:sz w:val="18"/>
          <w:szCs w:val="18"/>
          <w:rPrChange w:id="817" w:author="Jackson Halpin" w:date="2025-06-11T14:21:00Z" w16du:dateUtc="2025-06-11T18:21:00Z">
            <w:rPr>
              <w:rFonts w:ascii="Times New Roman" w:hAnsi="Times New Roman" w:cs="Times New Roman"/>
              <w:b/>
              <w:bCs/>
            </w:rPr>
          </w:rPrChange>
        </w:rPr>
        <w:t xml:space="preserve">, </w:t>
      </w:r>
      <w:r w:rsidR="00EF355A" w:rsidRPr="00557BC1">
        <w:rPr>
          <w:rFonts w:ascii="Georgia" w:hAnsi="Georgia" w:cs="Times New Roman"/>
          <w:b/>
          <w:bCs/>
          <w:sz w:val="18"/>
          <w:szCs w:val="18"/>
          <w:rPrChange w:id="818" w:author="Jackson Halpin" w:date="2025-06-11T14:21:00Z" w16du:dateUtc="2025-06-11T18:21:00Z">
            <w:rPr>
              <w:rFonts w:ascii="Times New Roman" w:hAnsi="Times New Roman" w:cs="Times New Roman"/>
              <w:b/>
              <w:bCs/>
            </w:rPr>
          </w:rPrChange>
        </w:rPr>
        <w:t>Supplemental</w:t>
      </w:r>
      <w:r w:rsidR="00480404" w:rsidRPr="00557BC1">
        <w:rPr>
          <w:rFonts w:ascii="Georgia" w:hAnsi="Georgia" w:cs="Times New Roman"/>
          <w:b/>
          <w:bCs/>
          <w:sz w:val="18"/>
          <w:szCs w:val="18"/>
          <w:rPrChange w:id="819" w:author="Jackson Halpin" w:date="2025-06-11T14:21:00Z" w16du:dateUtc="2025-06-11T18:21:00Z">
            <w:rPr>
              <w:rFonts w:ascii="Times New Roman" w:hAnsi="Times New Roman" w:cs="Times New Roman"/>
              <w:b/>
              <w:bCs/>
            </w:rPr>
          </w:rPrChange>
        </w:rPr>
        <w:t xml:space="preserve"> Figure 3</w:t>
      </w:r>
      <w:r w:rsidR="005A63FB" w:rsidRPr="00557BC1">
        <w:rPr>
          <w:rFonts w:ascii="Georgia" w:hAnsi="Georgia" w:cs="Times New Roman"/>
          <w:sz w:val="18"/>
          <w:szCs w:val="18"/>
          <w:rPrChange w:id="820" w:author="Jackson Halpin" w:date="2025-06-11T14:21:00Z" w16du:dateUtc="2025-06-11T18:21:00Z">
            <w:rPr>
              <w:rFonts w:ascii="Times New Roman" w:hAnsi="Times New Roman" w:cs="Times New Roman"/>
            </w:rPr>
          </w:rPrChange>
        </w:rPr>
        <w:t>).</w:t>
      </w:r>
      <w:r w:rsidR="003B5BCE" w:rsidRPr="00557BC1">
        <w:rPr>
          <w:rFonts w:ascii="Georgia" w:hAnsi="Georgia" w:cs="Times New Roman"/>
          <w:sz w:val="18"/>
          <w:szCs w:val="18"/>
          <w:rPrChange w:id="821" w:author="Jackson Halpin" w:date="2025-06-11T14:21:00Z" w16du:dateUtc="2025-06-11T18:21:00Z">
            <w:rPr>
              <w:rFonts w:ascii="Times New Roman" w:hAnsi="Times New Roman" w:cs="Times New Roman"/>
            </w:rPr>
          </w:rPrChange>
        </w:rPr>
        <w:t xml:space="preserve"> </w:t>
      </w:r>
      <w:ins w:id="822" w:author="Jennifer Kosmatka" w:date="2025-06-11T12:04:00Z" w16du:dateUtc="2025-06-11T16:04:00Z">
        <w:r w:rsidR="00000A94" w:rsidRPr="00557BC1">
          <w:rPr>
            <w:rFonts w:ascii="Georgia" w:hAnsi="Georgia" w:cs="Times New Roman"/>
            <w:sz w:val="18"/>
            <w:szCs w:val="18"/>
            <w:rPrChange w:id="823" w:author="Jackson Halpin" w:date="2025-06-11T14:21:00Z" w16du:dateUtc="2025-06-11T18:21:00Z">
              <w:rPr>
                <w:rFonts w:ascii="Times New Roman" w:hAnsi="Times New Roman" w:cs="Times New Roman"/>
              </w:rPr>
            </w:rPrChange>
          </w:rPr>
          <w:t xml:space="preserve">TBCD5 and SNX18, though unmeasured for LC3B affinity, show high enrichment in the sort. </w:t>
        </w:r>
        <w:commentRangeStart w:id="824"/>
        <w:commentRangeEnd w:id="824"/>
        <w:r w:rsidR="00000A94" w:rsidRPr="00557BC1">
          <w:rPr>
            <w:rStyle w:val="CommentReference"/>
            <w:rFonts w:ascii="Georgia" w:hAnsi="Georgia"/>
            <w:sz w:val="10"/>
            <w:szCs w:val="10"/>
            <w:rPrChange w:id="825" w:author="Jackson Halpin" w:date="2025-06-11T14:21:00Z" w16du:dateUtc="2025-06-11T18:21:00Z">
              <w:rPr>
                <w:rStyle w:val="CommentReference"/>
              </w:rPr>
            </w:rPrChange>
          </w:rPr>
          <w:commentReference w:id="824"/>
        </w:r>
        <w:commentRangeStart w:id="826"/>
        <w:commentRangeEnd w:id="826"/>
        <w:r w:rsidR="00000A94" w:rsidRPr="00557BC1">
          <w:rPr>
            <w:rStyle w:val="CommentReference"/>
            <w:rFonts w:ascii="Georgia" w:hAnsi="Georgia"/>
            <w:sz w:val="10"/>
            <w:szCs w:val="10"/>
            <w:rPrChange w:id="827" w:author="Jackson Halpin" w:date="2025-06-11T14:21:00Z" w16du:dateUtc="2025-06-11T18:21:00Z">
              <w:rPr>
                <w:rStyle w:val="CommentReference"/>
              </w:rPr>
            </w:rPrChange>
          </w:rPr>
          <w:commentReference w:id="826"/>
        </w:r>
      </w:ins>
      <w:r w:rsidR="00DC1ADC" w:rsidRPr="00557BC1">
        <w:rPr>
          <w:rFonts w:ascii="Georgia" w:hAnsi="Georgia" w:cs="Times New Roman"/>
          <w:sz w:val="18"/>
          <w:szCs w:val="18"/>
          <w:rPrChange w:id="828" w:author="Jackson Halpin" w:date="2025-06-11T14:21:00Z" w16du:dateUtc="2025-06-11T18:21:00Z">
            <w:rPr>
              <w:rFonts w:ascii="Times New Roman" w:hAnsi="Times New Roman" w:cs="Times New Roman"/>
            </w:rPr>
          </w:rPrChange>
        </w:rPr>
        <w:t xml:space="preserve">Of three additional </w:t>
      </w:r>
      <w:r w:rsidR="003F1AA3" w:rsidRPr="00557BC1">
        <w:rPr>
          <w:rFonts w:ascii="Georgia" w:hAnsi="Georgia" w:cs="Times New Roman"/>
          <w:sz w:val="18"/>
          <w:szCs w:val="18"/>
          <w:rPrChange w:id="829" w:author="Jackson Halpin" w:date="2025-06-11T14:21:00Z" w16du:dateUtc="2025-06-11T18:21:00Z">
            <w:rPr>
              <w:rFonts w:ascii="Times New Roman" w:hAnsi="Times New Roman" w:cs="Times New Roman"/>
            </w:rPr>
          </w:rPrChange>
        </w:rPr>
        <w:t xml:space="preserve">known binders in the library </w:t>
      </w:r>
      <w:r w:rsidR="006C5093" w:rsidRPr="00557BC1">
        <w:rPr>
          <w:rFonts w:ascii="Georgia" w:hAnsi="Georgia" w:cs="Times New Roman"/>
          <w:sz w:val="18"/>
          <w:szCs w:val="18"/>
          <w:rPrChange w:id="830" w:author="Jackson Halpin" w:date="2025-06-11T14:21:00Z" w16du:dateUtc="2025-06-11T18:21:00Z">
            <w:rPr>
              <w:rFonts w:ascii="Times New Roman" w:hAnsi="Times New Roman" w:cs="Times New Roman"/>
            </w:rPr>
          </w:rPrChange>
        </w:rPr>
        <w:t>with affinities between 5 and 50 µM</w:t>
      </w:r>
      <w:r w:rsidR="00DC1ADC" w:rsidRPr="00557BC1">
        <w:rPr>
          <w:rFonts w:ascii="Georgia" w:hAnsi="Georgia" w:cs="Times New Roman"/>
          <w:sz w:val="18"/>
          <w:szCs w:val="18"/>
          <w:rPrChange w:id="831" w:author="Jackson Halpin" w:date="2025-06-11T14:21:00Z" w16du:dateUtc="2025-06-11T18:21:00Z">
            <w:rPr>
              <w:rFonts w:ascii="Times New Roman" w:hAnsi="Times New Roman" w:cs="Times New Roman"/>
            </w:rPr>
          </w:rPrChange>
        </w:rPr>
        <w:t xml:space="preserve">, one was </w:t>
      </w:r>
      <w:r w:rsidR="002C1D09" w:rsidRPr="00557BC1">
        <w:rPr>
          <w:rFonts w:ascii="Georgia" w:hAnsi="Georgia" w:cs="Times New Roman"/>
          <w:sz w:val="18"/>
          <w:szCs w:val="18"/>
          <w:rPrChange w:id="832" w:author="Jackson Halpin" w:date="2025-06-11T14:21:00Z" w16du:dateUtc="2025-06-11T18:21:00Z">
            <w:rPr>
              <w:rFonts w:ascii="Times New Roman" w:hAnsi="Times New Roman" w:cs="Times New Roman"/>
            </w:rPr>
          </w:rPrChange>
        </w:rPr>
        <w:t>carried through</w:t>
      </w:r>
      <w:r w:rsidR="00DC1ADC" w:rsidRPr="00557BC1">
        <w:rPr>
          <w:rFonts w:ascii="Georgia" w:hAnsi="Georgia" w:cs="Times New Roman"/>
          <w:sz w:val="18"/>
          <w:szCs w:val="18"/>
          <w:rPrChange w:id="833" w:author="Jackson Halpin" w:date="2025-06-11T14:21:00Z" w16du:dateUtc="2025-06-11T18:21:00Z">
            <w:rPr>
              <w:rFonts w:ascii="Times New Roman" w:hAnsi="Times New Roman" w:cs="Times New Roman"/>
            </w:rPr>
          </w:rPrChange>
        </w:rPr>
        <w:t xml:space="preserve"> six rounds of sorting but exhibited an ER z-score &lt; 1.70. Those that were not captured </w:t>
      </w:r>
      <w:r w:rsidR="00917539" w:rsidRPr="00557BC1">
        <w:rPr>
          <w:rFonts w:ascii="Georgia" w:hAnsi="Georgia" w:cs="Times New Roman"/>
          <w:sz w:val="18"/>
          <w:szCs w:val="18"/>
          <w:rPrChange w:id="834" w:author="Jackson Halpin" w:date="2025-06-11T14:21:00Z" w16du:dateUtc="2025-06-11T18:21:00Z">
            <w:rPr>
              <w:rFonts w:ascii="Times New Roman" w:hAnsi="Times New Roman" w:cs="Times New Roman"/>
            </w:rPr>
          </w:rPrChange>
        </w:rPr>
        <w:t xml:space="preserve">were </w:t>
      </w:r>
      <w:r w:rsidR="00714548" w:rsidRPr="00557BC1">
        <w:rPr>
          <w:rFonts w:ascii="Georgia" w:hAnsi="Georgia" w:cs="Times New Roman"/>
          <w:sz w:val="18"/>
          <w:szCs w:val="18"/>
          <w:rPrChange w:id="835" w:author="Jackson Halpin" w:date="2025-06-11T14:21:00Z" w16du:dateUtc="2025-06-11T18:21:00Z">
            <w:rPr>
              <w:rFonts w:ascii="Times New Roman" w:hAnsi="Times New Roman" w:cs="Times New Roman"/>
            </w:rPr>
          </w:rPrChange>
        </w:rPr>
        <w:t xml:space="preserve">either </w:t>
      </w:r>
      <w:r w:rsidR="00917539" w:rsidRPr="00557BC1">
        <w:rPr>
          <w:rFonts w:ascii="Georgia" w:hAnsi="Georgia" w:cs="Times New Roman"/>
          <w:sz w:val="18"/>
          <w:szCs w:val="18"/>
          <w:rPrChange w:id="836" w:author="Jackson Halpin" w:date="2025-06-11T14:21:00Z" w16du:dateUtc="2025-06-11T18:21:00Z">
            <w:rPr>
              <w:rFonts w:ascii="Times New Roman" w:hAnsi="Times New Roman" w:cs="Times New Roman"/>
            </w:rPr>
          </w:rPrChange>
        </w:rPr>
        <w:t>selected against in the negative sort</w:t>
      </w:r>
      <w:r w:rsidR="00022459" w:rsidRPr="00557BC1">
        <w:rPr>
          <w:rFonts w:ascii="Georgia" w:hAnsi="Georgia" w:cs="Times New Roman"/>
          <w:sz w:val="18"/>
          <w:szCs w:val="18"/>
          <w:rPrChange w:id="837" w:author="Jackson Halpin" w:date="2025-06-11T14:21:00Z" w16du:dateUtc="2025-06-11T18:21:00Z">
            <w:rPr>
              <w:rFonts w:ascii="Times New Roman" w:hAnsi="Times New Roman" w:cs="Times New Roman"/>
            </w:rPr>
          </w:rPrChange>
        </w:rPr>
        <w:t xml:space="preserve"> or had weak affinities for LC3B</w:t>
      </w:r>
      <w:r w:rsidR="002C1D09" w:rsidRPr="00557BC1">
        <w:rPr>
          <w:rFonts w:ascii="Georgia" w:hAnsi="Georgia" w:cs="Times New Roman"/>
          <w:sz w:val="18"/>
          <w:szCs w:val="18"/>
          <w:rPrChange w:id="838" w:author="Jackson Halpin" w:date="2025-06-11T14:21:00Z" w16du:dateUtc="2025-06-11T18:21:00Z">
            <w:rPr>
              <w:rFonts w:ascii="Times New Roman" w:hAnsi="Times New Roman" w:cs="Times New Roman"/>
            </w:rPr>
          </w:rPrChange>
        </w:rPr>
        <w:t>. One example is</w:t>
      </w:r>
      <w:r w:rsidR="00EF355A" w:rsidRPr="00557BC1">
        <w:rPr>
          <w:rFonts w:ascii="Georgia" w:hAnsi="Georgia" w:cs="Times New Roman"/>
          <w:sz w:val="18"/>
          <w:szCs w:val="18"/>
          <w:rPrChange w:id="839" w:author="Jackson Halpin" w:date="2025-06-11T14:21:00Z" w16du:dateUtc="2025-06-11T18:21:00Z">
            <w:rPr>
              <w:rFonts w:ascii="Times New Roman" w:hAnsi="Times New Roman" w:cs="Times New Roman"/>
            </w:rPr>
          </w:rPrChange>
        </w:rPr>
        <w:t xml:space="preserve"> ULK1 (</w:t>
      </w:r>
      <w:r w:rsidR="003F1AA3" w:rsidRPr="00557BC1">
        <w:rPr>
          <w:rFonts w:ascii="Georgia" w:hAnsi="Georgia" w:cs="Times New Roman"/>
          <w:sz w:val="18"/>
          <w:szCs w:val="18"/>
          <w:rPrChange w:id="840" w:author="Jackson Halpin" w:date="2025-06-11T14:21:00Z" w16du:dateUtc="2025-06-11T18:21:00Z">
            <w:rPr>
              <w:rFonts w:ascii="Times New Roman" w:hAnsi="Times New Roman" w:cs="Times New Roman"/>
            </w:rPr>
          </w:rPrChange>
        </w:rPr>
        <w:t>K</w:t>
      </w:r>
      <w:r w:rsidR="00022459" w:rsidRPr="00557BC1">
        <w:rPr>
          <w:rFonts w:ascii="Georgia" w:hAnsi="Georgia" w:cs="Times New Roman"/>
          <w:sz w:val="18"/>
          <w:szCs w:val="18"/>
          <w:vertAlign w:val="subscript"/>
          <w:rPrChange w:id="841" w:author="Jackson Halpin" w:date="2025-06-11T14:21:00Z" w16du:dateUtc="2025-06-11T18:21:00Z">
            <w:rPr>
              <w:rFonts w:ascii="Times New Roman" w:hAnsi="Times New Roman" w:cs="Times New Roman"/>
              <w:vertAlign w:val="subscript"/>
            </w:rPr>
          </w:rPrChange>
        </w:rPr>
        <w:t>D</w:t>
      </w:r>
      <w:r w:rsidR="003F1AA3" w:rsidRPr="00557BC1">
        <w:rPr>
          <w:rFonts w:ascii="Georgia" w:hAnsi="Georgia" w:cs="Times New Roman"/>
          <w:sz w:val="18"/>
          <w:szCs w:val="18"/>
          <w:rPrChange w:id="842" w:author="Jackson Halpin" w:date="2025-06-11T14:21:00Z" w16du:dateUtc="2025-06-11T18:21:00Z">
            <w:rPr>
              <w:rFonts w:ascii="Times New Roman" w:hAnsi="Times New Roman" w:cs="Times New Roman"/>
            </w:rPr>
          </w:rPrChange>
        </w:rPr>
        <w:t xml:space="preserve"> = </w:t>
      </w:r>
      <w:r w:rsidR="00EF355A" w:rsidRPr="00557BC1">
        <w:rPr>
          <w:rFonts w:ascii="Georgia" w:hAnsi="Georgia" w:cs="Times New Roman"/>
          <w:sz w:val="18"/>
          <w:szCs w:val="18"/>
          <w:rPrChange w:id="843" w:author="Jackson Halpin" w:date="2025-06-11T14:21:00Z" w16du:dateUtc="2025-06-11T18:21:00Z">
            <w:rPr>
              <w:rFonts w:ascii="Times New Roman" w:hAnsi="Times New Roman" w:cs="Times New Roman"/>
            </w:rPr>
          </w:rPrChange>
        </w:rPr>
        <w:t xml:space="preserve">48 µM) </w:t>
      </w:r>
      <w:r w:rsidR="00022459" w:rsidRPr="00557BC1">
        <w:rPr>
          <w:rFonts w:ascii="Georgia" w:hAnsi="Georgia" w:cs="Times New Roman"/>
          <w:sz w:val="18"/>
          <w:szCs w:val="18"/>
          <w:rPrChange w:id="844"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845" w:author="Jackson Halpin" w:date="2025-06-11T14:21:00Z" w16du:dateUtc="2025-06-11T18:21:00Z">
            <w:rPr>
              <w:rFonts w:ascii="Times New Roman" w:hAnsi="Times New Roman" w:cs="Times New Roman"/>
            </w:rPr>
          </w:rPrChange>
        </w:rPr>
        <w:instrText xml:space="preserve"> ADDIN ZOTERO_ITEM CSL_CITATION {"citationID":"zygnMq8x","properties":{"formattedCitation":"(Wirth et al. 2019)","plainCitation":"(Wirth et al. 2019)","noteIndex":0},"citationItems":[{"id":106,"uris":["http://zotero.org/users/14717947/items/RAFRQJG4"],"itemData":{"id":106,"type":"article-journal","container-title":"Nature Communications","DOI":"10.1038/s41467-019-10059-6","ISSN":"2041-1723","issue":"1","journalAbbreviation":"Nat Commun","language":"en","page":"2055","source":"DOI.org (Crossref)","title":"Molecular determinants regulating selective binding of autophagy adapters and receptors to ATG8 proteins","volume":"10","author":[{"family":"Wirth","given":"Martina"},{"family":"Zhang","given":"Wenxin"},{"family":"Razi","given":"Minoo"},{"family":"Nyoni","given":"Lynet"},{"family":"Joshi","given":"Dhira"},{"family":"O’Reilly","given":"Nicola"},{"family":"Johansen","given":"Terje"},{"family":"Tooze","given":"Sharon A."},{"family":"Mouilleron","given":"Stéphane"}],"issued":{"date-parts":[["2019",12]]}}}],"schema":"https://github.com/citation-style-language/schema/raw/master/csl-citation.json"} </w:instrText>
      </w:r>
      <w:r w:rsidR="00022459" w:rsidRPr="00557BC1">
        <w:rPr>
          <w:rFonts w:ascii="Georgia" w:hAnsi="Georgia" w:cs="Times New Roman"/>
          <w:sz w:val="18"/>
          <w:szCs w:val="18"/>
          <w:rPrChange w:id="846" w:author="Jackson Halpin" w:date="2025-06-11T14:21:00Z" w16du:dateUtc="2025-06-11T18:21:00Z">
            <w:rPr>
              <w:rFonts w:ascii="Times New Roman" w:hAnsi="Times New Roman" w:cs="Times New Roman"/>
            </w:rPr>
          </w:rPrChange>
        </w:rPr>
        <w:fldChar w:fldCharType="separate"/>
      </w:r>
      <w:r w:rsidR="00022459" w:rsidRPr="00557BC1">
        <w:rPr>
          <w:rFonts w:ascii="Georgia" w:hAnsi="Georgia" w:cs="Times New Roman"/>
          <w:noProof/>
          <w:sz w:val="18"/>
          <w:szCs w:val="18"/>
          <w:rPrChange w:id="847" w:author="Jackson Halpin" w:date="2025-06-11T14:21:00Z" w16du:dateUtc="2025-06-11T18:21:00Z">
            <w:rPr>
              <w:rFonts w:ascii="Times New Roman" w:hAnsi="Times New Roman" w:cs="Times New Roman"/>
              <w:noProof/>
            </w:rPr>
          </w:rPrChange>
        </w:rPr>
        <w:t>(Wirth et al. 2019)</w:t>
      </w:r>
      <w:r w:rsidR="00022459" w:rsidRPr="00557BC1">
        <w:rPr>
          <w:rFonts w:ascii="Georgia" w:hAnsi="Georgia" w:cs="Times New Roman"/>
          <w:sz w:val="18"/>
          <w:szCs w:val="18"/>
          <w:rPrChange w:id="848" w:author="Jackson Halpin" w:date="2025-06-11T14:21:00Z" w16du:dateUtc="2025-06-11T18:21:00Z">
            <w:rPr>
              <w:rFonts w:ascii="Times New Roman" w:hAnsi="Times New Roman" w:cs="Times New Roman"/>
            </w:rPr>
          </w:rPrChange>
        </w:rPr>
        <w:fldChar w:fldCharType="end"/>
      </w:r>
      <w:r w:rsidR="002C1D09" w:rsidRPr="00557BC1">
        <w:rPr>
          <w:rFonts w:ascii="Georgia" w:hAnsi="Georgia" w:cs="Times New Roman"/>
          <w:sz w:val="18"/>
          <w:szCs w:val="18"/>
          <w:rPrChange w:id="849" w:author="Jackson Halpin" w:date="2025-06-11T14:21:00Z" w16du:dateUtc="2025-06-11T18:21:00Z">
            <w:rPr>
              <w:rFonts w:ascii="Times New Roman" w:hAnsi="Times New Roman" w:cs="Times New Roman"/>
            </w:rPr>
          </w:rPrChange>
        </w:rPr>
        <w:t xml:space="preserve">, </w:t>
      </w:r>
      <w:r w:rsidR="00EF355A" w:rsidRPr="00557BC1">
        <w:rPr>
          <w:rFonts w:ascii="Georgia" w:hAnsi="Georgia" w:cs="Times New Roman"/>
          <w:sz w:val="18"/>
          <w:szCs w:val="18"/>
          <w:rPrChange w:id="850" w:author="Jackson Halpin" w:date="2025-06-11T14:21:00Z" w16du:dateUtc="2025-06-11T18:21:00Z">
            <w:rPr>
              <w:rFonts w:ascii="Times New Roman" w:hAnsi="Times New Roman" w:cs="Times New Roman"/>
            </w:rPr>
          </w:rPrChange>
        </w:rPr>
        <w:t xml:space="preserve">which </w:t>
      </w:r>
      <w:r w:rsidR="002C1D09" w:rsidRPr="00557BC1">
        <w:rPr>
          <w:rFonts w:ascii="Georgia" w:hAnsi="Georgia" w:cs="Times New Roman"/>
          <w:sz w:val="18"/>
          <w:szCs w:val="18"/>
          <w:rPrChange w:id="851" w:author="Jackson Halpin" w:date="2025-06-11T14:21:00Z" w16du:dateUtc="2025-06-11T18:21:00Z">
            <w:rPr>
              <w:rFonts w:ascii="Times New Roman" w:hAnsi="Times New Roman" w:cs="Times New Roman"/>
            </w:rPr>
          </w:rPrChange>
        </w:rPr>
        <w:t>did not pass the screening criteria,</w:t>
      </w:r>
      <w:r w:rsidR="00626335" w:rsidRPr="00557BC1">
        <w:rPr>
          <w:rFonts w:ascii="Georgia" w:hAnsi="Georgia" w:cs="Times New Roman"/>
          <w:sz w:val="18"/>
          <w:szCs w:val="18"/>
          <w:rPrChange w:id="852" w:author="Jackson Halpin" w:date="2025-06-11T14:21:00Z" w16du:dateUtc="2025-06-11T18:21:00Z">
            <w:rPr>
              <w:rFonts w:ascii="Times New Roman" w:hAnsi="Times New Roman" w:cs="Times New Roman"/>
            </w:rPr>
          </w:rPrChange>
        </w:rPr>
        <w:t xml:space="preserve"> </w:t>
      </w:r>
      <w:r w:rsidR="00430F2D" w:rsidRPr="00557BC1">
        <w:rPr>
          <w:rFonts w:ascii="Georgia" w:hAnsi="Georgia" w:cs="Times New Roman"/>
          <w:sz w:val="18"/>
          <w:szCs w:val="18"/>
          <w:rPrChange w:id="853" w:author="Jackson Halpin" w:date="2025-06-11T14:21:00Z" w16du:dateUtc="2025-06-11T18:21:00Z">
            <w:rPr>
              <w:rFonts w:ascii="Times New Roman" w:hAnsi="Times New Roman" w:cs="Times New Roman"/>
            </w:rPr>
          </w:rPrChange>
        </w:rPr>
        <w:t xml:space="preserve">likely </w:t>
      </w:r>
      <w:r w:rsidR="00626335" w:rsidRPr="00557BC1">
        <w:rPr>
          <w:rFonts w:ascii="Georgia" w:hAnsi="Georgia" w:cs="Times New Roman"/>
          <w:sz w:val="18"/>
          <w:szCs w:val="18"/>
          <w:rPrChange w:id="854" w:author="Jackson Halpin" w:date="2025-06-11T14:21:00Z" w16du:dateUtc="2025-06-11T18:21:00Z">
            <w:rPr>
              <w:rFonts w:ascii="Times New Roman" w:hAnsi="Times New Roman" w:cs="Times New Roman"/>
            </w:rPr>
          </w:rPrChange>
        </w:rPr>
        <w:t>due to the limit of detection in bacterial display</w:t>
      </w:r>
      <w:r w:rsidR="0076525F" w:rsidRPr="00557BC1">
        <w:rPr>
          <w:rFonts w:ascii="Georgia" w:hAnsi="Georgia" w:cs="Times New Roman"/>
          <w:sz w:val="18"/>
          <w:szCs w:val="18"/>
          <w:rPrChange w:id="855" w:author="Jackson Halpin" w:date="2025-06-11T14:21:00Z" w16du:dateUtc="2025-06-11T18:21:00Z">
            <w:rPr>
              <w:rFonts w:ascii="Times New Roman" w:hAnsi="Times New Roman" w:cs="Times New Roman"/>
            </w:rPr>
          </w:rPrChange>
        </w:rPr>
        <w:t xml:space="preserve"> (</w:t>
      </w:r>
      <w:r w:rsidR="0076525F" w:rsidRPr="00557BC1">
        <w:rPr>
          <w:rFonts w:ascii="Georgia" w:hAnsi="Georgia" w:cs="Times New Roman"/>
          <w:b/>
          <w:bCs/>
          <w:sz w:val="18"/>
          <w:szCs w:val="18"/>
          <w:rPrChange w:id="856" w:author="Jackson Halpin" w:date="2025-06-11T14:21:00Z" w16du:dateUtc="2025-06-11T18:21:00Z">
            <w:rPr>
              <w:rFonts w:ascii="Times New Roman" w:hAnsi="Times New Roman" w:cs="Times New Roman"/>
              <w:b/>
              <w:bCs/>
            </w:rPr>
          </w:rPrChange>
        </w:rPr>
        <w:t>Supplemental Figure</w:t>
      </w:r>
      <w:r w:rsidR="00022459" w:rsidRPr="00557BC1">
        <w:rPr>
          <w:rFonts w:ascii="Georgia" w:hAnsi="Georgia" w:cs="Times New Roman"/>
          <w:b/>
          <w:bCs/>
          <w:sz w:val="18"/>
          <w:szCs w:val="18"/>
          <w:rPrChange w:id="857" w:author="Jackson Halpin" w:date="2025-06-11T14:21:00Z" w16du:dateUtc="2025-06-11T18:21:00Z">
            <w:rPr>
              <w:rFonts w:ascii="Times New Roman" w:hAnsi="Times New Roman" w:cs="Times New Roman"/>
              <w:b/>
              <w:bCs/>
            </w:rPr>
          </w:rPrChange>
        </w:rPr>
        <w:t>s</w:t>
      </w:r>
      <w:r w:rsidR="0076525F" w:rsidRPr="00557BC1">
        <w:rPr>
          <w:rFonts w:ascii="Georgia" w:hAnsi="Georgia" w:cs="Times New Roman"/>
          <w:b/>
          <w:bCs/>
          <w:sz w:val="18"/>
          <w:szCs w:val="18"/>
          <w:rPrChange w:id="858" w:author="Jackson Halpin" w:date="2025-06-11T14:21:00Z" w16du:dateUtc="2025-06-11T18:21:00Z">
            <w:rPr>
              <w:rFonts w:ascii="Times New Roman" w:hAnsi="Times New Roman" w:cs="Times New Roman"/>
              <w:b/>
              <w:bCs/>
            </w:rPr>
          </w:rPrChange>
        </w:rPr>
        <w:t xml:space="preserve"> </w:t>
      </w:r>
      <w:r w:rsidR="00022459" w:rsidRPr="00557BC1">
        <w:rPr>
          <w:rFonts w:ascii="Georgia" w:hAnsi="Georgia" w:cs="Times New Roman"/>
          <w:b/>
          <w:bCs/>
          <w:sz w:val="18"/>
          <w:szCs w:val="18"/>
          <w:rPrChange w:id="859" w:author="Jackson Halpin" w:date="2025-06-11T14:21:00Z" w16du:dateUtc="2025-06-11T18:21:00Z">
            <w:rPr>
              <w:rFonts w:ascii="Times New Roman" w:hAnsi="Times New Roman" w:cs="Times New Roman"/>
              <w:b/>
              <w:bCs/>
            </w:rPr>
          </w:rPrChange>
        </w:rPr>
        <w:t xml:space="preserve">1 </w:t>
      </w:r>
      <w:r w:rsidR="00022459" w:rsidRPr="00557BC1">
        <w:rPr>
          <w:rFonts w:ascii="Georgia" w:hAnsi="Georgia" w:cs="Times New Roman"/>
          <w:sz w:val="18"/>
          <w:szCs w:val="18"/>
          <w:rPrChange w:id="860" w:author="Jackson Halpin" w:date="2025-06-11T14:21:00Z" w16du:dateUtc="2025-06-11T18:21:00Z">
            <w:rPr>
              <w:rFonts w:ascii="Times New Roman" w:hAnsi="Times New Roman" w:cs="Times New Roman"/>
            </w:rPr>
          </w:rPrChange>
        </w:rPr>
        <w:t>and</w:t>
      </w:r>
      <w:r w:rsidR="00022459" w:rsidRPr="00557BC1">
        <w:rPr>
          <w:rFonts w:ascii="Georgia" w:hAnsi="Georgia" w:cs="Times New Roman"/>
          <w:b/>
          <w:bCs/>
          <w:sz w:val="18"/>
          <w:szCs w:val="18"/>
          <w:rPrChange w:id="861" w:author="Jackson Halpin" w:date="2025-06-11T14:21:00Z" w16du:dateUtc="2025-06-11T18:21:00Z">
            <w:rPr>
              <w:rFonts w:ascii="Times New Roman" w:hAnsi="Times New Roman" w:cs="Times New Roman"/>
              <w:b/>
              <w:bCs/>
            </w:rPr>
          </w:rPrChange>
        </w:rPr>
        <w:t xml:space="preserve"> </w:t>
      </w:r>
      <w:r w:rsidR="002A14D0" w:rsidRPr="00557BC1">
        <w:rPr>
          <w:rFonts w:ascii="Georgia" w:hAnsi="Georgia" w:cs="Times New Roman"/>
          <w:b/>
          <w:bCs/>
          <w:sz w:val="18"/>
          <w:szCs w:val="18"/>
          <w:rPrChange w:id="862" w:author="Jackson Halpin" w:date="2025-06-11T14:21:00Z" w16du:dateUtc="2025-06-11T18:21:00Z">
            <w:rPr>
              <w:rFonts w:ascii="Times New Roman" w:hAnsi="Times New Roman" w:cs="Times New Roman"/>
              <w:b/>
              <w:bCs/>
            </w:rPr>
          </w:rPrChange>
        </w:rPr>
        <w:t>3</w:t>
      </w:r>
      <w:r w:rsidR="0076525F" w:rsidRPr="00557BC1">
        <w:rPr>
          <w:rFonts w:ascii="Georgia" w:hAnsi="Georgia" w:cs="Times New Roman"/>
          <w:sz w:val="18"/>
          <w:szCs w:val="18"/>
          <w:rPrChange w:id="863" w:author="Jackson Halpin" w:date="2025-06-11T14:21:00Z" w16du:dateUtc="2025-06-11T18:21:00Z">
            <w:rPr>
              <w:rFonts w:ascii="Times New Roman" w:hAnsi="Times New Roman" w:cs="Times New Roman"/>
            </w:rPr>
          </w:rPrChange>
        </w:rPr>
        <w:t xml:space="preserve">). </w:t>
      </w:r>
      <w:ins w:id="864" w:author="Jennifer Kosmatka" w:date="2025-06-11T11:58:00Z" w16du:dateUtc="2025-06-11T15:58:00Z">
        <w:r w:rsidR="00000A94" w:rsidRPr="00557BC1">
          <w:rPr>
            <w:rFonts w:ascii="Georgia" w:hAnsi="Georgia" w:cs="Times New Roman"/>
            <w:sz w:val="18"/>
            <w:szCs w:val="18"/>
            <w:rPrChange w:id="865" w:author="Jackson Halpin" w:date="2025-06-11T14:21:00Z" w16du:dateUtc="2025-06-11T18:21:00Z">
              <w:rPr>
                <w:rFonts w:ascii="Times New Roman" w:hAnsi="Times New Roman" w:cs="Times New Roman"/>
              </w:rPr>
            </w:rPrChange>
          </w:rPr>
          <w:t xml:space="preserve">Enrichment behavior for peptides with measured affinity &lt; 50 µM for LC3B are shown in Supplemental Figure 3. </w:t>
        </w:r>
      </w:ins>
    </w:p>
    <w:p w14:paraId="6DE2E049" w14:textId="3A2A6E6A" w:rsidR="00DE53FD" w:rsidRPr="00557BC1" w:rsidRDefault="00EE78A5" w:rsidP="00557BC1">
      <w:pPr>
        <w:ind w:firstLine="720"/>
        <w:jc w:val="both"/>
        <w:rPr>
          <w:rFonts w:ascii="Georgia" w:hAnsi="Georgia" w:cs="Times New Roman"/>
          <w:sz w:val="18"/>
          <w:szCs w:val="18"/>
          <w:rPrChange w:id="866" w:author="Jackson Halpin" w:date="2025-06-11T14:21:00Z" w16du:dateUtc="2025-06-11T18:21:00Z">
            <w:rPr>
              <w:rFonts w:ascii="Times New Roman" w:hAnsi="Times New Roman" w:cs="Times New Roman"/>
            </w:rPr>
          </w:rPrChange>
        </w:rPr>
        <w:pPrChange w:id="867"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868" w:author="Jackson Halpin" w:date="2025-06-11T14:21:00Z" w16du:dateUtc="2025-06-11T18:21:00Z">
            <w:rPr>
              <w:rFonts w:ascii="Times New Roman" w:hAnsi="Times New Roman" w:cs="Times New Roman"/>
            </w:rPr>
          </w:rPrChange>
        </w:rPr>
        <w:t xml:space="preserve">The screen also </w:t>
      </w:r>
      <w:r w:rsidR="006048EA" w:rsidRPr="00557BC1">
        <w:rPr>
          <w:rFonts w:ascii="Georgia" w:hAnsi="Georgia" w:cs="Times New Roman"/>
          <w:sz w:val="18"/>
          <w:szCs w:val="18"/>
          <w:rPrChange w:id="869" w:author="Jackson Halpin" w:date="2025-06-11T14:21:00Z" w16du:dateUtc="2025-06-11T18:21:00Z">
            <w:rPr>
              <w:rFonts w:ascii="Times New Roman" w:hAnsi="Times New Roman" w:cs="Times New Roman"/>
            </w:rPr>
          </w:rPrChange>
        </w:rPr>
        <w:t xml:space="preserve">identified binding </w:t>
      </w:r>
      <w:r w:rsidRPr="00557BC1">
        <w:rPr>
          <w:rFonts w:ascii="Georgia" w:hAnsi="Georgia" w:cs="Times New Roman"/>
          <w:sz w:val="18"/>
          <w:szCs w:val="18"/>
          <w:rPrChange w:id="870" w:author="Jackson Halpin" w:date="2025-06-11T14:21:00Z" w16du:dateUtc="2025-06-11T18:21:00Z">
            <w:rPr>
              <w:rFonts w:ascii="Times New Roman" w:hAnsi="Times New Roman" w:cs="Times New Roman"/>
            </w:rPr>
          </w:rPrChange>
        </w:rPr>
        <w:t>peptides from sixteen proteins previously reported to co-</w:t>
      </w:r>
      <w:proofErr w:type="spellStart"/>
      <w:r w:rsidRPr="00557BC1">
        <w:rPr>
          <w:rFonts w:ascii="Georgia" w:hAnsi="Georgia" w:cs="Times New Roman"/>
          <w:sz w:val="18"/>
          <w:szCs w:val="18"/>
          <w:rPrChange w:id="871" w:author="Jackson Halpin" w:date="2025-06-11T14:21:00Z" w16du:dateUtc="2025-06-11T18:21:00Z">
            <w:rPr>
              <w:rFonts w:ascii="Times New Roman" w:hAnsi="Times New Roman" w:cs="Times New Roman"/>
            </w:rPr>
          </w:rPrChange>
        </w:rPr>
        <w:t>immunoprecipitate</w:t>
      </w:r>
      <w:proofErr w:type="spellEnd"/>
      <w:r w:rsidRPr="00557BC1">
        <w:rPr>
          <w:rFonts w:ascii="Georgia" w:hAnsi="Georgia" w:cs="Times New Roman"/>
          <w:sz w:val="18"/>
          <w:szCs w:val="18"/>
          <w:rPrChange w:id="872" w:author="Jackson Halpin" w:date="2025-06-11T14:21:00Z" w16du:dateUtc="2025-06-11T18:21:00Z">
            <w:rPr>
              <w:rFonts w:ascii="Times New Roman" w:hAnsi="Times New Roman" w:cs="Times New Roman"/>
            </w:rPr>
          </w:rPrChange>
        </w:rPr>
        <w:t xml:space="preserve"> with LC3B,</w:t>
      </w:r>
      <w:r w:rsidR="00D32C0D" w:rsidRPr="00557BC1">
        <w:rPr>
          <w:rFonts w:ascii="Georgia" w:hAnsi="Georgia" w:cs="Times New Roman"/>
          <w:sz w:val="18"/>
          <w:szCs w:val="18"/>
          <w:rPrChange w:id="873" w:author="Jackson Halpin" w:date="2025-06-11T14:21:00Z" w16du:dateUtc="2025-06-11T18:21:00Z">
            <w:rPr>
              <w:rFonts w:ascii="Times New Roman" w:hAnsi="Times New Roman" w:cs="Times New Roman"/>
            </w:rPr>
          </w:rPrChange>
        </w:rPr>
        <w:t xml:space="preserve"> </w:t>
      </w:r>
      <w:r w:rsidR="00685C05" w:rsidRPr="00557BC1">
        <w:rPr>
          <w:rFonts w:ascii="Georgia" w:hAnsi="Georgia" w:cs="Times New Roman"/>
          <w:sz w:val="18"/>
          <w:szCs w:val="18"/>
          <w:rPrChange w:id="874" w:author="Jackson Halpin" w:date="2025-06-11T14:21:00Z" w16du:dateUtc="2025-06-11T18:21:00Z">
            <w:rPr>
              <w:rFonts w:ascii="Times New Roman" w:hAnsi="Times New Roman" w:cs="Times New Roman"/>
            </w:rPr>
          </w:rPrChange>
        </w:rPr>
        <w:t>the majority of</w:t>
      </w:r>
      <w:r w:rsidR="00356167" w:rsidRPr="00557BC1">
        <w:rPr>
          <w:rFonts w:ascii="Georgia" w:hAnsi="Georgia" w:cs="Times New Roman"/>
          <w:sz w:val="18"/>
          <w:szCs w:val="18"/>
          <w:rPrChange w:id="875" w:author="Jackson Halpin" w:date="2025-06-11T14:21:00Z" w16du:dateUtc="2025-06-11T18:21:00Z">
            <w:rPr>
              <w:rFonts w:ascii="Times New Roman" w:hAnsi="Times New Roman" w:cs="Times New Roman"/>
            </w:rPr>
          </w:rPrChange>
        </w:rPr>
        <w:t xml:space="preserve"> which</w:t>
      </w:r>
      <w:r w:rsidR="00685C05" w:rsidRPr="00557BC1">
        <w:rPr>
          <w:rFonts w:ascii="Georgia" w:hAnsi="Georgia" w:cs="Times New Roman"/>
          <w:sz w:val="18"/>
          <w:szCs w:val="18"/>
          <w:rPrChange w:id="876" w:author="Jackson Halpin" w:date="2025-06-11T14:21:00Z" w16du:dateUtc="2025-06-11T18:21:00Z">
            <w:rPr>
              <w:rFonts w:ascii="Times New Roman" w:hAnsi="Times New Roman" w:cs="Times New Roman"/>
            </w:rPr>
          </w:rPrChange>
        </w:rPr>
        <w:t xml:space="preserve"> </w:t>
      </w:r>
      <w:r w:rsidR="006048EA" w:rsidRPr="00557BC1">
        <w:rPr>
          <w:rFonts w:ascii="Georgia" w:hAnsi="Georgia" w:cs="Times New Roman"/>
          <w:sz w:val="18"/>
          <w:szCs w:val="18"/>
          <w:rPrChange w:id="877" w:author="Jackson Halpin" w:date="2025-06-11T14:21:00Z" w16du:dateUtc="2025-06-11T18:21:00Z">
            <w:rPr>
              <w:rFonts w:ascii="Times New Roman" w:hAnsi="Times New Roman" w:cs="Times New Roman"/>
            </w:rPr>
          </w:rPrChange>
        </w:rPr>
        <w:t xml:space="preserve">lacked </w:t>
      </w:r>
      <w:r w:rsidR="00D971C9" w:rsidRPr="00557BC1">
        <w:rPr>
          <w:rFonts w:ascii="Georgia" w:hAnsi="Georgia" w:cs="Times New Roman"/>
          <w:sz w:val="18"/>
          <w:szCs w:val="18"/>
          <w:rPrChange w:id="878" w:author="Jackson Halpin" w:date="2025-06-11T14:21:00Z" w16du:dateUtc="2025-06-11T18:21:00Z">
            <w:rPr>
              <w:rFonts w:ascii="Times New Roman" w:hAnsi="Times New Roman" w:cs="Times New Roman"/>
            </w:rPr>
          </w:rPrChange>
        </w:rPr>
        <w:t xml:space="preserve">confirmed </w:t>
      </w:r>
      <w:r w:rsidR="00685C05" w:rsidRPr="00557BC1">
        <w:rPr>
          <w:rFonts w:ascii="Georgia" w:hAnsi="Georgia" w:cs="Times New Roman"/>
          <w:sz w:val="18"/>
          <w:szCs w:val="18"/>
          <w:rPrChange w:id="879" w:author="Jackson Halpin" w:date="2025-06-11T14:21:00Z" w16du:dateUtc="2025-06-11T18:21:00Z">
            <w:rPr>
              <w:rFonts w:ascii="Times New Roman" w:hAnsi="Times New Roman" w:cs="Times New Roman"/>
            </w:rPr>
          </w:rPrChange>
        </w:rPr>
        <w:t>interaction sites</w:t>
      </w:r>
      <w:r w:rsidR="002C1D09" w:rsidRPr="00557BC1">
        <w:rPr>
          <w:rFonts w:ascii="Georgia" w:hAnsi="Georgia" w:cs="Times New Roman"/>
          <w:sz w:val="18"/>
          <w:szCs w:val="18"/>
          <w:rPrChange w:id="880" w:author="Jackson Halpin" w:date="2025-06-11T14:21:00Z" w16du:dateUtc="2025-06-11T18:21:00Z">
            <w:rPr>
              <w:rFonts w:ascii="Times New Roman" w:hAnsi="Times New Roman" w:cs="Times New Roman"/>
            </w:rPr>
          </w:rPrChange>
        </w:rPr>
        <w:t xml:space="preserve"> prior to this study</w:t>
      </w:r>
      <w:r w:rsidR="00685C05" w:rsidRPr="00557BC1">
        <w:rPr>
          <w:rFonts w:ascii="Georgia" w:hAnsi="Georgia" w:cs="Times New Roman"/>
          <w:sz w:val="18"/>
          <w:szCs w:val="18"/>
          <w:rPrChange w:id="881" w:author="Jackson Halpin" w:date="2025-06-11T14:21:00Z" w16du:dateUtc="2025-06-11T18:21:00Z">
            <w:rPr>
              <w:rFonts w:ascii="Times New Roman" w:hAnsi="Times New Roman" w:cs="Times New Roman"/>
            </w:rPr>
          </w:rPrChange>
        </w:rPr>
        <w:t xml:space="preserve"> </w:t>
      </w:r>
      <w:r w:rsidR="00C62146" w:rsidRPr="00557BC1">
        <w:rPr>
          <w:rFonts w:ascii="Georgia" w:hAnsi="Georgia" w:cs="Times New Roman"/>
          <w:sz w:val="18"/>
          <w:szCs w:val="18"/>
          <w:rPrChange w:id="882"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883" w:author="Jackson Halpin" w:date="2025-06-11T14:21:00Z" w16du:dateUtc="2025-06-11T18:21:00Z">
            <w:rPr>
              <w:rFonts w:ascii="Times New Roman" w:hAnsi="Times New Roman" w:cs="Times New Roman"/>
            </w:rPr>
          </w:rPrChange>
        </w:rPr>
        <w:instrText xml:space="preserve"> ADDIN ZOTERO_ITEM CSL_CITATION {"citationID":"4lxJvBkQ","properties":{"formattedCitation":"(Stark 2006)","plainCitation":"(Stark 2006)","noteIndex":0},"citationItems":[{"id":182,"uris":["http://zotero.org/users/local/DUCgBsd9/items/ESX6PDLE","http://zotero.org/users/14717947/items/ESX6PDLE"],"itemData":{"id":182,"type":"article-journal","container-title":"Nucleic Acids Research","DOI":"10.1093/nar/gkj109","ISSN":"0305-1048, 1362-4962","issue":"90001","journalAbbreviation":"Nucleic Acids Research","language":"en","page":"D535-D539","source":"DOI.org (Crossref)","title":"BioGRID: a general repository for interaction datasets","title-short":"BioGRID","volume":"34","author":[{"family":"Stark","given":"C."}],"issued":{"date-parts":[["2006",1,1]]}}}],"schema":"https://github.com/citation-style-language/schema/raw/master/csl-citation.json"} </w:instrText>
      </w:r>
      <w:r w:rsidR="00C62146" w:rsidRPr="00557BC1">
        <w:rPr>
          <w:rFonts w:ascii="Georgia" w:hAnsi="Georgia" w:cs="Times New Roman"/>
          <w:sz w:val="18"/>
          <w:szCs w:val="18"/>
          <w:rPrChange w:id="884"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885" w:author="Jackson Halpin" w:date="2025-06-11T14:21:00Z" w16du:dateUtc="2025-06-11T18:21:00Z">
            <w:rPr>
              <w:rFonts w:ascii="Times New Roman" w:hAnsi="Times New Roman" w:cs="Times New Roman"/>
              <w:noProof/>
            </w:rPr>
          </w:rPrChange>
        </w:rPr>
        <w:t>(Stark 2006)</w:t>
      </w:r>
      <w:r w:rsidR="00C62146" w:rsidRPr="00557BC1">
        <w:rPr>
          <w:rFonts w:ascii="Georgia" w:hAnsi="Georgia" w:cs="Times New Roman"/>
          <w:sz w:val="18"/>
          <w:szCs w:val="18"/>
          <w:rPrChange w:id="886" w:author="Jackson Halpin" w:date="2025-06-11T14:21:00Z" w16du:dateUtc="2025-06-11T18:21:00Z">
            <w:rPr>
              <w:rFonts w:ascii="Times New Roman" w:hAnsi="Times New Roman" w:cs="Times New Roman"/>
            </w:rPr>
          </w:rPrChange>
        </w:rPr>
        <w:fldChar w:fldCharType="end"/>
      </w:r>
      <w:r w:rsidR="00C06275" w:rsidRPr="00557BC1">
        <w:rPr>
          <w:rFonts w:ascii="Georgia" w:hAnsi="Georgia" w:cs="Times New Roman"/>
          <w:sz w:val="18"/>
          <w:szCs w:val="18"/>
          <w:rPrChange w:id="887" w:author="Jackson Halpin" w:date="2025-06-11T14:21:00Z" w16du:dateUtc="2025-06-11T18:21:00Z">
            <w:rPr>
              <w:rFonts w:ascii="Times New Roman" w:hAnsi="Times New Roman" w:cs="Times New Roman"/>
            </w:rPr>
          </w:rPrChange>
        </w:rPr>
        <w:t xml:space="preserve"> </w:t>
      </w:r>
      <w:r w:rsidR="00C62146" w:rsidRPr="00557BC1">
        <w:rPr>
          <w:rFonts w:ascii="Georgia" w:hAnsi="Georgia" w:cs="Times New Roman"/>
          <w:sz w:val="18"/>
          <w:szCs w:val="18"/>
          <w:rPrChange w:id="888" w:author="Jackson Halpin" w:date="2025-06-11T14:21:00Z" w16du:dateUtc="2025-06-11T18:21:00Z">
            <w:rPr>
              <w:rFonts w:ascii="Times New Roman" w:hAnsi="Times New Roman" w:cs="Times New Roman"/>
            </w:rPr>
          </w:rPrChange>
        </w:rPr>
        <w:t>(</w:t>
      </w:r>
      <w:r w:rsidR="00C62146" w:rsidRPr="00557BC1">
        <w:rPr>
          <w:rFonts w:ascii="Georgia" w:hAnsi="Georgia" w:cs="Times New Roman"/>
          <w:b/>
          <w:bCs/>
          <w:sz w:val="18"/>
          <w:szCs w:val="18"/>
          <w:rPrChange w:id="889" w:author="Jackson Halpin" w:date="2025-06-11T14:21:00Z" w16du:dateUtc="2025-06-11T18:21:00Z">
            <w:rPr>
              <w:rFonts w:ascii="Times New Roman" w:hAnsi="Times New Roman" w:cs="Times New Roman"/>
              <w:b/>
              <w:bCs/>
            </w:rPr>
          </w:rPrChange>
        </w:rPr>
        <w:t>Figure 2A</w:t>
      </w:r>
      <w:r w:rsidR="00C62146" w:rsidRPr="00557BC1">
        <w:rPr>
          <w:rFonts w:ascii="Georgia" w:hAnsi="Georgia" w:cs="Times New Roman"/>
          <w:sz w:val="18"/>
          <w:szCs w:val="18"/>
          <w:rPrChange w:id="890" w:author="Jackson Halpin" w:date="2025-06-11T14:21:00Z" w16du:dateUtc="2025-06-11T18:21:00Z">
            <w:rPr>
              <w:rFonts w:ascii="Times New Roman" w:hAnsi="Times New Roman" w:cs="Times New Roman"/>
            </w:rPr>
          </w:rPrChange>
        </w:rPr>
        <w:t>)</w:t>
      </w:r>
      <w:r w:rsidR="00591FED" w:rsidRPr="00557BC1">
        <w:rPr>
          <w:rFonts w:ascii="Georgia" w:hAnsi="Georgia" w:cs="Times New Roman"/>
          <w:sz w:val="18"/>
          <w:szCs w:val="18"/>
          <w:rPrChange w:id="891" w:author="Jackson Halpin" w:date="2025-06-11T14:21:00Z" w16du:dateUtc="2025-06-11T18:21:00Z">
            <w:rPr>
              <w:rFonts w:ascii="Times New Roman" w:hAnsi="Times New Roman" w:cs="Times New Roman"/>
            </w:rPr>
          </w:rPrChange>
        </w:rPr>
        <w:t xml:space="preserve">. We tested four </w:t>
      </w:r>
      <w:r w:rsidR="006048EA" w:rsidRPr="00557BC1">
        <w:rPr>
          <w:rFonts w:ascii="Georgia" w:hAnsi="Georgia" w:cs="Times New Roman"/>
          <w:sz w:val="18"/>
          <w:szCs w:val="18"/>
          <w:rPrChange w:id="892" w:author="Jackson Halpin" w:date="2025-06-11T14:21:00Z" w16du:dateUtc="2025-06-11T18:21:00Z">
            <w:rPr>
              <w:rFonts w:ascii="Times New Roman" w:hAnsi="Times New Roman" w:cs="Times New Roman"/>
            </w:rPr>
          </w:rPrChange>
        </w:rPr>
        <w:t xml:space="preserve">such </w:t>
      </w:r>
      <w:r w:rsidR="00591FED" w:rsidRPr="00557BC1">
        <w:rPr>
          <w:rFonts w:ascii="Georgia" w:hAnsi="Georgia" w:cs="Times New Roman"/>
          <w:sz w:val="18"/>
          <w:szCs w:val="18"/>
          <w:rPrChange w:id="893" w:author="Jackson Halpin" w:date="2025-06-11T14:21:00Z" w16du:dateUtc="2025-06-11T18:21:00Z">
            <w:rPr>
              <w:rFonts w:ascii="Times New Roman" w:hAnsi="Times New Roman" w:cs="Times New Roman"/>
            </w:rPr>
          </w:rPrChange>
        </w:rPr>
        <w:t>peptides</w:t>
      </w:r>
      <w:r w:rsidR="000B398E" w:rsidRPr="00557BC1">
        <w:rPr>
          <w:rFonts w:ascii="Georgia" w:hAnsi="Georgia" w:cs="Times New Roman"/>
          <w:sz w:val="18"/>
          <w:szCs w:val="18"/>
          <w:rPrChange w:id="894" w:author="Jackson Halpin" w:date="2025-06-11T14:21:00Z" w16du:dateUtc="2025-06-11T18:21:00Z">
            <w:rPr>
              <w:rFonts w:ascii="Times New Roman" w:hAnsi="Times New Roman" w:cs="Times New Roman"/>
            </w:rPr>
          </w:rPrChange>
        </w:rPr>
        <w:t xml:space="preserve"> derived from MAP1B</w:t>
      </w:r>
      <w:r w:rsidR="000B398E" w:rsidRPr="00557BC1">
        <w:rPr>
          <w:rFonts w:ascii="Georgia" w:hAnsi="Georgia" w:cs="Times New Roman"/>
          <w:sz w:val="18"/>
          <w:szCs w:val="18"/>
          <w:vertAlign w:val="superscript"/>
          <w:rPrChange w:id="895" w:author="Jackson Halpin" w:date="2025-06-11T14:21:00Z" w16du:dateUtc="2025-06-11T18:21:00Z">
            <w:rPr>
              <w:rFonts w:ascii="Times New Roman" w:hAnsi="Times New Roman" w:cs="Times New Roman"/>
              <w:vertAlign w:val="superscript"/>
            </w:rPr>
          </w:rPrChange>
        </w:rPr>
        <w:t>823-858</w:t>
      </w:r>
      <w:r w:rsidR="000B398E" w:rsidRPr="00557BC1">
        <w:rPr>
          <w:rFonts w:ascii="Georgia" w:hAnsi="Georgia" w:cs="Times New Roman"/>
          <w:sz w:val="18"/>
          <w:szCs w:val="18"/>
          <w:rPrChange w:id="896" w:author="Jackson Halpin" w:date="2025-06-11T14:21:00Z" w16du:dateUtc="2025-06-11T18:21:00Z">
            <w:rPr>
              <w:rFonts w:ascii="Times New Roman" w:hAnsi="Times New Roman" w:cs="Times New Roman"/>
            </w:rPr>
          </w:rPrChange>
        </w:rPr>
        <w:t>, ATG4A</w:t>
      </w:r>
      <w:r w:rsidR="000B398E" w:rsidRPr="00557BC1">
        <w:rPr>
          <w:rFonts w:ascii="Georgia" w:hAnsi="Georgia" w:cs="Times New Roman"/>
          <w:sz w:val="18"/>
          <w:szCs w:val="18"/>
          <w:vertAlign w:val="superscript"/>
          <w:rPrChange w:id="897" w:author="Jackson Halpin" w:date="2025-06-11T14:21:00Z" w16du:dateUtc="2025-06-11T18:21:00Z">
            <w:rPr>
              <w:rFonts w:ascii="Times New Roman" w:hAnsi="Times New Roman" w:cs="Times New Roman"/>
              <w:vertAlign w:val="superscript"/>
            </w:rPr>
          </w:rPrChange>
        </w:rPr>
        <w:t>363-398</w:t>
      </w:r>
      <w:r w:rsidR="000B398E" w:rsidRPr="00557BC1">
        <w:rPr>
          <w:rFonts w:ascii="Georgia" w:hAnsi="Georgia" w:cs="Times New Roman"/>
          <w:sz w:val="18"/>
          <w:szCs w:val="18"/>
          <w:rPrChange w:id="898" w:author="Jackson Halpin" w:date="2025-06-11T14:21:00Z" w16du:dateUtc="2025-06-11T18:21:00Z">
            <w:rPr>
              <w:rFonts w:ascii="Times New Roman" w:hAnsi="Times New Roman" w:cs="Times New Roman"/>
            </w:rPr>
          </w:rPrChange>
        </w:rPr>
        <w:t>, SCYL1</w:t>
      </w:r>
      <w:r w:rsidR="000B398E" w:rsidRPr="00557BC1">
        <w:rPr>
          <w:rFonts w:ascii="Georgia" w:hAnsi="Georgia" w:cs="Times New Roman"/>
          <w:sz w:val="18"/>
          <w:szCs w:val="18"/>
          <w:vertAlign w:val="superscript"/>
          <w:rPrChange w:id="899" w:author="Jackson Halpin" w:date="2025-06-11T14:21:00Z" w16du:dateUtc="2025-06-11T18:21:00Z">
            <w:rPr>
              <w:rFonts w:ascii="Times New Roman" w:hAnsi="Times New Roman" w:cs="Times New Roman"/>
              <w:vertAlign w:val="superscript"/>
            </w:rPr>
          </w:rPrChange>
        </w:rPr>
        <w:t>640-675</w:t>
      </w:r>
      <w:r w:rsidR="000B398E" w:rsidRPr="00557BC1">
        <w:rPr>
          <w:rFonts w:ascii="Georgia" w:hAnsi="Georgia" w:cs="Times New Roman"/>
          <w:sz w:val="18"/>
          <w:szCs w:val="18"/>
          <w:rPrChange w:id="900" w:author="Jackson Halpin" w:date="2025-06-11T14:21:00Z" w16du:dateUtc="2025-06-11T18:21:00Z">
            <w:rPr>
              <w:rFonts w:ascii="Times New Roman" w:hAnsi="Times New Roman" w:cs="Times New Roman"/>
            </w:rPr>
          </w:rPrChange>
        </w:rPr>
        <w:t>, and HEAT3</w:t>
      </w:r>
      <w:r w:rsidR="000B398E" w:rsidRPr="00557BC1">
        <w:rPr>
          <w:rFonts w:ascii="Georgia" w:hAnsi="Georgia" w:cs="Times New Roman"/>
          <w:sz w:val="18"/>
          <w:szCs w:val="18"/>
          <w:vertAlign w:val="superscript"/>
          <w:rPrChange w:id="901" w:author="Jackson Halpin" w:date="2025-06-11T14:21:00Z" w16du:dateUtc="2025-06-11T18:21:00Z">
            <w:rPr>
              <w:rFonts w:ascii="Times New Roman" w:hAnsi="Times New Roman" w:cs="Times New Roman"/>
              <w:vertAlign w:val="superscript"/>
            </w:rPr>
          </w:rPrChange>
        </w:rPr>
        <w:t>377-412</w:t>
      </w:r>
      <w:r w:rsidR="00591FED" w:rsidRPr="00557BC1">
        <w:rPr>
          <w:rFonts w:ascii="Georgia" w:hAnsi="Georgia" w:cs="Times New Roman"/>
          <w:sz w:val="18"/>
          <w:szCs w:val="18"/>
          <w:rPrChange w:id="902" w:author="Jackson Halpin" w:date="2025-06-11T14:21:00Z" w16du:dateUtc="2025-06-11T18:21:00Z">
            <w:rPr>
              <w:rFonts w:ascii="Times New Roman" w:hAnsi="Times New Roman" w:cs="Times New Roman"/>
            </w:rPr>
          </w:rPrChange>
        </w:rPr>
        <w:t xml:space="preserve"> </w:t>
      </w:r>
      <w:r w:rsidR="003E6582" w:rsidRPr="00557BC1">
        <w:rPr>
          <w:rFonts w:ascii="Georgia" w:hAnsi="Georgia" w:cs="Times New Roman"/>
          <w:sz w:val="18"/>
          <w:szCs w:val="18"/>
          <w:rPrChange w:id="903" w:author="Jackson Halpin" w:date="2025-06-11T14:21:00Z" w16du:dateUtc="2025-06-11T18:21:00Z">
            <w:rPr>
              <w:rFonts w:ascii="Times New Roman" w:hAnsi="Times New Roman" w:cs="Times New Roman"/>
            </w:rPr>
          </w:rPrChange>
        </w:rPr>
        <w:t xml:space="preserve">for binding to </w:t>
      </w:r>
      <w:r w:rsidR="00D971C9" w:rsidRPr="00557BC1">
        <w:rPr>
          <w:rFonts w:ascii="Georgia" w:hAnsi="Georgia" w:cs="Times New Roman"/>
          <w:sz w:val="18"/>
          <w:szCs w:val="18"/>
          <w:rPrChange w:id="904" w:author="Jackson Halpin" w:date="2025-06-11T14:21:00Z" w16du:dateUtc="2025-06-11T18:21:00Z">
            <w:rPr>
              <w:rFonts w:ascii="Times New Roman" w:hAnsi="Times New Roman" w:cs="Times New Roman"/>
            </w:rPr>
          </w:rPrChange>
        </w:rPr>
        <w:t xml:space="preserve">soluble, monomeric </w:t>
      </w:r>
      <w:r w:rsidR="003E6582" w:rsidRPr="00557BC1">
        <w:rPr>
          <w:rFonts w:ascii="Georgia" w:hAnsi="Georgia" w:cs="Times New Roman"/>
          <w:sz w:val="18"/>
          <w:szCs w:val="18"/>
          <w:rPrChange w:id="905" w:author="Jackson Halpin" w:date="2025-06-11T14:21:00Z" w16du:dateUtc="2025-06-11T18:21:00Z">
            <w:rPr>
              <w:rFonts w:ascii="Times New Roman" w:hAnsi="Times New Roman" w:cs="Times New Roman"/>
            </w:rPr>
          </w:rPrChange>
        </w:rPr>
        <w:t xml:space="preserve">LC3B by </w:t>
      </w:r>
      <w:r w:rsidR="00917539" w:rsidRPr="00557BC1">
        <w:rPr>
          <w:rFonts w:ascii="Georgia" w:hAnsi="Georgia" w:cs="Times New Roman"/>
          <w:sz w:val="18"/>
          <w:szCs w:val="18"/>
          <w:rPrChange w:id="906" w:author="Jackson Halpin" w:date="2025-06-11T14:21:00Z" w16du:dateUtc="2025-06-11T18:21:00Z">
            <w:rPr>
              <w:rFonts w:ascii="Times New Roman" w:hAnsi="Times New Roman" w:cs="Times New Roman"/>
            </w:rPr>
          </w:rPrChange>
        </w:rPr>
        <w:t>bio-layer interferometry (</w:t>
      </w:r>
      <w:r w:rsidR="003E6582" w:rsidRPr="00557BC1">
        <w:rPr>
          <w:rFonts w:ascii="Georgia" w:hAnsi="Georgia" w:cs="Times New Roman"/>
          <w:sz w:val="18"/>
          <w:szCs w:val="18"/>
          <w:rPrChange w:id="907" w:author="Jackson Halpin" w:date="2025-06-11T14:21:00Z" w16du:dateUtc="2025-06-11T18:21:00Z">
            <w:rPr>
              <w:rFonts w:ascii="Times New Roman" w:hAnsi="Times New Roman" w:cs="Times New Roman"/>
            </w:rPr>
          </w:rPrChange>
        </w:rPr>
        <w:t>BLI</w:t>
      </w:r>
      <w:r w:rsidR="00917539" w:rsidRPr="00557BC1">
        <w:rPr>
          <w:rFonts w:ascii="Georgia" w:hAnsi="Georgia" w:cs="Times New Roman"/>
          <w:sz w:val="18"/>
          <w:szCs w:val="18"/>
          <w:rPrChange w:id="908" w:author="Jackson Halpin" w:date="2025-06-11T14:21:00Z" w16du:dateUtc="2025-06-11T18:21:00Z">
            <w:rPr>
              <w:rFonts w:ascii="Times New Roman" w:hAnsi="Times New Roman" w:cs="Times New Roman"/>
            </w:rPr>
          </w:rPrChange>
        </w:rPr>
        <w:t>)</w:t>
      </w:r>
      <w:r w:rsidR="000B398E" w:rsidRPr="00557BC1">
        <w:rPr>
          <w:rFonts w:ascii="Georgia" w:hAnsi="Georgia" w:cs="Times New Roman"/>
          <w:sz w:val="18"/>
          <w:szCs w:val="18"/>
          <w:rPrChange w:id="909" w:author="Jackson Halpin" w:date="2025-06-11T14:21:00Z" w16du:dateUtc="2025-06-11T18:21:00Z">
            <w:rPr>
              <w:rFonts w:ascii="Times New Roman" w:hAnsi="Times New Roman" w:cs="Times New Roman"/>
            </w:rPr>
          </w:rPrChange>
        </w:rPr>
        <w:t xml:space="preserve"> </w:t>
      </w:r>
      <w:del w:id="910" w:author="Jennifer Kosmatka" w:date="2025-05-31T11:57:00Z" w16du:dateUtc="2025-05-31T15:57:00Z">
        <w:r w:rsidR="00714548" w:rsidRPr="00557BC1" w:rsidDel="00C53F0D">
          <w:rPr>
            <w:rFonts w:ascii="Georgia" w:hAnsi="Georgia" w:cs="Times New Roman"/>
            <w:sz w:val="18"/>
            <w:szCs w:val="18"/>
            <w:rPrChange w:id="911" w:author="Jackson Halpin" w:date="2025-06-11T14:21:00Z" w16du:dateUtc="2025-06-11T18:21:00Z">
              <w:rPr>
                <w:rFonts w:ascii="Times New Roman" w:hAnsi="Times New Roman" w:cs="Times New Roman"/>
              </w:rPr>
            </w:rPrChange>
          </w:rPr>
          <w:delText>(</w:delText>
        </w:r>
        <w:r w:rsidR="00714548" w:rsidRPr="00557BC1" w:rsidDel="00C53F0D">
          <w:rPr>
            <w:rFonts w:ascii="Georgia" w:hAnsi="Georgia" w:cs="Times New Roman"/>
            <w:b/>
            <w:bCs/>
            <w:sz w:val="18"/>
            <w:szCs w:val="18"/>
            <w:rPrChange w:id="912" w:author="Jackson Halpin" w:date="2025-06-11T14:21:00Z" w16du:dateUtc="2025-06-11T18:21:00Z">
              <w:rPr>
                <w:rFonts w:ascii="Times New Roman" w:hAnsi="Times New Roman" w:cs="Times New Roman"/>
                <w:b/>
                <w:bCs/>
              </w:rPr>
            </w:rPrChange>
          </w:rPr>
          <w:delText>Figure 2B</w:delText>
        </w:r>
        <w:r w:rsidR="00714548" w:rsidRPr="00557BC1" w:rsidDel="00C53F0D">
          <w:rPr>
            <w:rFonts w:ascii="Georgia" w:hAnsi="Georgia" w:cs="Times New Roman"/>
            <w:sz w:val="18"/>
            <w:szCs w:val="18"/>
            <w:rPrChange w:id="913" w:author="Jackson Halpin" w:date="2025-06-11T14:21:00Z" w16du:dateUtc="2025-06-11T18:21:00Z">
              <w:rPr>
                <w:rFonts w:ascii="Times New Roman" w:hAnsi="Times New Roman" w:cs="Times New Roman"/>
              </w:rPr>
            </w:rPrChange>
          </w:rPr>
          <w:delText xml:space="preserve">) </w:delText>
        </w:r>
      </w:del>
      <w:r w:rsidR="00917539" w:rsidRPr="00557BC1">
        <w:rPr>
          <w:rFonts w:ascii="Georgia" w:hAnsi="Georgia" w:cs="Times New Roman"/>
          <w:sz w:val="18"/>
          <w:szCs w:val="18"/>
          <w:rPrChange w:id="914" w:author="Jackson Halpin" w:date="2025-06-11T14:21:00Z" w16du:dateUtc="2025-06-11T18:21:00Z">
            <w:rPr>
              <w:rFonts w:ascii="Times New Roman" w:hAnsi="Times New Roman" w:cs="Times New Roman"/>
            </w:rPr>
          </w:rPrChange>
        </w:rPr>
        <w:t xml:space="preserve">and </w:t>
      </w:r>
      <w:r w:rsidR="00FA2D36" w:rsidRPr="00557BC1">
        <w:rPr>
          <w:rFonts w:ascii="Georgia" w:hAnsi="Georgia" w:cs="Times New Roman"/>
          <w:sz w:val="18"/>
          <w:szCs w:val="18"/>
          <w:rPrChange w:id="915" w:author="Jackson Halpin" w:date="2025-06-11T14:21:00Z" w16du:dateUtc="2025-06-11T18:21:00Z">
            <w:rPr>
              <w:rFonts w:ascii="Times New Roman" w:hAnsi="Times New Roman" w:cs="Times New Roman"/>
            </w:rPr>
          </w:rPrChange>
        </w:rPr>
        <w:t>observ</w:t>
      </w:r>
      <w:r w:rsidR="00917539" w:rsidRPr="00557BC1">
        <w:rPr>
          <w:rFonts w:ascii="Georgia" w:hAnsi="Georgia" w:cs="Times New Roman"/>
          <w:sz w:val="18"/>
          <w:szCs w:val="18"/>
          <w:rPrChange w:id="916" w:author="Jackson Halpin" w:date="2025-06-11T14:21:00Z" w16du:dateUtc="2025-06-11T18:21:00Z">
            <w:rPr>
              <w:rFonts w:ascii="Times New Roman" w:hAnsi="Times New Roman" w:cs="Times New Roman"/>
            </w:rPr>
          </w:rPrChange>
        </w:rPr>
        <w:t>ed</w:t>
      </w:r>
      <w:r w:rsidR="00FA2D36" w:rsidRPr="00557BC1">
        <w:rPr>
          <w:rFonts w:ascii="Georgia" w:hAnsi="Georgia" w:cs="Times New Roman"/>
          <w:sz w:val="18"/>
          <w:szCs w:val="18"/>
          <w:rPrChange w:id="917" w:author="Jackson Halpin" w:date="2025-06-11T14:21:00Z" w16du:dateUtc="2025-06-11T18:21:00Z">
            <w:rPr>
              <w:rFonts w:ascii="Times New Roman" w:hAnsi="Times New Roman" w:cs="Times New Roman"/>
            </w:rPr>
          </w:rPrChange>
        </w:rPr>
        <w:t xml:space="preserve"> robust binding with </w:t>
      </w:r>
      <w:r w:rsidR="002C1D09" w:rsidRPr="00557BC1">
        <w:rPr>
          <w:rFonts w:ascii="Georgia" w:hAnsi="Georgia" w:cs="Times New Roman"/>
          <w:sz w:val="18"/>
          <w:szCs w:val="18"/>
          <w:rPrChange w:id="918" w:author="Jackson Halpin" w:date="2025-06-11T14:21:00Z" w16du:dateUtc="2025-06-11T18:21:00Z">
            <w:rPr>
              <w:rFonts w:ascii="Times New Roman" w:hAnsi="Times New Roman" w:cs="Times New Roman"/>
            </w:rPr>
          </w:rPrChange>
        </w:rPr>
        <w:t>dissociation constants</w:t>
      </w:r>
      <w:r w:rsidR="00FA2D36" w:rsidRPr="00557BC1">
        <w:rPr>
          <w:rFonts w:ascii="Georgia" w:hAnsi="Georgia" w:cs="Times New Roman"/>
          <w:sz w:val="18"/>
          <w:szCs w:val="18"/>
          <w:rPrChange w:id="919" w:author="Jackson Halpin" w:date="2025-06-11T14:21:00Z" w16du:dateUtc="2025-06-11T18:21:00Z">
            <w:rPr>
              <w:rFonts w:ascii="Times New Roman" w:hAnsi="Times New Roman" w:cs="Times New Roman"/>
            </w:rPr>
          </w:rPrChange>
        </w:rPr>
        <w:t xml:space="preserve"> ranging from ~0.5 to 10 µM</w:t>
      </w:r>
      <w:r w:rsidR="00D971C9" w:rsidRPr="00557BC1">
        <w:rPr>
          <w:rFonts w:ascii="Georgia" w:hAnsi="Georgia" w:cs="Times New Roman"/>
          <w:sz w:val="18"/>
          <w:szCs w:val="18"/>
          <w:rPrChange w:id="920" w:author="Jackson Halpin" w:date="2025-06-11T14:21:00Z" w16du:dateUtc="2025-06-11T18:21:00Z">
            <w:rPr>
              <w:rFonts w:ascii="Times New Roman" w:hAnsi="Times New Roman" w:cs="Times New Roman"/>
            </w:rPr>
          </w:rPrChange>
        </w:rPr>
        <w:t xml:space="preserve"> </w:t>
      </w:r>
      <w:r w:rsidR="00092DD5" w:rsidRPr="00557BC1">
        <w:rPr>
          <w:rFonts w:ascii="Georgia" w:hAnsi="Georgia" w:cs="Times New Roman"/>
          <w:sz w:val="18"/>
          <w:szCs w:val="18"/>
          <w:rPrChange w:id="921" w:author="Jackson Halpin" w:date="2025-06-11T14:21:00Z" w16du:dateUtc="2025-06-11T18:21:00Z">
            <w:rPr>
              <w:rFonts w:ascii="Times New Roman" w:hAnsi="Times New Roman" w:cs="Times New Roman"/>
            </w:rPr>
          </w:rPrChange>
        </w:rPr>
        <w:t>(</w:t>
      </w:r>
      <w:r w:rsidR="00092DD5" w:rsidRPr="00557BC1">
        <w:rPr>
          <w:rFonts w:ascii="Georgia" w:hAnsi="Georgia" w:cs="Times New Roman"/>
          <w:b/>
          <w:bCs/>
          <w:sz w:val="18"/>
          <w:szCs w:val="18"/>
          <w:rPrChange w:id="922" w:author="Jackson Halpin" w:date="2025-06-11T14:21:00Z" w16du:dateUtc="2025-06-11T18:21:00Z">
            <w:rPr>
              <w:rFonts w:ascii="Times New Roman" w:hAnsi="Times New Roman" w:cs="Times New Roman"/>
              <w:b/>
              <w:bCs/>
            </w:rPr>
          </w:rPrChange>
        </w:rPr>
        <w:t>Figure 2</w:t>
      </w:r>
      <w:r w:rsidR="00444062" w:rsidRPr="00557BC1">
        <w:rPr>
          <w:rFonts w:ascii="Georgia" w:hAnsi="Georgia" w:cs="Times New Roman"/>
          <w:b/>
          <w:bCs/>
          <w:sz w:val="18"/>
          <w:szCs w:val="18"/>
          <w:rPrChange w:id="923" w:author="Jackson Halpin" w:date="2025-06-11T14:21:00Z" w16du:dateUtc="2025-06-11T18:21:00Z">
            <w:rPr>
              <w:rFonts w:ascii="Times New Roman" w:hAnsi="Times New Roman" w:cs="Times New Roman"/>
              <w:b/>
              <w:bCs/>
            </w:rPr>
          </w:rPrChange>
        </w:rPr>
        <w:t>A</w:t>
      </w:r>
      <w:r w:rsidR="00714548" w:rsidRPr="00557BC1">
        <w:rPr>
          <w:rFonts w:ascii="Georgia" w:hAnsi="Georgia" w:cs="Times New Roman"/>
          <w:b/>
          <w:bCs/>
          <w:sz w:val="18"/>
          <w:szCs w:val="18"/>
          <w:rPrChange w:id="924" w:author="Jackson Halpin" w:date="2025-06-11T14:21:00Z" w16du:dateUtc="2025-06-11T18:21:00Z">
            <w:rPr>
              <w:rFonts w:ascii="Times New Roman" w:hAnsi="Times New Roman" w:cs="Times New Roman"/>
              <w:b/>
              <w:bCs/>
            </w:rPr>
          </w:rPrChange>
        </w:rPr>
        <w:t xml:space="preserve">, </w:t>
      </w:r>
      <w:ins w:id="925" w:author="Jennifer Kosmatka" w:date="2025-06-01T09:09:00Z" w16du:dateUtc="2025-06-01T13:09:00Z">
        <w:r w:rsidR="00383B88" w:rsidRPr="00557BC1">
          <w:rPr>
            <w:rFonts w:ascii="Georgia" w:hAnsi="Georgia" w:cs="Times New Roman"/>
            <w:b/>
            <w:bCs/>
            <w:sz w:val="18"/>
            <w:szCs w:val="18"/>
            <w:rPrChange w:id="926" w:author="Jackson Halpin" w:date="2025-06-11T14:21:00Z" w16du:dateUtc="2025-06-11T18:21:00Z">
              <w:rPr>
                <w:rFonts w:ascii="Times New Roman" w:hAnsi="Times New Roman" w:cs="Times New Roman"/>
                <w:b/>
                <w:bCs/>
              </w:rPr>
            </w:rPrChange>
          </w:rPr>
          <w:t>B</w:t>
        </w:r>
      </w:ins>
      <w:del w:id="927" w:author="Jennifer Kosmatka" w:date="2025-06-01T09:09:00Z" w16du:dateUtc="2025-06-01T13:09:00Z">
        <w:r w:rsidR="00714548" w:rsidRPr="00557BC1" w:rsidDel="00383B88">
          <w:rPr>
            <w:rFonts w:ascii="Georgia" w:hAnsi="Georgia" w:cs="Times New Roman"/>
            <w:b/>
            <w:bCs/>
            <w:sz w:val="18"/>
            <w:szCs w:val="18"/>
            <w:rPrChange w:id="928" w:author="Jackson Halpin" w:date="2025-06-11T14:21:00Z" w16du:dateUtc="2025-06-11T18:21:00Z">
              <w:rPr>
                <w:rFonts w:ascii="Times New Roman" w:hAnsi="Times New Roman" w:cs="Times New Roman"/>
                <w:b/>
                <w:bCs/>
              </w:rPr>
            </w:rPrChange>
          </w:rPr>
          <w:delText>C</w:delText>
        </w:r>
      </w:del>
      <w:r w:rsidR="00714548" w:rsidRPr="00557BC1">
        <w:rPr>
          <w:rFonts w:ascii="Georgia" w:hAnsi="Georgia" w:cs="Times New Roman"/>
          <w:b/>
          <w:bCs/>
          <w:sz w:val="18"/>
          <w:szCs w:val="18"/>
          <w:rPrChange w:id="929" w:author="Jackson Halpin" w:date="2025-06-11T14:21:00Z" w16du:dateUtc="2025-06-11T18:21:00Z">
            <w:rPr>
              <w:rFonts w:ascii="Times New Roman" w:hAnsi="Times New Roman" w:cs="Times New Roman"/>
              <w:b/>
              <w:bCs/>
            </w:rPr>
          </w:rPrChange>
        </w:rPr>
        <w:t xml:space="preserve">, </w:t>
      </w:r>
      <w:ins w:id="930" w:author="Jennifer Kosmatka" w:date="2025-06-01T09:09:00Z" w16du:dateUtc="2025-06-01T13:09:00Z">
        <w:r w:rsidR="00383B88" w:rsidRPr="00557BC1">
          <w:rPr>
            <w:rFonts w:ascii="Georgia" w:hAnsi="Georgia" w:cs="Times New Roman"/>
            <w:b/>
            <w:bCs/>
            <w:sz w:val="18"/>
            <w:szCs w:val="18"/>
            <w:rPrChange w:id="931" w:author="Jackson Halpin" w:date="2025-06-11T14:21:00Z" w16du:dateUtc="2025-06-11T18:21:00Z">
              <w:rPr>
                <w:rFonts w:ascii="Times New Roman" w:hAnsi="Times New Roman" w:cs="Times New Roman"/>
                <w:b/>
                <w:bCs/>
              </w:rPr>
            </w:rPrChange>
          </w:rPr>
          <w:t>C</w:t>
        </w:r>
      </w:ins>
      <w:del w:id="932" w:author="Jennifer Kosmatka" w:date="2025-06-01T09:09:00Z" w16du:dateUtc="2025-06-01T13:09:00Z">
        <w:r w:rsidR="00714548" w:rsidRPr="00557BC1" w:rsidDel="00383B88">
          <w:rPr>
            <w:rFonts w:ascii="Georgia" w:hAnsi="Georgia" w:cs="Times New Roman"/>
            <w:b/>
            <w:bCs/>
            <w:sz w:val="18"/>
            <w:szCs w:val="18"/>
            <w:rPrChange w:id="933" w:author="Jackson Halpin" w:date="2025-06-11T14:21:00Z" w16du:dateUtc="2025-06-11T18:21:00Z">
              <w:rPr>
                <w:rFonts w:ascii="Times New Roman" w:hAnsi="Times New Roman" w:cs="Times New Roman"/>
                <w:b/>
                <w:bCs/>
              </w:rPr>
            </w:rPrChange>
          </w:rPr>
          <w:delText>D</w:delText>
        </w:r>
      </w:del>
      <w:r w:rsidR="000B398E" w:rsidRPr="00557BC1">
        <w:rPr>
          <w:rFonts w:ascii="Georgia" w:hAnsi="Georgia" w:cs="Times New Roman"/>
          <w:b/>
          <w:bCs/>
          <w:sz w:val="18"/>
          <w:szCs w:val="18"/>
          <w:rPrChange w:id="934" w:author="Jackson Halpin" w:date="2025-06-11T14:21:00Z" w16du:dateUtc="2025-06-11T18:21:00Z">
            <w:rPr>
              <w:rFonts w:ascii="Times New Roman" w:hAnsi="Times New Roman" w:cs="Times New Roman"/>
              <w:b/>
              <w:bCs/>
            </w:rPr>
          </w:rPrChange>
        </w:rPr>
        <w:t>, Table 1</w:t>
      </w:r>
      <w:r w:rsidR="00092DD5" w:rsidRPr="00557BC1">
        <w:rPr>
          <w:rFonts w:ascii="Georgia" w:hAnsi="Georgia" w:cs="Times New Roman"/>
          <w:sz w:val="18"/>
          <w:szCs w:val="18"/>
          <w:rPrChange w:id="935" w:author="Jackson Halpin" w:date="2025-06-11T14:21:00Z" w16du:dateUtc="2025-06-11T18:21:00Z">
            <w:rPr>
              <w:rFonts w:ascii="Times New Roman" w:hAnsi="Times New Roman" w:cs="Times New Roman"/>
            </w:rPr>
          </w:rPrChange>
        </w:rPr>
        <w:t xml:space="preserve">). </w:t>
      </w:r>
      <w:r w:rsidR="00FA2D36" w:rsidRPr="00557BC1">
        <w:rPr>
          <w:rFonts w:ascii="Georgia" w:hAnsi="Georgia" w:cs="Times New Roman"/>
          <w:sz w:val="18"/>
          <w:szCs w:val="18"/>
          <w:rPrChange w:id="936" w:author="Jackson Halpin" w:date="2025-06-11T14:21:00Z" w16du:dateUtc="2025-06-11T18:21:00Z">
            <w:rPr>
              <w:rFonts w:ascii="Times New Roman" w:hAnsi="Times New Roman" w:cs="Times New Roman"/>
            </w:rPr>
          </w:rPrChange>
        </w:rPr>
        <w:t>Notably, a</w:t>
      </w:r>
      <w:r w:rsidR="00092DD5" w:rsidRPr="00557BC1">
        <w:rPr>
          <w:rFonts w:ascii="Georgia" w:hAnsi="Georgia" w:cs="Times New Roman"/>
          <w:sz w:val="18"/>
          <w:szCs w:val="18"/>
          <w:rPrChange w:id="937" w:author="Jackson Halpin" w:date="2025-06-11T14:21:00Z" w16du:dateUtc="2025-06-11T18:21:00Z">
            <w:rPr>
              <w:rFonts w:ascii="Times New Roman" w:hAnsi="Times New Roman" w:cs="Times New Roman"/>
            </w:rPr>
          </w:rPrChange>
        </w:rPr>
        <w:t xml:space="preserve">ll </w:t>
      </w:r>
      <w:r w:rsidR="00D32C0D" w:rsidRPr="00557BC1">
        <w:rPr>
          <w:rFonts w:ascii="Georgia" w:hAnsi="Georgia" w:cs="Times New Roman"/>
          <w:sz w:val="18"/>
          <w:szCs w:val="18"/>
          <w:rPrChange w:id="938" w:author="Jackson Halpin" w:date="2025-06-11T14:21:00Z" w16du:dateUtc="2025-06-11T18:21:00Z">
            <w:rPr>
              <w:rFonts w:ascii="Times New Roman" w:hAnsi="Times New Roman" w:cs="Times New Roman"/>
            </w:rPr>
          </w:rPrChange>
        </w:rPr>
        <w:t xml:space="preserve">four </w:t>
      </w:r>
      <w:r w:rsidR="00092DD5" w:rsidRPr="00557BC1">
        <w:rPr>
          <w:rFonts w:ascii="Georgia" w:hAnsi="Georgia" w:cs="Times New Roman"/>
          <w:sz w:val="18"/>
          <w:szCs w:val="18"/>
          <w:rPrChange w:id="939" w:author="Jackson Halpin" w:date="2025-06-11T14:21:00Z" w16du:dateUtc="2025-06-11T18:21:00Z">
            <w:rPr>
              <w:rFonts w:ascii="Times New Roman" w:hAnsi="Times New Roman" w:cs="Times New Roman"/>
            </w:rPr>
          </w:rPrChange>
        </w:rPr>
        <w:t>peptides contain canonical LIR motifs</w:t>
      </w:r>
      <w:r w:rsidR="00FA2D36" w:rsidRPr="00557BC1">
        <w:rPr>
          <w:rFonts w:ascii="Georgia" w:hAnsi="Georgia" w:cs="Times New Roman"/>
          <w:sz w:val="18"/>
          <w:szCs w:val="18"/>
          <w:rPrChange w:id="940" w:author="Jackson Halpin" w:date="2025-06-11T14:21:00Z" w16du:dateUtc="2025-06-11T18:21:00Z">
            <w:rPr>
              <w:rFonts w:ascii="Times New Roman" w:hAnsi="Times New Roman" w:cs="Times New Roman"/>
            </w:rPr>
          </w:rPrChange>
        </w:rPr>
        <w:t xml:space="preserve"> and acidic residues N-terminal of the LIR, suggesting the importance of </w:t>
      </w:r>
      <w:r w:rsidR="002C1D09" w:rsidRPr="00557BC1">
        <w:rPr>
          <w:rFonts w:ascii="Georgia" w:hAnsi="Georgia" w:cs="Times New Roman"/>
          <w:sz w:val="18"/>
          <w:szCs w:val="18"/>
          <w:rPrChange w:id="941" w:author="Jackson Halpin" w:date="2025-06-11T14:21:00Z" w16du:dateUtc="2025-06-11T18:21:00Z">
            <w:rPr>
              <w:rFonts w:ascii="Times New Roman" w:hAnsi="Times New Roman" w:cs="Times New Roman"/>
            </w:rPr>
          </w:rPrChange>
        </w:rPr>
        <w:t xml:space="preserve">these </w:t>
      </w:r>
      <w:r w:rsidR="00FA2D36" w:rsidRPr="00557BC1">
        <w:rPr>
          <w:rFonts w:ascii="Georgia" w:hAnsi="Georgia" w:cs="Times New Roman"/>
          <w:sz w:val="18"/>
          <w:szCs w:val="18"/>
          <w:rPrChange w:id="942" w:author="Jackson Halpin" w:date="2025-06-11T14:21:00Z" w16du:dateUtc="2025-06-11T18:21:00Z">
            <w:rPr>
              <w:rFonts w:ascii="Times New Roman" w:hAnsi="Times New Roman" w:cs="Times New Roman"/>
            </w:rPr>
          </w:rPrChange>
        </w:rPr>
        <w:t>elements in supporting LC3B binding</w:t>
      </w:r>
      <w:r w:rsidR="00D32C0D" w:rsidRPr="00557BC1">
        <w:rPr>
          <w:rFonts w:ascii="Georgia" w:hAnsi="Georgia" w:cs="Times New Roman"/>
          <w:sz w:val="18"/>
          <w:szCs w:val="18"/>
          <w:rPrChange w:id="943" w:author="Jackson Halpin" w:date="2025-06-11T14:21:00Z" w16du:dateUtc="2025-06-11T18:21:00Z">
            <w:rPr>
              <w:rFonts w:ascii="Times New Roman" w:hAnsi="Times New Roman" w:cs="Times New Roman"/>
            </w:rPr>
          </w:rPrChange>
        </w:rPr>
        <w:t>.</w:t>
      </w:r>
      <w:ins w:id="944" w:author="Jennifer Kosmatka" w:date="2025-06-11T11:57:00Z" w16du:dateUtc="2025-06-11T15:57:00Z">
        <w:r w:rsidR="00000A94" w:rsidRPr="00557BC1">
          <w:rPr>
            <w:rFonts w:ascii="Georgia" w:hAnsi="Georgia" w:cs="Times New Roman"/>
            <w:sz w:val="18"/>
            <w:szCs w:val="18"/>
            <w:rPrChange w:id="945" w:author="Jackson Halpin" w:date="2025-06-11T14:21:00Z" w16du:dateUtc="2025-06-11T18:21:00Z">
              <w:rPr>
                <w:rFonts w:ascii="Times New Roman" w:hAnsi="Times New Roman" w:cs="Times New Roman"/>
              </w:rPr>
            </w:rPrChange>
          </w:rPr>
          <w:t xml:space="preserve"> </w:t>
        </w:r>
      </w:ins>
    </w:p>
    <w:p w14:paraId="065DFE15" w14:textId="77777777" w:rsidR="00624AEF" w:rsidRPr="00557BC1" w:rsidRDefault="00624AEF" w:rsidP="00557BC1">
      <w:pPr>
        <w:jc w:val="both"/>
        <w:rPr>
          <w:rFonts w:ascii="Georgia" w:hAnsi="Georgia" w:cs="Times New Roman"/>
          <w:sz w:val="18"/>
          <w:szCs w:val="18"/>
          <w:rPrChange w:id="946" w:author="Jackson Halpin" w:date="2025-06-11T14:21:00Z" w16du:dateUtc="2025-06-11T18:21:00Z">
            <w:rPr>
              <w:rFonts w:ascii="Times New Roman" w:hAnsi="Times New Roman" w:cs="Times New Roman"/>
            </w:rPr>
          </w:rPrChange>
        </w:rPr>
        <w:pPrChange w:id="947" w:author="Jackson Halpin" w:date="2025-06-11T14:17:00Z" w16du:dateUtc="2025-06-11T18:17:00Z">
          <w:pPr>
            <w:spacing w:line="480" w:lineRule="auto"/>
            <w:jc w:val="both"/>
          </w:pPr>
        </w:pPrChange>
      </w:pPr>
    </w:p>
    <w:p w14:paraId="3BD31FE8" w14:textId="2EEBB337" w:rsidR="00624AEF" w:rsidRPr="00557BC1" w:rsidRDefault="004F2625" w:rsidP="00557BC1">
      <w:pPr>
        <w:rPr>
          <w:rFonts w:ascii="Georgia" w:hAnsi="Georgia" w:cs="Times New Roman"/>
          <w:b/>
          <w:bCs/>
          <w:sz w:val="18"/>
          <w:szCs w:val="18"/>
          <w:rPrChange w:id="948" w:author="Jackson Halpin" w:date="2025-06-11T14:21:00Z" w16du:dateUtc="2025-06-11T18:21:00Z">
            <w:rPr>
              <w:rFonts w:ascii="Times New Roman" w:hAnsi="Times New Roman" w:cs="Times New Roman"/>
              <w:b/>
              <w:bCs/>
            </w:rPr>
          </w:rPrChange>
        </w:rPr>
      </w:pPr>
      <w:r w:rsidRPr="00557BC1">
        <w:rPr>
          <w:rFonts w:ascii="Georgia" w:hAnsi="Georgia" w:cs="Times New Roman"/>
          <w:b/>
          <w:bCs/>
          <w:sz w:val="18"/>
          <w:szCs w:val="18"/>
          <w:rPrChange w:id="949" w:author="Jackson Halpin" w:date="2025-06-11T14:21:00Z" w16du:dateUtc="2025-06-11T18:21:00Z">
            <w:rPr>
              <w:rFonts w:ascii="Times New Roman" w:hAnsi="Times New Roman" w:cs="Times New Roman"/>
              <w:b/>
              <w:bCs/>
            </w:rPr>
          </w:rPrChange>
        </w:rPr>
        <w:t>Strongly enriched</w:t>
      </w:r>
      <w:r w:rsidR="00624AEF" w:rsidRPr="00557BC1">
        <w:rPr>
          <w:rFonts w:ascii="Georgia" w:hAnsi="Georgia" w:cs="Times New Roman"/>
          <w:b/>
          <w:bCs/>
          <w:sz w:val="18"/>
          <w:szCs w:val="18"/>
          <w:rPrChange w:id="950" w:author="Jackson Halpin" w:date="2025-06-11T14:21:00Z" w16du:dateUtc="2025-06-11T18:21:00Z">
            <w:rPr>
              <w:rFonts w:ascii="Times New Roman" w:hAnsi="Times New Roman" w:cs="Times New Roman"/>
              <w:b/>
              <w:bCs/>
            </w:rPr>
          </w:rPrChange>
        </w:rPr>
        <w:t xml:space="preserve"> peptides include </w:t>
      </w:r>
      <w:r w:rsidR="00917539" w:rsidRPr="00557BC1">
        <w:rPr>
          <w:rFonts w:ascii="Georgia" w:hAnsi="Georgia" w:cs="Times New Roman"/>
          <w:b/>
          <w:bCs/>
          <w:sz w:val="18"/>
          <w:szCs w:val="18"/>
          <w:rPrChange w:id="951" w:author="Jackson Halpin" w:date="2025-06-11T14:21:00Z" w16du:dateUtc="2025-06-11T18:21:00Z">
            <w:rPr>
              <w:rFonts w:ascii="Times New Roman" w:hAnsi="Times New Roman" w:cs="Times New Roman"/>
              <w:b/>
              <w:bCs/>
            </w:rPr>
          </w:rPrChange>
        </w:rPr>
        <w:t xml:space="preserve">novel, </w:t>
      </w:r>
      <w:r w:rsidR="00624AEF" w:rsidRPr="00557BC1">
        <w:rPr>
          <w:rFonts w:ascii="Georgia" w:hAnsi="Georgia" w:cs="Times New Roman"/>
          <w:b/>
          <w:bCs/>
          <w:sz w:val="18"/>
          <w:szCs w:val="18"/>
          <w:rPrChange w:id="952" w:author="Jackson Halpin" w:date="2025-06-11T14:21:00Z" w16du:dateUtc="2025-06-11T18:21:00Z">
            <w:rPr>
              <w:rFonts w:ascii="Times New Roman" w:hAnsi="Times New Roman" w:cs="Times New Roman"/>
              <w:b/>
              <w:bCs/>
            </w:rPr>
          </w:rPrChange>
        </w:rPr>
        <w:t xml:space="preserve">candidate LC3B interactors. </w:t>
      </w:r>
    </w:p>
    <w:p w14:paraId="074CFC4B" w14:textId="77777777" w:rsidR="00856438" w:rsidRPr="00557BC1" w:rsidRDefault="00856438" w:rsidP="00557BC1">
      <w:pPr>
        <w:rPr>
          <w:rFonts w:ascii="Georgia" w:hAnsi="Georgia" w:cs="Times New Roman"/>
          <w:b/>
          <w:bCs/>
          <w:sz w:val="18"/>
          <w:szCs w:val="18"/>
          <w:rPrChange w:id="953" w:author="Jackson Halpin" w:date="2025-06-11T14:21:00Z" w16du:dateUtc="2025-06-11T18:21:00Z">
            <w:rPr>
              <w:rFonts w:ascii="Times New Roman" w:hAnsi="Times New Roman" w:cs="Times New Roman"/>
              <w:b/>
              <w:bCs/>
            </w:rPr>
          </w:rPrChange>
        </w:rPr>
      </w:pPr>
    </w:p>
    <w:p w14:paraId="0240500A" w14:textId="129782B1" w:rsidR="00963065" w:rsidRPr="00557BC1" w:rsidRDefault="00826872" w:rsidP="00557BC1">
      <w:pPr>
        <w:ind w:firstLine="720"/>
        <w:jc w:val="both"/>
        <w:rPr>
          <w:rFonts w:ascii="Georgia" w:hAnsi="Georgia" w:cs="Times New Roman"/>
          <w:sz w:val="18"/>
          <w:szCs w:val="18"/>
          <w:rPrChange w:id="954" w:author="Jackson Halpin" w:date="2025-06-11T14:21:00Z" w16du:dateUtc="2025-06-11T18:21:00Z">
            <w:rPr>
              <w:rFonts w:ascii="Times New Roman" w:hAnsi="Times New Roman" w:cs="Times New Roman"/>
            </w:rPr>
          </w:rPrChange>
        </w:rPr>
        <w:pPrChange w:id="955"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956" w:author="Jackson Halpin" w:date="2025-06-11T14:21:00Z" w16du:dateUtc="2025-06-11T18:21:00Z">
            <w:rPr>
              <w:rFonts w:ascii="Times New Roman" w:hAnsi="Times New Roman" w:cs="Times New Roman"/>
            </w:rPr>
          </w:rPrChange>
        </w:rPr>
        <w:t xml:space="preserve">To identify peptide hits from our screen (z ≥ 1.70) that are most likely to represent biologically relevant interaction partners, we prioritized those corresponding to proteins that share GO annotations </w:t>
      </w:r>
      <w:r w:rsidR="004F2625" w:rsidRPr="00557BC1">
        <w:rPr>
          <w:rFonts w:ascii="Georgia" w:hAnsi="Georgia" w:cs="Times New Roman"/>
          <w:sz w:val="18"/>
          <w:szCs w:val="18"/>
          <w:rPrChange w:id="957"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958" w:author="Jackson Halpin" w:date="2025-06-11T14:21:00Z" w16du:dateUtc="2025-06-11T18:21:00Z">
            <w:rPr>
              <w:rFonts w:ascii="Times New Roman" w:hAnsi="Times New Roman" w:cs="Times New Roman"/>
            </w:rPr>
          </w:rPrChange>
        </w:rPr>
        <w:instrText xml:space="preserve"> ADDIN ZOTERO_ITEM CSL_CITATION {"citationID":"lPR959Jm","properties":{"formattedCitation":"(Huntley et al. 2015)","plainCitation":"(Huntley et al. 2015)","noteIndex":0},"citationItems":[{"id":463,"uris":["http://zotero.org/users/14717947/items/TJ98YUXT"],"itemData":{"id":463,"type":"article-journal","container-title":"Nucleic Acids Research","DOI":"10.1093/nar/gku1113","ISSN":"1362-4962, 0305-1048","issue":"D1","language":"en","license":"http://creativecommons.org/licenses/by-nc/4.0/","page":"D1057-D1063","source":"DOI.org (Crossref)","title":"The GOA database: Gene Ontology annotation updates for 2015","title-short":"The GOA database","volume":"43","author":[{"family":"Huntley","given":"Rachael P."},{"family":"Sawford","given":"Tony"},{"family":"Mutowo-Meullenet","given":"Prudence"},{"family":"Shypitsyna","given":"Aleksandra"},{"family":"Bonilla","given":"Carlos"},{"family":"Martin","given":"Maria J."},{"family":"O'Donovan","given":"Claire"}],"issued":{"date-parts":[["2015",1,28]]}}}],"schema":"https://github.com/citation-style-language/schema/raw/master/csl-citation.json"} </w:instrText>
      </w:r>
      <w:r w:rsidR="004F2625" w:rsidRPr="00557BC1">
        <w:rPr>
          <w:rFonts w:ascii="Georgia" w:hAnsi="Georgia" w:cs="Times New Roman"/>
          <w:sz w:val="18"/>
          <w:szCs w:val="18"/>
          <w:rPrChange w:id="959" w:author="Jackson Halpin" w:date="2025-06-11T14:21:00Z" w16du:dateUtc="2025-06-11T18:21:00Z">
            <w:rPr>
              <w:rFonts w:ascii="Times New Roman" w:hAnsi="Times New Roman" w:cs="Times New Roman"/>
            </w:rPr>
          </w:rPrChange>
        </w:rPr>
        <w:fldChar w:fldCharType="separate"/>
      </w:r>
      <w:r w:rsidR="004F2625" w:rsidRPr="00557BC1">
        <w:rPr>
          <w:rFonts w:ascii="Georgia" w:hAnsi="Georgia" w:cs="Times New Roman"/>
          <w:noProof/>
          <w:sz w:val="18"/>
          <w:szCs w:val="18"/>
          <w:rPrChange w:id="960" w:author="Jackson Halpin" w:date="2025-06-11T14:21:00Z" w16du:dateUtc="2025-06-11T18:21:00Z">
            <w:rPr>
              <w:rFonts w:ascii="Times New Roman" w:hAnsi="Times New Roman" w:cs="Times New Roman"/>
              <w:noProof/>
            </w:rPr>
          </w:rPrChange>
        </w:rPr>
        <w:t>(Huntley et al. 2015)</w:t>
      </w:r>
      <w:r w:rsidR="004F2625" w:rsidRPr="00557BC1">
        <w:rPr>
          <w:rFonts w:ascii="Georgia" w:hAnsi="Georgia" w:cs="Times New Roman"/>
          <w:sz w:val="18"/>
          <w:szCs w:val="18"/>
          <w:rPrChange w:id="961" w:author="Jackson Halpin" w:date="2025-06-11T14:21:00Z" w16du:dateUtc="2025-06-11T18:21:00Z">
            <w:rPr>
              <w:rFonts w:ascii="Times New Roman" w:hAnsi="Times New Roman" w:cs="Times New Roman"/>
            </w:rPr>
          </w:rPrChange>
        </w:rPr>
        <w:fldChar w:fldCharType="end"/>
      </w:r>
      <w:r w:rsidR="004F2625" w:rsidRPr="00557BC1">
        <w:rPr>
          <w:rFonts w:ascii="Georgia" w:hAnsi="Georgia" w:cs="Times New Roman"/>
          <w:sz w:val="18"/>
          <w:szCs w:val="18"/>
          <w:rPrChange w:id="962"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963" w:author="Jackson Halpin" w:date="2025-06-11T14:21:00Z" w16du:dateUtc="2025-06-11T18:21:00Z">
            <w:rPr>
              <w:rFonts w:ascii="Times New Roman" w:hAnsi="Times New Roman" w:cs="Times New Roman"/>
            </w:rPr>
          </w:rPrChange>
        </w:rPr>
        <w:t>with LC3B</w:t>
      </w:r>
      <w:r w:rsidR="004F2625" w:rsidRPr="00557BC1">
        <w:rPr>
          <w:rFonts w:ascii="Georgia" w:hAnsi="Georgia" w:cs="Times New Roman"/>
          <w:sz w:val="18"/>
          <w:szCs w:val="18"/>
          <w:rPrChange w:id="964" w:author="Jackson Halpin" w:date="2025-06-11T14:21:00Z" w16du:dateUtc="2025-06-11T18:21:00Z">
            <w:rPr>
              <w:rFonts w:ascii="Times New Roman" w:hAnsi="Times New Roman" w:cs="Times New Roman"/>
            </w:rPr>
          </w:rPrChange>
        </w:rPr>
        <w:t xml:space="preserve"> </w:t>
      </w:r>
      <w:r w:rsidR="00856438" w:rsidRPr="00557BC1">
        <w:rPr>
          <w:rFonts w:ascii="Georgia" w:hAnsi="Georgia" w:cs="Times New Roman"/>
          <w:sz w:val="18"/>
          <w:szCs w:val="18"/>
          <w:rPrChange w:id="965" w:author="Jackson Halpin" w:date="2025-06-11T14:21:00Z" w16du:dateUtc="2025-06-11T18:21:00Z">
            <w:rPr>
              <w:rFonts w:ascii="Times New Roman" w:hAnsi="Times New Roman" w:cs="Times New Roman"/>
            </w:rPr>
          </w:rPrChange>
        </w:rPr>
        <w:t>(</w:t>
      </w:r>
      <w:r w:rsidR="00856438" w:rsidRPr="00557BC1">
        <w:rPr>
          <w:rFonts w:ascii="Georgia" w:hAnsi="Georgia" w:cs="Times New Roman"/>
          <w:b/>
          <w:bCs/>
          <w:sz w:val="18"/>
          <w:szCs w:val="18"/>
          <w:rPrChange w:id="966" w:author="Jackson Halpin" w:date="2025-06-11T14:21:00Z" w16du:dateUtc="2025-06-11T18:21:00Z">
            <w:rPr>
              <w:rFonts w:ascii="Times New Roman" w:hAnsi="Times New Roman" w:cs="Times New Roman"/>
              <w:b/>
              <w:bCs/>
            </w:rPr>
          </w:rPrChange>
        </w:rPr>
        <w:t>Figure 2A</w:t>
      </w:r>
      <w:r w:rsidR="00EE5AC3" w:rsidRPr="00557BC1">
        <w:rPr>
          <w:rFonts w:ascii="Georgia" w:hAnsi="Georgia" w:cs="Times New Roman"/>
          <w:sz w:val="18"/>
          <w:szCs w:val="18"/>
          <w:rPrChange w:id="967" w:author="Jackson Halpin" w:date="2025-06-11T14:21:00Z" w16du:dateUtc="2025-06-11T18:21:00Z">
            <w:rPr>
              <w:rFonts w:ascii="Times New Roman" w:hAnsi="Times New Roman" w:cs="Times New Roman"/>
            </w:rPr>
          </w:rPrChange>
        </w:rPr>
        <w:t xml:space="preserve">, </w:t>
      </w:r>
      <w:r w:rsidR="00EE5AC3" w:rsidRPr="00557BC1">
        <w:rPr>
          <w:rFonts w:ascii="Georgia" w:hAnsi="Georgia" w:cs="Times New Roman"/>
          <w:b/>
          <w:bCs/>
          <w:sz w:val="18"/>
          <w:szCs w:val="18"/>
          <w:rPrChange w:id="968" w:author="Jackson Halpin" w:date="2025-06-11T14:21:00Z" w16du:dateUtc="2025-06-11T18:21:00Z">
            <w:rPr>
              <w:rFonts w:ascii="Times New Roman" w:hAnsi="Times New Roman" w:cs="Times New Roman"/>
              <w:b/>
              <w:bCs/>
            </w:rPr>
          </w:rPrChange>
        </w:rPr>
        <w:t>Supplemental Figure 4</w:t>
      </w:r>
      <w:r w:rsidR="00856438" w:rsidRPr="00557BC1">
        <w:rPr>
          <w:rFonts w:ascii="Georgia" w:hAnsi="Georgia" w:cs="Times New Roman"/>
          <w:sz w:val="18"/>
          <w:szCs w:val="18"/>
          <w:rPrChange w:id="969" w:author="Jackson Halpin" w:date="2025-06-11T14:21:00Z" w16du:dateUtc="2025-06-11T18:21:00Z">
            <w:rPr>
              <w:rFonts w:ascii="Times New Roman" w:hAnsi="Times New Roman" w:cs="Times New Roman"/>
            </w:rPr>
          </w:rPrChange>
        </w:rPr>
        <w:t>).</w:t>
      </w:r>
      <w:r w:rsidR="00F37301" w:rsidRPr="00557BC1">
        <w:rPr>
          <w:rFonts w:ascii="Georgia" w:hAnsi="Georgia" w:cs="Times New Roman"/>
          <w:sz w:val="18"/>
          <w:szCs w:val="18"/>
          <w:rPrChange w:id="970" w:author="Jackson Halpin" w:date="2025-06-11T14:21:00Z" w16du:dateUtc="2025-06-11T18:21:00Z">
            <w:rPr>
              <w:rFonts w:ascii="Times New Roman" w:hAnsi="Times New Roman" w:cs="Times New Roman"/>
            </w:rPr>
          </w:rPrChange>
        </w:rPr>
        <w:t xml:space="preserve"> We tested </w:t>
      </w:r>
      <w:r w:rsidR="004F2625" w:rsidRPr="00557BC1">
        <w:rPr>
          <w:rFonts w:ascii="Georgia" w:hAnsi="Georgia" w:cs="Times New Roman"/>
          <w:sz w:val="18"/>
          <w:szCs w:val="18"/>
          <w:rPrChange w:id="971" w:author="Jackson Halpin" w:date="2025-06-11T14:21:00Z" w16du:dateUtc="2025-06-11T18:21:00Z">
            <w:rPr>
              <w:rFonts w:ascii="Times New Roman" w:hAnsi="Times New Roman" w:cs="Times New Roman"/>
            </w:rPr>
          </w:rPrChange>
        </w:rPr>
        <w:t xml:space="preserve">LC3B for </w:t>
      </w:r>
      <w:r w:rsidR="004130C7" w:rsidRPr="00557BC1">
        <w:rPr>
          <w:rFonts w:ascii="Georgia" w:hAnsi="Georgia" w:cs="Times New Roman"/>
          <w:sz w:val="18"/>
          <w:szCs w:val="18"/>
          <w:rPrChange w:id="972" w:author="Jackson Halpin" w:date="2025-06-11T14:21:00Z" w16du:dateUtc="2025-06-11T18:21:00Z">
            <w:rPr>
              <w:rFonts w:ascii="Times New Roman" w:hAnsi="Times New Roman" w:cs="Times New Roman"/>
            </w:rPr>
          </w:rPrChange>
        </w:rPr>
        <w:t>binding to</w:t>
      </w:r>
      <w:r w:rsidR="009C1260" w:rsidRPr="00557BC1">
        <w:rPr>
          <w:rFonts w:ascii="Georgia" w:hAnsi="Georgia" w:cs="Times New Roman"/>
          <w:sz w:val="18"/>
          <w:szCs w:val="18"/>
          <w:rPrChange w:id="973" w:author="Jackson Halpin" w:date="2025-06-11T14:21:00Z" w16du:dateUtc="2025-06-11T18:21:00Z">
            <w:rPr>
              <w:rFonts w:ascii="Times New Roman" w:hAnsi="Times New Roman" w:cs="Times New Roman"/>
            </w:rPr>
          </w:rPrChange>
        </w:rPr>
        <w:t xml:space="preserve"> </w:t>
      </w:r>
      <w:r w:rsidR="00436413" w:rsidRPr="00557BC1">
        <w:rPr>
          <w:rFonts w:ascii="Georgia" w:hAnsi="Georgia" w:cs="Times New Roman"/>
          <w:sz w:val="18"/>
          <w:szCs w:val="18"/>
          <w:rPrChange w:id="974" w:author="Jackson Halpin" w:date="2025-06-11T14:21:00Z" w16du:dateUtc="2025-06-11T18:21:00Z">
            <w:rPr>
              <w:rFonts w:ascii="Times New Roman" w:hAnsi="Times New Roman" w:cs="Times New Roman"/>
            </w:rPr>
          </w:rPrChange>
        </w:rPr>
        <w:t>HERC1</w:t>
      </w:r>
      <w:r w:rsidR="007F1ED2" w:rsidRPr="00557BC1">
        <w:rPr>
          <w:rFonts w:ascii="Georgia" w:hAnsi="Georgia" w:cs="Times New Roman"/>
          <w:sz w:val="18"/>
          <w:szCs w:val="18"/>
          <w:vertAlign w:val="superscript"/>
          <w:rPrChange w:id="975" w:author="Jackson Halpin" w:date="2025-06-11T14:21:00Z" w16du:dateUtc="2025-06-11T18:21:00Z">
            <w:rPr>
              <w:rFonts w:ascii="Times New Roman" w:hAnsi="Times New Roman" w:cs="Times New Roman"/>
              <w:vertAlign w:val="superscript"/>
            </w:rPr>
          </w:rPrChange>
        </w:rPr>
        <w:t>3075-3110</w:t>
      </w:r>
      <w:r w:rsidR="00436413" w:rsidRPr="00557BC1">
        <w:rPr>
          <w:rFonts w:ascii="Georgia" w:hAnsi="Georgia" w:cs="Times New Roman"/>
          <w:sz w:val="18"/>
          <w:szCs w:val="18"/>
          <w:rPrChange w:id="976" w:author="Jackson Halpin" w:date="2025-06-11T14:21:00Z" w16du:dateUtc="2025-06-11T18:21:00Z">
            <w:rPr>
              <w:rFonts w:ascii="Times New Roman" w:hAnsi="Times New Roman" w:cs="Times New Roman"/>
            </w:rPr>
          </w:rPrChange>
        </w:rPr>
        <w:t xml:space="preserve"> and LRRK2</w:t>
      </w:r>
      <w:r w:rsidR="007F1ED2" w:rsidRPr="00557BC1">
        <w:rPr>
          <w:rFonts w:ascii="Georgia" w:hAnsi="Georgia" w:cs="Times New Roman"/>
          <w:sz w:val="18"/>
          <w:szCs w:val="18"/>
          <w:vertAlign w:val="superscript"/>
          <w:rPrChange w:id="977" w:author="Jackson Halpin" w:date="2025-06-11T14:21:00Z" w16du:dateUtc="2025-06-11T18:21:00Z">
            <w:rPr>
              <w:rFonts w:ascii="Times New Roman" w:hAnsi="Times New Roman" w:cs="Times New Roman"/>
              <w:vertAlign w:val="superscript"/>
            </w:rPr>
          </w:rPrChange>
        </w:rPr>
        <w:t>858-893</w:t>
      </w:r>
      <w:r w:rsidR="00436413" w:rsidRPr="00557BC1">
        <w:rPr>
          <w:rFonts w:ascii="Georgia" w:hAnsi="Georgia" w:cs="Times New Roman"/>
          <w:sz w:val="18"/>
          <w:szCs w:val="18"/>
          <w:rPrChange w:id="978" w:author="Jackson Halpin" w:date="2025-06-11T14:21:00Z" w16du:dateUtc="2025-06-11T18:21:00Z">
            <w:rPr>
              <w:rFonts w:ascii="Times New Roman" w:hAnsi="Times New Roman" w:cs="Times New Roman"/>
            </w:rPr>
          </w:rPrChange>
        </w:rPr>
        <w:t xml:space="preserve">, </w:t>
      </w:r>
      <w:r w:rsidR="003039D9" w:rsidRPr="00557BC1">
        <w:rPr>
          <w:rFonts w:ascii="Georgia" w:hAnsi="Georgia" w:cs="Times New Roman"/>
          <w:sz w:val="18"/>
          <w:szCs w:val="18"/>
          <w:rPrChange w:id="979" w:author="Jackson Halpin" w:date="2025-06-11T14:21:00Z" w16du:dateUtc="2025-06-11T18:21:00Z">
            <w:rPr>
              <w:rFonts w:ascii="Times New Roman" w:hAnsi="Times New Roman" w:cs="Times New Roman"/>
            </w:rPr>
          </w:rPrChange>
        </w:rPr>
        <w:t xml:space="preserve">noting that these proteins have been </w:t>
      </w:r>
      <w:r w:rsidR="00436413" w:rsidRPr="00557BC1">
        <w:rPr>
          <w:rFonts w:ascii="Georgia" w:hAnsi="Georgia" w:cs="Times New Roman"/>
          <w:sz w:val="18"/>
          <w:szCs w:val="18"/>
          <w:rPrChange w:id="980" w:author="Jackson Halpin" w:date="2025-06-11T14:21:00Z" w16du:dateUtc="2025-06-11T18:21:00Z">
            <w:rPr>
              <w:rFonts w:ascii="Times New Roman" w:hAnsi="Times New Roman" w:cs="Times New Roman"/>
            </w:rPr>
          </w:rPrChange>
        </w:rPr>
        <w:t>reported to impact autophagy</w:t>
      </w:r>
      <w:r w:rsidR="007F1ED2" w:rsidRPr="00557BC1">
        <w:rPr>
          <w:rFonts w:ascii="Georgia" w:hAnsi="Georgia" w:cs="Times New Roman"/>
          <w:sz w:val="18"/>
          <w:szCs w:val="18"/>
          <w:rPrChange w:id="981" w:author="Jackson Halpin" w:date="2025-06-11T14:21:00Z" w16du:dateUtc="2025-06-11T18:21:00Z">
            <w:rPr>
              <w:rFonts w:ascii="Times New Roman" w:hAnsi="Times New Roman" w:cs="Times New Roman"/>
            </w:rPr>
          </w:rPrChange>
        </w:rPr>
        <w:t xml:space="preserve"> </w:t>
      </w:r>
      <w:r w:rsidR="00510CC7" w:rsidRPr="00557BC1">
        <w:rPr>
          <w:rFonts w:ascii="Georgia" w:hAnsi="Georgia" w:cs="Times New Roman"/>
          <w:sz w:val="18"/>
          <w:szCs w:val="18"/>
          <w:rPrChange w:id="982"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983" w:author="Jackson Halpin" w:date="2025-06-11T14:21:00Z" w16du:dateUtc="2025-06-11T18:21:00Z">
            <w:rPr>
              <w:rFonts w:ascii="Times New Roman" w:hAnsi="Times New Roman" w:cs="Times New Roman"/>
            </w:rPr>
          </w:rPrChange>
        </w:rPr>
        <w:instrText xml:space="preserve"> ADDIN ZOTERO_ITEM CSL_CITATION {"citationID":"0tZzSsFU","properties":{"formattedCitation":"(Montes-Fern\\uc0\\u225{}ndez et al. 2020; P\\uc0\\u233{}rez-Villegas et al. 2020; Boecker et al. 2021; Park et al. 2016; Roosen and Cookson 2016; Madureira et al. 2020)","plainCitation":"(Montes-Fernández et al. 2020; Pérez-Villegas et al. 2020; Boecker et al. 2021; Park et al. 2016; Roosen and Cookson 2016; Madureira et al. 2020)","noteIndex":0},"citationItems":[{"id":113,"uris":["http://zotero.org/users/local/DUCgBsd9/items/LPQJEA3K","http://zotero.org/users/14717947/items/LPQJEA3K"],"itemData":{"id":113,"type":"article-journal","abstract":"Abstract\n            \n              HERC1 is a ubiquitin ligase protein, which, when mutated, induces several malformations and intellectual disability in humans. The animal model of HERC1 mutation is the mouse\n              tambaleante\n              characterized by: (1) overproduction of the protein; (2) cerebellar Purkinje cells death by autophagy; (3) dysregulation of autophagy in spinal cord motor neurons, and CA3 and neocortical pyramidal neurons; (4) impairment of associative learning, linked to altered spinogenesis and absence of LTP in the lateral amygdala; and, (5) motor impairment due to delayed action potential transmission, decrease synaptic transmission efficiency and altered myelination in the peripheral nervous system. To investigate the putative role of HERC1 in the presynaptic dynamics we have performed a series of experiments in cultured\n              tambaleante\n              hippocampal neurons by using transmission electron microscopy, FM1-43 destaining and immunocytochemistry. Our results show: (1) a decrease in the number of synaptic vesicles; (2) reduced active zones; (3) less clathrin immunoreactivity and less presynaptic endings over the hippocampal main dendritic trees; which contrast with (4) a greater number of endosomes and autophagosomes in the presynaptic endings of the\n              tambaleante\n              neurons relative to control ones. Altogether these results show an important role of HERC1 in the regulation of presynaptic membrane dynamics.","container-title":"Scientific Reports","DOI":"10.1038/s41598-020-68970-8","ISSN":"2045-2322","issue":"1","journalAbbreviation":"Sci Rep","language":"en","page":"12057","source":"DOI.org (Crossref)","title":"The HERC1 ubiquitin ligase regulates presynaptic membrane dynamics of central synapses","volume":"10","author":[{"family":"Montes-Fernández","given":"Mª Angeles"},{"family":"Pérez-Villegas","given":"Eva Mª"},{"family":"Garcia-Gonzalo","given":"Francesc R."},{"family":"Pedrazza","given":"Leonardo"},{"family":"Rosa","given":"Jose Luis"},{"family":"Toledo","given":"Guillermo Alvarez","non-dropping-particle":"de"},{"family":"Armengol","given":"José A."}],"issued":{"date-parts":[["2020",12]]}}},{"id":1,"uris":["http://zotero.org/users/local/DUCgBsd9/items/7WR5AQ6B","http://zotero.org/users/14717947/items/7WR5AQ6B"],"itemData":{"id":1,"type":"article-journal","container-title":"Frontiers in Neuroanatomy","DOI":"10.3389/fnana.2020.592797","ISSN":"1662-5129","journalAbbreviation":"Front. Neuroanat.","page":"592797","source":"DOI.org (Crossref)","title":"HERC1 Ubiquitin Ligase Is Required for Hippocampal Learning and Memory","volume":"14","author":[{"family":"Pérez-Villegas","given":"Eva M."},{"family":"Pérez-Rodríguez","given":"Mikel"},{"family":"Negrete-Díaz","given":"José V."},{"family":"Ruiz","given":"Rocío"},{"family":"Rosa","given":"Jose Luis"},{"family":"Toledo","given":"Guillermo Alvarez","non-dropping-particle":"de"},{"family":"Rodríguez-Moreno","given":"Antonio"},{"family":"Armengol","given":"José A."}],"issued":{"date-parts":[["2020",11,19]]}}},{"id":191,"uris":["http://zotero.org/users/local/DUCgBsd9/items/YWLVBCXX","http://zotero.org/users/14717947/items/YWLVBCXX"],"itemData":{"id":191,"type":"article-journal","container-title":"Current Biology","DOI":"10.1016/j.cub.2021.02.061","ISSN":"09609822","issue":"10","journalAbbreviation":"Current Biology","language":"en","page":"2140-2154.e6","source":"DOI.org (Crossref)","title":"Increased LRRK2 kinase activity alters neuronal autophagy by disrupting the axonal transport of autophagosomes","volume":"31","author":[{"family":"Boecker","given":"C. Alexander"},{"family":"Goldsmith","given":"Juliet"},{"family":"Dou","given":"Dan"},{"family":"Cajka","given":"Gregory G."},{"family":"Holzbaur","given":"Erika L.F."}],"issued":{"date-parts":[["2021",5]]}}},{"id":189,"uris":["http://zotero.org/users/local/DUCgBsd9/items/2VEBP7MI","http://zotero.org/users/14717947/items/2VEBP7MI"],"itemData":{"id":189,"type":"article-journal","container-title":"PLOS ONE","DOI":"10.1371/journal.pone.0163029","ISSN":"1932-6203","issue":"9","journalAbbreviation":"PLoS ONE","language":"en","page":"e0163029","source":"DOI.org (Crossref)","title":"Interplay between Leucine-Rich Repeat Kinase 2 (LRRK2) and p62/SQSTM-1 in Selective Autophagy","volume":"11","author":[{"family":"Park","given":"Sangwook"},{"family":"Han","given":"Seulki"},{"family":"Choi","given":"Insup"},{"family":"Kim","given":"Beomsue"},{"family":"Park","given":"Seung Pyo"},{"family":"Joe","given":"Eun-Hye"},{"family":"Suh","given":"Young Ho"}],"editor":[{"family":"Komatsu","given":"Masaaki"}],"issued":{"date-parts":[["2016",9,15]]}}},{"id":187,"uris":["http://zotero.org/users/local/DUCgBsd9/items/2XJNNQD8","http://zotero.org/users/14717947/items/2XJNNQD8"],"itemData":{"id":187,"type":"article-journal","container-title":"Molecular Neurodegeneration","DOI":"10.1186/s13024-016-0140-1","ISSN":"1750-1326","issue":"1","journalAbbreviation":"Mol Neurodegeneration","language":"en","page":"73","source":"DOI.org (Crossref)","title":"LRRK2 at the interface of autophagosomes, endosomes and lysosomes","volume":"11","author":[{"family":"Roosen","given":"Dorien A."},{"family":"Cookson","given":"Mark R."}],"issued":{"date-parts":[["2016",12]]}}},{"id":190,"uris":["http://zotero.org/users/14717947/items/RZRNW8MG"],"itemData":{"id":190,"type":"article-journal","container-title":"Frontiers in Neuroscience","DOI":"10.3389/fnins.2020.00498","ISSN":"1662-453X","journalAbbreviation":"Front. Neurosci.","page":"498","source":"DOI.org (Crossref)","title":"“LRRK2: Autophagy and Lysosomal Activity”","title-short":"“LRRK2","volume":"14","author":[{"family":"Madureira","given":"Marta"},{"family":"Connor-Robson","given":"Natalie"},{"family":"Wade-Martins","given":"Richard"}],"issued":{"date-parts":[["2020",5,25]]}}}],"schema":"https://github.com/citation-style-language/schema/raw/master/csl-citation.json"} </w:instrText>
      </w:r>
      <w:r w:rsidR="00510CC7" w:rsidRPr="00557BC1">
        <w:rPr>
          <w:rFonts w:ascii="Georgia" w:hAnsi="Georgia" w:cs="Times New Roman"/>
          <w:sz w:val="18"/>
          <w:szCs w:val="18"/>
          <w:rPrChange w:id="984" w:author="Jackson Halpin" w:date="2025-06-11T14:21:00Z" w16du:dateUtc="2025-06-11T18:21:00Z">
            <w:rPr>
              <w:rFonts w:ascii="Times New Roman" w:hAnsi="Times New Roman" w:cs="Times New Roman"/>
            </w:rPr>
          </w:rPrChange>
        </w:rPr>
        <w:fldChar w:fldCharType="separate"/>
      </w:r>
      <w:r w:rsidR="002C3C02" w:rsidRPr="00557BC1">
        <w:rPr>
          <w:rFonts w:ascii="Georgia" w:hAnsi="Georgia" w:cs="Times New Roman"/>
          <w:sz w:val="18"/>
          <w:szCs w:val="18"/>
          <w:rPrChange w:id="985" w:author="Jackson Halpin" w:date="2025-06-11T14:21:00Z" w16du:dateUtc="2025-06-11T18:21:00Z">
            <w:rPr>
              <w:rFonts w:ascii="Times New Roman" w:hAnsi="Times New Roman" w:cs="Times New Roman"/>
            </w:rPr>
          </w:rPrChange>
        </w:rPr>
        <w:t>(Montes-Fernández et al. 2020; Pérez-Villegas et al. 2020; Boecker et al. 2021; Park et al. 2016; Roosen and Cookson 2016; Madureira et al. 2020)</w:t>
      </w:r>
      <w:r w:rsidR="00510CC7" w:rsidRPr="00557BC1">
        <w:rPr>
          <w:rFonts w:ascii="Georgia" w:hAnsi="Georgia" w:cs="Times New Roman"/>
          <w:sz w:val="18"/>
          <w:szCs w:val="18"/>
          <w:rPrChange w:id="986" w:author="Jackson Halpin" w:date="2025-06-11T14:21:00Z" w16du:dateUtc="2025-06-11T18:21:00Z">
            <w:rPr>
              <w:rFonts w:ascii="Times New Roman" w:hAnsi="Times New Roman" w:cs="Times New Roman"/>
            </w:rPr>
          </w:rPrChange>
        </w:rPr>
        <w:fldChar w:fldCharType="end"/>
      </w:r>
      <w:r w:rsidR="003039D9" w:rsidRPr="00557BC1">
        <w:rPr>
          <w:rFonts w:ascii="Georgia" w:hAnsi="Georgia" w:cs="Times New Roman"/>
          <w:sz w:val="18"/>
          <w:szCs w:val="18"/>
          <w:rPrChange w:id="987" w:author="Jackson Halpin" w:date="2025-06-11T14:21:00Z" w16du:dateUtc="2025-06-11T18:21:00Z">
            <w:rPr>
              <w:rFonts w:ascii="Times New Roman" w:hAnsi="Times New Roman" w:cs="Times New Roman"/>
            </w:rPr>
          </w:rPrChange>
        </w:rPr>
        <w:t xml:space="preserve"> but that </w:t>
      </w:r>
      <w:r w:rsidR="00753FB4" w:rsidRPr="00557BC1">
        <w:rPr>
          <w:rFonts w:ascii="Georgia" w:hAnsi="Georgia" w:cs="Times New Roman"/>
          <w:sz w:val="18"/>
          <w:szCs w:val="18"/>
          <w:rPrChange w:id="988" w:author="Jackson Halpin" w:date="2025-06-11T14:21:00Z" w16du:dateUtc="2025-06-11T18:21:00Z">
            <w:rPr>
              <w:rFonts w:ascii="Times New Roman" w:hAnsi="Times New Roman" w:cs="Times New Roman"/>
            </w:rPr>
          </w:rPrChange>
        </w:rPr>
        <w:t xml:space="preserve">direct </w:t>
      </w:r>
      <w:r w:rsidR="003039D9" w:rsidRPr="00557BC1">
        <w:rPr>
          <w:rFonts w:ascii="Georgia" w:hAnsi="Georgia" w:cs="Times New Roman"/>
          <w:sz w:val="18"/>
          <w:szCs w:val="18"/>
          <w:rPrChange w:id="989" w:author="Jackson Halpin" w:date="2025-06-11T14:21:00Z" w16du:dateUtc="2025-06-11T18:21:00Z">
            <w:rPr>
              <w:rFonts w:ascii="Times New Roman" w:hAnsi="Times New Roman" w:cs="Times New Roman"/>
            </w:rPr>
          </w:rPrChange>
        </w:rPr>
        <w:t>interactions with LC3B have not been reported</w:t>
      </w:r>
      <w:r w:rsidR="007F1ED2" w:rsidRPr="00557BC1">
        <w:rPr>
          <w:rFonts w:ascii="Georgia" w:hAnsi="Georgia" w:cs="Times New Roman"/>
          <w:sz w:val="18"/>
          <w:szCs w:val="18"/>
          <w:rPrChange w:id="990" w:author="Jackson Halpin" w:date="2025-06-11T14:21:00Z" w16du:dateUtc="2025-06-11T18:21:00Z">
            <w:rPr>
              <w:rFonts w:ascii="Times New Roman" w:hAnsi="Times New Roman" w:cs="Times New Roman"/>
            </w:rPr>
          </w:rPrChange>
        </w:rPr>
        <w:t xml:space="preserve">. </w:t>
      </w:r>
      <w:r w:rsidR="002174EA" w:rsidRPr="00557BC1">
        <w:rPr>
          <w:rFonts w:ascii="Georgia" w:hAnsi="Georgia" w:cs="Times New Roman"/>
          <w:sz w:val="18"/>
          <w:szCs w:val="18"/>
          <w:rPrChange w:id="991" w:author="Jackson Halpin" w:date="2025-06-11T14:21:00Z" w16du:dateUtc="2025-06-11T18:21:00Z">
            <w:rPr>
              <w:rFonts w:ascii="Times New Roman" w:hAnsi="Times New Roman" w:cs="Times New Roman"/>
            </w:rPr>
          </w:rPrChange>
        </w:rPr>
        <w:t>E</w:t>
      </w:r>
      <w:r w:rsidR="00436413" w:rsidRPr="00557BC1">
        <w:rPr>
          <w:rFonts w:ascii="Georgia" w:hAnsi="Georgia" w:cs="Times New Roman"/>
          <w:sz w:val="18"/>
          <w:szCs w:val="18"/>
          <w:rPrChange w:id="992" w:author="Jackson Halpin" w:date="2025-06-11T14:21:00Z" w16du:dateUtc="2025-06-11T18:21:00Z">
            <w:rPr>
              <w:rFonts w:ascii="Times New Roman" w:hAnsi="Times New Roman" w:cs="Times New Roman"/>
            </w:rPr>
          </w:rPrChange>
        </w:rPr>
        <w:t xml:space="preserve">ach peptide bound with </w:t>
      </w:r>
      <w:r w:rsidR="002174EA" w:rsidRPr="00557BC1">
        <w:rPr>
          <w:rFonts w:ascii="Georgia" w:hAnsi="Georgia" w:cs="Times New Roman"/>
          <w:sz w:val="18"/>
          <w:szCs w:val="18"/>
          <w:rPrChange w:id="993" w:author="Jackson Halpin" w:date="2025-06-11T14:21:00Z" w16du:dateUtc="2025-06-11T18:21:00Z">
            <w:rPr>
              <w:rFonts w:ascii="Times New Roman" w:hAnsi="Times New Roman" w:cs="Times New Roman"/>
            </w:rPr>
          </w:rPrChange>
        </w:rPr>
        <w:t xml:space="preserve">a dissociation constant </w:t>
      </w:r>
      <w:r w:rsidR="00436413" w:rsidRPr="00557BC1">
        <w:rPr>
          <w:rFonts w:ascii="Georgia" w:hAnsi="Georgia" w:cs="Times New Roman"/>
          <w:sz w:val="18"/>
          <w:szCs w:val="18"/>
          <w:rPrChange w:id="994" w:author="Jackson Halpin" w:date="2025-06-11T14:21:00Z" w16du:dateUtc="2025-06-11T18:21:00Z">
            <w:rPr>
              <w:rFonts w:ascii="Times New Roman" w:hAnsi="Times New Roman" w:cs="Times New Roman"/>
            </w:rPr>
          </w:rPrChange>
        </w:rPr>
        <w:t xml:space="preserve">in the </w:t>
      </w:r>
      <w:r w:rsidR="00510CC7" w:rsidRPr="00557BC1">
        <w:rPr>
          <w:rFonts w:ascii="Georgia" w:hAnsi="Georgia" w:cs="Times New Roman"/>
          <w:sz w:val="18"/>
          <w:szCs w:val="18"/>
          <w:rPrChange w:id="995" w:author="Jackson Halpin" w:date="2025-06-11T14:21:00Z" w16du:dateUtc="2025-06-11T18:21:00Z">
            <w:rPr>
              <w:rFonts w:ascii="Times New Roman" w:hAnsi="Times New Roman" w:cs="Times New Roman"/>
            </w:rPr>
          </w:rPrChange>
        </w:rPr>
        <w:t xml:space="preserve">low </w:t>
      </w:r>
      <w:r w:rsidR="00436413" w:rsidRPr="00557BC1">
        <w:rPr>
          <w:rFonts w:ascii="Georgia" w:hAnsi="Georgia" w:cs="Times New Roman"/>
          <w:sz w:val="18"/>
          <w:szCs w:val="18"/>
          <w:rPrChange w:id="996" w:author="Jackson Halpin" w:date="2025-06-11T14:21:00Z" w16du:dateUtc="2025-06-11T18:21:00Z">
            <w:rPr>
              <w:rFonts w:ascii="Times New Roman" w:hAnsi="Times New Roman" w:cs="Times New Roman"/>
            </w:rPr>
          </w:rPrChange>
        </w:rPr>
        <w:t>micromolar range</w:t>
      </w:r>
      <w:r w:rsidR="00EF355A" w:rsidRPr="00557BC1">
        <w:rPr>
          <w:rFonts w:ascii="Georgia" w:hAnsi="Georgia" w:cs="Times New Roman"/>
          <w:sz w:val="18"/>
          <w:szCs w:val="18"/>
          <w:rPrChange w:id="997" w:author="Jackson Halpin" w:date="2025-06-11T14:21:00Z" w16du:dateUtc="2025-06-11T18:21:00Z">
            <w:rPr>
              <w:rFonts w:ascii="Times New Roman" w:hAnsi="Times New Roman" w:cs="Times New Roman"/>
            </w:rPr>
          </w:rPrChange>
        </w:rPr>
        <w:t xml:space="preserve"> (</w:t>
      </w:r>
      <w:r w:rsidR="00EF355A" w:rsidRPr="00557BC1">
        <w:rPr>
          <w:rFonts w:ascii="Georgia" w:hAnsi="Georgia" w:cs="Times New Roman"/>
          <w:b/>
          <w:bCs/>
          <w:sz w:val="18"/>
          <w:szCs w:val="18"/>
          <w:rPrChange w:id="998" w:author="Jackson Halpin" w:date="2025-06-11T14:21:00Z" w16du:dateUtc="2025-06-11T18:21:00Z">
            <w:rPr>
              <w:rFonts w:ascii="Times New Roman" w:hAnsi="Times New Roman" w:cs="Times New Roman"/>
              <w:b/>
              <w:bCs/>
            </w:rPr>
          </w:rPrChange>
        </w:rPr>
        <w:t>Figure 2</w:t>
      </w:r>
      <w:ins w:id="999" w:author="Jennifer Kosmatka" w:date="2025-06-01T09:09:00Z" w16du:dateUtc="2025-06-01T13:09:00Z">
        <w:r w:rsidR="00383B88" w:rsidRPr="00557BC1">
          <w:rPr>
            <w:rFonts w:ascii="Georgia" w:hAnsi="Georgia" w:cs="Times New Roman"/>
            <w:b/>
            <w:bCs/>
            <w:sz w:val="18"/>
            <w:szCs w:val="18"/>
            <w:rPrChange w:id="1000" w:author="Jackson Halpin" w:date="2025-06-11T14:21:00Z" w16du:dateUtc="2025-06-11T18:21:00Z">
              <w:rPr>
                <w:rFonts w:ascii="Times New Roman" w:hAnsi="Times New Roman" w:cs="Times New Roman"/>
                <w:b/>
                <w:bCs/>
              </w:rPr>
            </w:rPrChange>
          </w:rPr>
          <w:t>C</w:t>
        </w:r>
      </w:ins>
      <w:del w:id="1001" w:author="Jennifer Kosmatka" w:date="2025-06-01T09:09:00Z" w16du:dateUtc="2025-06-01T13:09:00Z">
        <w:r w:rsidR="00DB2B58" w:rsidRPr="00557BC1" w:rsidDel="00383B88">
          <w:rPr>
            <w:rFonts w:ascii="Georgia" w:hAnsi="Georgia" w:cs="Times New Roman"/>
            <w:b/>
            <w:bCs/>
            <w:sz w:val="18"/>
            <w:szCs w:val="18"/>
            <w:rPrChange w:id="1002" w:author="Jackson Halpin" w:date="2025-06-11T14:21:00Z" w16du:dateUtc="2025-06-11T18:21:00Z">
              <w:rPr>
                <w:rFonts w:ascii="Times New Roman" w:hAnsi="Times New Roman" w:cs="Times New Roman"/>
                <w:b/>
                <w:bCs/>
              </w:rPr>
            </w:rPrChange>
          </w:rPr>
          <w:delText>D</w:delText>
        </w:r>
      </w:del>
      <w:r w:rsidR="00EF355A" w:rsidRPr="00557BC1">
        <w:rPr>
          <w:rFonts w:ascii="Georgia" w:hAnsi="Georgia" w:cs="Times New Roman"/>
          <w:sz w:val="18"/>
          <w:szCs w:val="18"/>
          <w:rPrChange w:id="1003" w:author="Jackson Halpin" w:date="2025-06-11T14:21:00Z" w16du:dateUtc="2025-06-11T18:21:00Z">
            <w:rPr>
              <w:rFonts w:ascii="Times New Roman" w:hAnsi="Times New Roman" w:cs="Times New Roman"/>
            </w:rPr>
          </w:rPrChange>
        </w:rPr>
        <w:t xml:space="preserve">, </w:t>
      </w:r>
      <w:r w:rsidR="00EF355A" w:rsidRPr="00557BC1">
        <w:rPr>
          <w:rFonts w:ascii="Georgia" w:hAnsi="Georgia" w:cs="Times New Roman"/>
          <w:b/>
          <w:bCs/>
          <w:sz w:val="18"/>
          <w:szCs w:val="18"/>
          <w:rPrChange w:id="1004" w:author="Jackson Halpin" w:date="2025-06-11T14:21:00Z" w16du:dateUtc="2025-06-11T18:21:00Z">
            <w:rPr>
              <w:rFonts w:ascii="Times New Roman" w:hAnsi="Times New Roman" w:cs="Times New Roman"/>
              <w:b/>
              <w:bCs/>
            </w:rPr>
          </w:rPrChange>
        </w:rPr>
        <w:t>Table 1</w:t>
      </w:r>
      <w:r w:rsidR="00DB2B58" w:rsidRPr="00557BC1">
        <w:rPr>
          <w:rFonts w:ascii="Georgia" w:hAnsi="Georgia" w:cs="Times New Roman"/>
          <w:b/>
          <w:bCs/>
          <w:sz w:val="18"/>
          <w:szCs w:val="18"/>
          <w:rPrChange w:id="1005" w:author="Jackson Halpin" w:date="2025-06-11T14:21:00Z" w16du:dateUtc="2025-06-11T18:21:00Z">
            <w:rPr>
              <w:rFonts w:ascii="Times New Roman" w:hAnsi="Times New Roman" w:cs="Times New Roman"/>
              <w:b/>
              <w:bCs/>
            </w:rPr>
          </w:rPrChange>
        </w:rPr>
        <w:t>, Supplemental Table 1</w:t>
      </w:r>
      <w:r w:rsidR="00EF355A" w:rsidRPr="00557BC1">
        <w:rPr>
          <w:rFonts w:ascii="Georgia" w:hAnsi="Georgia" w:cs="Times New Roman"/>
          <w:sz w:val="18"/>
          <w:szCs w:val="18"/>
          <w:rPrChange w:id="1006" w:author="Jackson Halpin" w:date="2025-06-11T14:21:00Z" w16du:dateUtc="2025-06-11T18:21:00Z">
            <w:rPr>
              <w:rFonts w:ascii="Times New Roman" w:hAnsi="Times New Roman" w:cs="Times New Roman"/>
            </w:rPr>
          </w:rPrChange>
        </w:rPr>
        <w:t>)</w:t>
      </w:r>
      <w:r w:rsidR="00436413" w:rsidRPr="00557BC1">
        <w:rPr>
          <w:rFonts w:ascii="Georgia" w:hAnsi="Georgia" w:cs="Times New Roman"/>
          <w:sz w:val="18"/>
          <w:szCs w:val="18"/>
          <w:rPrChange w:id="1007" w:author="Jackson Halpin" w:date="2025-06-11T14:21:00Z" w16du:dateUtc="2025-06-11T18:21:00Z">
            <w:rPr>
              <w:rFonts w:ascii="Times New Roman" w:hAnsi="Times New Roman" w:cs="Times New Roman"/>
            </w:rPr>
          </w:rPrChange>
        </w:rPr>
        <w:t>.</w:t>
      </w:r>
      <w:r w:rsidR="007F1ED2" w:rsidRPr="00557BC1">
        <w:rPr>
          <w:rFonts w:ascii="Georgia" w:hAnsi="Georgia" w:cs="Times New Roman"/>
          <w:sz w:val="18"/>
          <w:szCs w:val="18"/>
          <w:rPrChange w:id="1008"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1009" w:author="Jackson Halpin" w:date="2025-06-11T14:21:00Z" w16du:dateUtc="2025-06-11T18:21:00Z">
            <w:rPr>
              <w:rFonts w:ascii="Times New Roman" w:hAnsi="Times New Roman" w:cs="Times New Roman"/>
            </w:rPr>
          </w:rPrChange>
        </w:rPr>
        <w:t>We additionally identified a subset of sequences among</w:t>
      </w:r>
      <w:r w:rsidR="00A74A4F" w:rsidRPr="00557BC1">
        <w:rPr>
          <w:rFonts w:ascii="Georgia" w:hAnsi="Georgia" w:cs="Times New Roman"/>
          <w:sz w:val="18"/>
          <w:szCs w:val="18"/>
          <w:rPrChange w:id="1010" w:author="Jackson Halpin" w:date="2025-06-11T14:21:00Z" w16du:dateUtc="2025-06-11T18:21:00Z">
            <w:rPr>
              <w:rFonts w:ascii="Times New Roman" w:hAnsi="Times New Roman" w:cs="Times New Roman"/>
            </w:rPr>
          </w:rPrChange>
        </w:rPr>
        <w:t>st</w:t>
      </w:r>
      <w:r w:rsidRPr="00557BC1">
        <w:rPr>
          <w:rFonts w:ascii="Georgia" w:hAnsi="Georgia" w:cs="Times New Roman"/>
          <w:sz w:val="18"/>
          <w:szCs w:val="18"/>
          <w:rPrChange w:id="1011" w:author="Jackson Halpin" w:date="2025-06-11T14:21:00Z" w16du:dateUtc="2025-06-11T18:21:00Z">
            <w:rPr>
              <w:rFonts w:ascii="Times New Roman" w:hAnsi="Times New Roman" w:cs="Times New Roman"/>
            </w:rPr>
          </w:rPrChange>
        </w:rPr>
        <w:t xml:space="preserve"> our peptide hits that </w:t>
      </w:r>
      <w:r w:rsidR="00A74A4F" w:rsidRPr="00557BC1">
        <w:rPr>
          <w:rFonts w:ascii="Georgia" w:hAnsi="Georgia" w:cs="Times New Roman"/>
          <w:sz w:val="18"/>
          <w:szCs w:val="18"/>
          <w:rPrChange w:id="1012" w:author="Jackson Halpin" w:date="2025-06-11T14:21:00Z" w16du:dateUtc="2025-06-11T18:21:00Z">
            <w:rPr>
              <w:rFonts w:ascii="Times New Roman" w:hAnsi="Times New Roman" w:cs="Times New Roman"/>
            </w:rPr>
          </w:rPrChange>
        </w:rPr>
        <w:t xml:space="preserve">were </w:t>
      </w:r>
      <w:r w:rsidRPr="00557BC1">
        <w:rPr>
          <w:rFonts w:ascii="Georgia" w:hAnsi="Georgia" w:cs="Times New Roman"/>
          <w:sz w:val="18"/>
          <w:szCs w:val="18"/>
          <w:rPrChange w:id="1013" w:author="Jackson Halpin" w:date="2025-06-11T14:21:00Z" w16du:dateUtc="2025-06-11T18:21:00Z">
            <w:rPr>
              <w:rFonts w:ascii="Times New Roman" w:hAnsi="Times New Roman" w:cs="Times New Roman"/>
            </w:rPr>
          </w:rPrChange>
        </w:rPr>
        <w:t>derived from proteins lacking any shared GO terms with LC3B</w:t>
      </w:r>
      <w:ins w:id="1014" w:author="Jennifer Kosmatka" w:date="2025-06-10T11:20:00Z" w16du:dateUtc="2025-06-10T15:20:00Z">
        <w:r w:rsidR="007752AF" w:rsidRPr="00557BC1">
          <w:rPr>
            <w:rFonts w:ascii="Georgia" w:hAnsi="Georgia" w:cs="Times New Roman"/>
            <w:sz w:val="18"/>
            <w:szCs w:val="18"/>
            <w:rPrChange w:id="1015" w:author="Jackson Halpin" w:date="2025-06-11T14:21:00Z" w16du:dateUtc="2025-06-11T18:21:00Z">
              <w:rPr>
                <w:rFonts w:ascii="Times New Roman" w:hAnsi="Times New Roman" w:cs="Times New Roman"/>
              </w:rPr>
            </w:rPrChange>
          </w:rPr>
          <w:t xml:space="preserve"> or any sequences previously identified t</w:t>
        </w:r>
      </w:ins>
      <w:ins w:id="1016" w:author="Jennifer Kosmatka" w:date="2025-06-10T11:21:00Z" w16du:dateUtc="2025-06-10T15:21:00Z">
        <w:r w:rsidR="007752AF" w:rsidRPr="00557BC1">
          <w:rPr>
            <w:rFonts w:ascii="Georgia" w:hAnsi="Georgia" w:cs="Times New Roman"/>
            <w:sz w:val="18"/>
            <w:szCs w:val="18"/>
            <w:rPrChange w:id="1017" w:author="Jackson Halpin" w:date="2025-06-11T14:21:00Z" w16du:dateUtc="2025-06-11T18:21:00Z">
              <w:rPr>
                <w:rFonts w:ascii="Times New Roman" w:hAnsi="Times New Roman" w:cs="Times New Roman"/>
              </w:rPr>
            </w:rPrChange>
          </w:rPr>
          <w:t>o bind to interact with LC3B</w:t>
        </w:r>
      </w:ins>
      <w:r w:rsidRPr="00557BC1">
        <w:rPr>
          <w:rFonts w:ascii="Georgia" w:hAnsi="Georgia" w:cs="Times New Roman"/>
          <w:sz w:val="18"/>
          <w:szCs w:val="18"/>
          <w:rPrChange w:id="1018" w:author="Jackson Halpin" w:date="2025-06-11T14:21:00Z" w16du:dateUtc="2025-06-11T18:21:00Z">
            <w:rPr>
              <w:rFonts w:ascii="Times New Roman" w:hAnsi="Times New Roman" w:cs="Times New Roman"/>
            </w:rPr>
          </w:rPrChange>
        </w:rPr>
        <w:t>. This set of sequences</w:t>
      </w:r>
      <w:r w:rsidRPr="00557BC1">
        <w:rPr>
          <w:rFonts w:ascii="Georgia" w:hAnsi="Georgia" w:cs="Times New Roman"/>
          <w:sz w:val="18"/>
          <w:szCs w:val="18"/>
          <w:rPrChange w:id="1019" w:author="Jackson Halpin" w:date="2025-06-11T14:21:00Z" w16du:dateUtc="2025-06-11T18:21:00Z">
            <w:rPr>
              <w:rFonts w:ascii="Times New Roman" w:hAnsi="Times New Roman" w:cs="Times New Roman"/>
              <w:strike/>
            </w:rPr>
          </w:rPrChange>
        </w:rPr>
        <w:t xml:space="preserve">, which we </w:t>
      </w:r>
      <w:del w:id="1020" w:author="Jennifer Kosmatka" w:date="2025-06-10T11:21:00Z" w16du:dateUtc="2025-06-10T15:21:00Z">
        <w:r w:rsidRPr="00557BC1" w:rsidDel="007752AF">
          <w:rPr>
            <w:rFonts w:ascii="Georgia" w:hAnsi="Georgia" w:cs="Times New Roman"/>
            <w:sz w:val="18"/>
            <w:szCs w:val="18"/>
            <w:rPrChange w:id="1021" w:author="Jackson Halpin" w:date="2025-06-11T14:21:00Z" w16du:dateUtc="2025-06-11T18:21:00Z">
              <w:rPr>
                <w:rFonts w:ascii="Times New Roman" w:hAnsi="Times New Roman" w:cs="Times New Roman"/>
                <w:strike/>
              </w:rPr>
            </w:rPrChange>
          </w:rPr>
          <w:delText xml:space="preserve">termed </w:delText>
        </w:r>
      </w:del>
      <w:ins w:id="1022" w:author="Jennifer Kosmatka" w:date="2025-06-10T11:21:00Z" w16du:dateUtc="2025-06-10T15:21:00Z">
        <w:r w:rsidR="007752AF" w:rsidRPr="00557BC1">
          <w:rPr>
            <w:rFonts w:ascii="Georgia" w:hAnsi="Georgia" w:cs="Times New Roman"/>
            <w:sz w:val="18"/>
            <w:szCs w:val="18"/>
            <w:rPrChange w:id="1023" w:author="Jackson Halpin" w:date="2025-06-11T14:21:00Z" w16du:dateUtc="2025-06-11T18:21:00Z">
              <w:rPr>
                <w:rFonts w:ascii="Times New Roman" w:hAnsi="Times New Roman" w:cs="Times New Roman"/>
              </w:rPr>
            </w:rPrChange>
          </w:rPr>
          <w:t>refer to hereafter as</w:t>
        </w:r>
        <w:r w:rsidR="007752AF" w:rsidRPr="00557BC1">
          <w:rPr>
            <w:rFonts w:ascii="Georgia" w:hAnsi="Georgia" w:cs="Times New Roman"/>
            <w:sz w:val="18"/>
            <w:szCs w:val="18"/>
            <w:rPrChange w:id="1024" w:author="Jackson Halpin" w:date="2025-06-11T14:21:00Z" w16du:dateUtc="2025-06-11T18:21:00Z">
              <w:rPr>
                <w:rFonts w:ascii="Times New Roman" w:hAnsi="Times New Roman" w:cs="Times New Roman"/>
                <w:strike/>
              </w:rPr>
            </w:rPrChange>
          </w:rPr>
          <w:t xml:space="preserve"> </w:t>
        </w:r>
      </w:ins>
      <w:r w:rsidRPr="00557BC1">
        <w:rPr>
          <w:rFonts w:ascii="Georgia" w:hAnsi="Georgia" w:cs="Times New Roman"/>
          <w:sz w:val="18"/>
          <w:szCs w:val="18"/>
          <w:rPrChange w:id="1025" w:author="Jackson Halpin" w:date="2025-06-11T14:21:00Z" w16du:dateUtc="2025-06-11T18:21:00Z">
            <w:rPr>
              <w:rFonts w:ascii="Times New Roman" w:hAnsi="Times New Roman" w:cs="Times New Roman"/>
              <w:strike/>
            </w:rPr>
          </w:rPrChange>
        </w:rPr>
        <w:t>“</w:t>
      </w:r>
      <w:commentRangeStart w:id="1026"/>
      <w:del w:id="1027" w:author="Jennifer Kosmatka" w:date="2025-05-31T11:19:00Z" w16du:dateUtc="2025-05-31T15:19:00Z">
        <w:r w:rsidRPr="00557BC1" w:rsidDel="00C53F0D">
          <w:rPr>
            <w:rFonts w:ascii="Georgia" w:hAnsi="Georgia" w:cs="Times New Roman"/>
            <w:sz w:val="18"/>
            <w:szCs w:val="18"/>
            <w:rPrChange w:id="1028" w:author="Jackson Halpin" w:date="2025-06-11T14:21:00Z" w16du:dateUtc="2025-06-11T18:21:00Z">
              <w:rPr>
                <w:rFonts w:ascii="Times New Roman" w:hAnsi="Times New Roman" w:cs="Times New Roman"/>
                <w:strike/>
              </w:rPr>
            </w:rPrChange>
          </w:rPr>
          <w:delText>unannotated</w:delText>
        </w:r>
        <w:commentRangeEnd w:id="1026"/>
        <w:r w:rsidR="00A67712" w:rsidRPr="00557BC1" w:rsidDel="00C53F0D">
          <w:rPr>
            <w:rStyle w:val="CommentReference"/>
            <w:rFonts w:ascii="Georgia" w:hAnsi="Georgia"/>
            <w:sz w:val="10"/>
            <w:szCs w:val="10"/>
            <w:rPrChange w:id="1029" w:author="Jackson Halpin" w:date="2025-06-11T14:21:00Z" w16du:dateUtc="2025-06-11T18:21:00Z">
              <w:rPr>
                <w:rStyle w:val="CommentReference"/>
                <w:strike/>
              </w:rPr>
            </w:rPrChange>
          </w:rPr>
          <w:commentReference w:id="1026"/>
        </w:r>
      </w:del>
      <w:ins w:id="1030" w:author="Jennifer Kosmatka" w:date="2025-06-10T11:20:00Z" w16du:dateUtc="2025-06-10T15:20:00Z">
        <w:r w:rsidR="007752AF" w:rsidRPr="00557BC1">
          <w:rPr>
            <w:rFonts w:ascii="Georgia" w:hAnsi="Georgia" w:cs="Times New Roman"/>
            <w:sz w:val="18"/>
            <w:szCs w:val="18"/>
            <w:rPrChange w:id="1031" w:author="Jackson Halpin" w:date="2025-06-11T14:21:00Z" w16du:dateUtc="2025-06-11T18:21:00Z">
              <w:rPr>
                <w:rFonts w:ascii="Times New Roman" w:hAnsi="Times New Roman" w:cs="Times New Roman"/>
              </w:rPr>
            </w:rPrChange>
          </w:rPr>
          <w:t>Unannotated</w:t>
        </w:r>
      </w:ins>
      <w:r w:rsidRPr="00557BC1">
        <w:rPr>
          <w:rFonts w:ascii="Georgia" w:hAnsi="Georgia" w:cs="Times New Roman"/>
          <w:sz w:val="18"/>
          <w:szCs w:val="18"/>
          <w:rPrChange w:id="1032" w:author="Jackson Halpin" w:date="2025-06-11T14:21:00Z" w16du:dateUtc="2025-06-11T18:21:00Z">
            <w:rPr>
              <w:rFonts w:ascii="Times New Roman" w:hAnsi="Times New Roman" w:cs="Times New Roman"/>
              <w:strike/>
            </w:rPr>
          </w:rPrChange>
        </w:rPr>
        <w:t>”,</w:t>
      </w:r>
      <w:r w:rsidRPr="00557BC1">
        <w:rPr>
          <w:rFonts w:ascii="Georgia" w:hAnsi="Georgia" w:cs="Times New Roman"/>
          <w:strike/>
          <w:sz w:val="18"/>
          <w:szCs w:val="18"/>
          <w:rPrChange w:id="1033" w:author="Jackson Halpin" w:date="2025-06-11T14:21:00Z" w16du:dateUtc="2025-06-11T18:21:00Z">
            <w:rPr>
              <w:rFonts w:ascii="Times New Roman" w:hAnsi="Times New Roman" w:cs="Times New Roman"/>
              <w:strike/>
            </w:rPr>
          </w:rPrChange>
        </w:rPr>
        <w:t xml:space="preserve"> </w:t>
      </w:r>
      <w:r w:rsidRPr="00557BC1">
        <w:rPr>
          <w:rFonts w:ascii="Georgia" w:hAnsi="Georgia" w:cs="Times New Roman"/>
          <w:sz w:val="18"/>
          <w:szCs w:val="18"/>
          <w:rPrChange w:id="1034" w:author="Jackson Halpin" w:date="2025-06-11T14:21:00Z" w16du:dateUtc="2025-06-11T18:21:00Z">
            <w:rPr>
              <w:rFonts w:ascii="Times New Roman" w:hAnsi="Times New Roman" w:cs="Times New Roman"/>
            </w:rPr>
          </w:rPrChange>
        </w:rPr>
        <w:t>nonetheless contained multiple sequences that bound LC3B with</w:t>
      </w:r>
      <w:r w:rsidR="00500C7C" w:rsidRPr="00557BC1">
        <w:rPr>
          <w:rFonts w:ascii="Georgia" w:hAnsi="Georgia" w:cs="Times New Roman"/>
          <w:sz w:val="18"/>
          <w:szCs w:val="18"/>
          <w:rPrChange w:id="1035" w:author="Jackson Halpin" w:date="2025-06-11T14:21:00Z" w16du:dateUtc="2025-06-11T18:21:00Z">
            <w:rPr>
              <w:rFonts w:ascii="Times New Roman" w:hAnsi="Times New Roman" w:cs="Times New Roman"/>
            </w:rPr>
          </w:rPrChange>
        </w:rPr>
        <w:t xml:space="preserve"> dissociation constants ≤ </w:t>
      </w:r>
      <w:r w:rsidRPr="00557BC1">
        <w:rPr>
          <w:rFonts w:ascii="Georgia" w:hAnsi="Georgia" w:cs="Times New Roman"/>
          <w:sz w:val="18"/>
          <w:szCs w:val="18"/>
          <w:rPrChange w:id="1036" w:author="Jackson Halpin" w:date="2025-06-11T14:21:00Z" w16du:dateUtc="2025-06-11T18:21:00Z">
            <w:rPr>
              <w:rFonts w:ascii="Times New Roman" w:hAnsi="Times New Roman" w:cs="Times New Roman"/>
            </w:rPr>
          </w:rPrChange>
        </w:rPr>
        <w:t xml:space="preserve">50 </w:t>
      </w:r>
      <w:r w:rsidR="00384F04" w:rsidRPr="00557BC1">
        <w:rPr>
          <w:rFonts w:ascii="Georgia" w:hAnsi="Georgia" w:cs="Times New Roman"/>
          <w:sz w:val="18"/>
          <w:szCs w:val="18"/>
          <w:rPrChange w:id="1037" w:author="Jackson Halpin" w:date="2025-06-11T14:21:00Z" w16du:dateUtc="2025-06-11T18:21:00Z">
            <w:rPr>
              <w:rFonts w:ascii="Times New Roman" w:hAnsi="Times New Roman" w:cs="Times New Roman"/>
            </w:rPr>
          </w:rPrChange>
        </w:rPr>
        <w:t>µ</w:t>
      </w:r>
      <w:r w:rsidRPr="00557BC1">
        <w:rPr>
          <w:rFonts w:ascii="Georgia" w:hAnsi="Georgia" w:cs="Times New Roman"/>
          <w:sz w:val="18"/>
          <w:szCs w:val="18"/>
          <w:rPrChange w:id="1038" w:author="Jackson Halpin" w:date="2025-06-11T14:21:00Z" w16du:dateUtc="2025-06-11T18:21:00Z">
            <w:rPr>
              <w:rFonts w:ascii="Times New Roman" w:hAnsi="Times New Roman" w:cs="Times New Roman"/>
            </w:rPr>
          </w:rPrChange>
        </w:rPr>
        <w:t>M affinity and thus represent candidates for new LC3B-interacting proteins</w:t>
      </w:r>
      <w:r w:rsidR="00074F01" w:rsidRPr="00557BC1">
        <w:rPr>
          <w:rFonts w:ascii="Georgia" w:hAnsi="Georgia" w:cs="Times New Roman"/>
          <w:sz w:val="18"/>
          <w:szCs w:val="18"/>
          <w:rPrChange w:id="1039" w:author="Jackson Halpin" w:date="2025-06-11T14:21:00Z" w16du:dateUtc="2025-06-11T18:21:00Z">
            <w:rPr>
              <w:rFonts w:ascii="Times New Roman" w:hAnsi="Times New Roman" w:cs="Times New Roman"/>
            </w:rPr>
          </w:rPrChange>
        </w:rPr>
        <w:t xml:space="preserve"> (</w:t>
      </w:r>
      <w:r w:rsidR="00074F01" w:rsidRPr="00557BC1">
        <w:rPr>
          <w:rFonts w:ascii="Georgia" w:hAnsi="Georgia" w:cs="Times New Roman"/>
          <w:b/>
          <w:bCs/>
          <w:sz w:val="18"/>
          <w:szCs w:val="18"/>
          <w:rPrChange w:id="1040" w:author="Jackson Halpin" w:date="2025-06-11T14:21:00Z" w16du:dateUtc="2025-06-11T18:21:00Z">
            <w:rPr>
              <w:rFonts w:ascii="Times New Roman" w:hAnsi="Times New Roman" w:cs="Times New Roman"/>
              <w:b/>
              <w:bCs/>
            </w:rPr>
          </w:rPrChange>
        </w:rPr>
        <w:t>Figure 2</w:t>
      </w:r>
      <w:ins w:id="1041" w:author="Jennifer Kosmatka" w:date="2025-06-01T09:09:00Z" w16du:dateUtc="2025-06-01T13:09:00Z">
        <w:r w:rsidR="00383B88" w:rsidRPr="00557BC1">
          <w:rPr>
            <w:rFonts w:ascii="Georgia" w:hAnsi="Georgia" w:cs="Times New Roman"/>
            <w:b/>
            <w:bCs/>
            <w:sz w:val="18"/>
            <w:szCs w:val="18"/>
            <w:rPrChange w:id="1042" w:author="Jackson Halpin" w:date="2025-06-11T14:21:00Z" w16du:dateUtc="2025-06-11T18:21:00Z">
              <w:rPr>
                <w:rFonts w:ascii="Times New Roman" w:hAnsi="Times New Roman" w:cs="Times New Roman"/>
                <w:b/>
                <w:bCs/>
              </w:rPr>
            </w:rPrChange>
          </w:rPr>
          <w:t>C</w:t>
        </w:r>
      </w:ins>
      <w:del w:id="1043" w:author="Jennifer Kosmatka" w:date="2025-06-01T09:09:00Z" w16du:dateUtc="2025-06-01T13:09:00Z">
        <w:r w:rsidR="00DB2B58" w:rsidRPr="00557BC1" w:rsidDel="00383B88">
          <w:rPr>
            <w:rFonts w:ascii="Georgia" w:hAnsi="Georgia" w:cs="Times New Roman"/>
            <w:b/>
            <w:bCs/>
            <w:sz w:val="18"/>
            <w:szCs w:val="18"/>
            <w:rPrChange w:id="1044" w:author="Jackson Halpin" w:date="2025-06-11T14:21:00Z" w16du:dateUtc="2025-06-11T18:21:00Z">
              <w:rPr>
                <w:rFonts w:ascii="Times New Roman" w:hAnsi="Times New Roman" w:cs="Times New Roman"/>
                <w:b/>
                <w:bCs/>
              </w:rPr>
            </w:rPrChange>
          </w:rPr>
          <w:delText>D</w:delText>
        </w:r>
      </w:del>
      <w:r w:rsidR="00074F01" w:rsidRPr="00557BC1">
        <w:rPr>
          <w:rFonts w:ascii="Georgia" w:hAnsi="Georgia" w:cs="Times New Roman"/>
          <w:b/>
          <w:bCs/>
          <w:sz w:val="18"/>
          <w:szCs w:val="18"/>
          <w:rPrChange w:id="1045" w:author="Jackson Halpin" w:date="2025-06-11T14:21:00Z" w16du:dateUtc="2025-06-11T18:21:00Z">
            <w:rPr>
              <w:rFonts w:ascii="Times New Roman" w:hAnsi="Times New Roman" w:cs="Times New Roman"/>
              <w:b/>
              <w:bCs/>
            </w:rPr>
          </w:rPrChange>
        </w:rPr>
        <w:t xml:space="preserve">, </w:t>
      </w:r>
      <w:r w:rsidR="00DB2B58" w:rsidRPr="00557BC1">
        <w:rPr>
          <w:rFonts w:ascii="Georgia" w:hAnsi="Georgia" w:cs="Times New Roman"/>
          <w:b/>
          <w:bCs/>
          <w:sz w:val="18"/>
          <w:szCs w:val="18"/>
          <w:rPrChange w:id="1046" w:author="Jackson Halpin" w:date="2025-06-11T14:21:00Z" w16du:dateUtc="2025-06-11T18:21:00Z">
            <w:rPr>
              <w:rFonts w:ascii="Times New Roman" w:hAnsi="Times New Roman" w:cs="Times New Roman"/>
              <w:b/>
              <w:bCs/>
            </w:rPr>
          </w:rPrChange>
        </w:rPr>
        <w:t>Table 1,</w:t>
      </w:r>
      <w:r w:rsidR="00DB2B58" w:rsidRPr="00557BC1">
        <w:rPr>
          <w:rFonts w:ascii="Georgia" w:hAnsi="Georgia" w:cs="Times New Roman"/>
          <w:sz w:val="18"/>
          <w:szCs w:val="18"/>
          <w:rPrChange w:id="1047" w:author="Jackson Halpin" w:date="2025-06-11T14:21:00Z" w16du:dateUtc="2025-06-11T18:21:00Z">
            <w:rPr>
              <w:rFonts w:ascii="Times New Roman" w:hAnsi="Times New Roman" w:cs="Times New Roman"/>
            </w:rPr>
          </w:rPrChange>
        </w:rPr>
        <w:t xml:space="preserve"> </w:t>
      </w:r>
      <w:r w:rsidR="00D971C9" w:rsidRPr="00557BC1">
        <w:rPr>
          <w:rFonts w:ascii="Georgia" w:hAnsi="Georgia" w:cs="Times New Roman"/>
          <w:b/>
          <w:bCs/>
          <w:sz w:val="18"/>
          <w:szCs w:val="18"/>
          <w:rPrChange w:id="1048" w:author="Jackson Halpin" w:date="2025-06-11T14:21:00Z" w16du:dateUtc="2025-06-11T18:21:00Z">
            <w:rPr>
              <w:rFonts w:ascii="Times New Roman" w:hAnsi="Times New Roman" w:cs="Times New Roman"/>
              <w:b/>
              <w:bCs/>
            </w:rPr>
          </w:rPrChange>
        </w:rPr>
        <w:t xml:space="preserve">Supplemental </w:t>
      </w:r>
      <w:r w:rsidR="00074F01" w:rsidRPr="00557BC1">
        <w:rPr>
          <w:rFonts w:ascii="Georgia" w:hAnsi="Georgia" w:cs="Times New Roman"/>
          <w:b/>
          <w:bCs/>
          <w:sz w:val="18"/>
          <w:szCs w:val="18"/>
          <w:rPrChange w:id="1049" w:author="Jackson Halpin" w:date="2025-06-11T14:21:00Z" w16du:dateUtc="2025-06-11T18:21:00Z">
            <w:rPr>
              <w:rFonts w:ascii="Times New Roman" w:hAnsi="Times New Roman" w:cs="Times New Roman"/>
              <w:b/>
              <w:bCs/>
            </w:rPr>
          </w:rPrChange>
        </w:rPr>
        <w:t>Table 1</w:t>
      </w:r>
      <w:r w:rsidR="00074F01" w:rsidRPr="00557BC1">
        <w:rPr>
          <w:rFonts w:ascii="Georgia" w:hAnsi="Georgia" w:cs="Times New Roman"/>
          <w:sz w:val="18"/>
          <w:szCs w:val="18"/>
          <w:rPrChange w:id="1050" w:author="Jackson Halpin" w:date="2025-06-11T14:21:00Z" w16du:dateUtc="2025-06-11T18:21:00Z">
            <w:rPr>
              <w:rFonts w:ascii="Times New Roman" w:hAnsi="Times New Roman" w:cs="Times New Roman"/>
            </w:rPr>
          </w:rPrChange>
        </w:rPr>
        <w:t>)</w:t>
      </w:r>
      <w:r w:rsidRPr="00557BC1">
        <w:rPr>
          <w:rFonts w:ascii="Georgia" w:hAnsi="Georgia" w:cs="Times New Roman"/>
          <w:sz w:val="18"/>
          <w:szCs w:val="18"/>
          <w:rPrChange w:id="1051" w:author="Jackson Halpin" w:date="2025-06-11T14:21:00Z" w16du:dateUtc="2025-06-11T18:21:00Z">
            <w:rPr>
              <w:rFonts w:ascii="Times New Roman" w:hAnsi="Times New Roman" w:cs="Times New Roman"/>
            </w:rPr>
          </w:rPrChange>
        </w:rPr>
        <w:t>.</w:t>
      </w:r>
    </w:p>
    <w:p w14:paraId="452C0AAE" w14:textId="77777777" w:rsidR="001D017D" w:rsidRPr="00557BC1" w:rsidRDefault="001D017D" w:rsidP="00557BC1">
      <w:pPr>
        <w:jc w:val="both"/>
        <w:rPr>
          <w:rFonts w:ascii="Georgia" w:hAnsi="Georgia" w:cs="Times New Roman"/>
          <w:b/>
          <w:bCs/>
          <w:sz w:val="18"/>
          <w:szCs w:val="18"/>
          <w:rPrChange w:id="1052" w:author="Jackson Halpin" w:date="2025-06-11T14:21:00Z" w16du:dateUtc="2025-06-11T18:21:00Z">
            <w:rPr>
              <w:rFonts w:ascii="Times New Roman" w:hAnsi="Times New Roman" w:cs="Times New Roman"/>
              <w:b/>
              <w:bCs/>
            </w:rPr>
          </w:rPrChange>
        </w:rPr>
      </w:pPr>
    </w:p>
    <w:p w14:paraId="4EDA1F0C" w14:textId="488D2492" w:rsidR="001B1B0F" w:rsidRPr="00557BC1" w:rsidRDefault="00384F04" w:rsidP="00557BC1">
      <w:pPr>
        <w:jc w:val="both"/>
        <w:rPr>
          <w:rFonts w:ascii="Georgia" w:hAnsi="Georgia" w:cs="Times New Roman"/>
          <w:b/>
          <w:bCs/>
          <w:sz w:val="18"/>
          <w:szCs w:val="18"/>
          <w:rPrChange w:id="1053" w:author="Jackson Halpin" w:date="2025-06-11T14:21:00Z" w16du:dateUtc="2025-06-11T18:21:00Z">
            <w:rPr>
              <w:rFonts w:ascii="Times New Roman" w:hAnsi="Times New Roman" w:cs="Times New Roman"/>
              <w:b/>
              <w:bCs/>
            </w:rPr>
          </w:rPrChange>
        </w:rPr>
      </w:pPr>
      <w:r w:rsidRPr="00557BC1">
        <w:rPr>
          <w:rFonts w:ascii="Georgia" w:hAnsi="Georgia" w:cs="Times New Roman"/>
          <w:b/>
          <w:bCs/>
          <w:sz w:val="18"/>
          <w:szCs w:val="18"/>
          <w:rPrChange w:id="1054" w:author="Jackson Halpin" w:date="2025-06-11T14:21:00Z" w16du:dateUtc="2025-06-11T18:21:00Z">
            <w:rPr>
              <w:rFonts w:ascii="Times New Roman" w:hAnsi="Times New Roman" w:cs="Times New Roman"/>
              <w:b/>
              <w:bCs/>
            </w:rPr>
          </w:rPrChange>
        </w:rPr>
        <w:t xml:space="preserve">Enriched LIR-containing sequences reveal </w:t>
      </w:r>
      <w:r w:rsidR="00A67712" w:rsidRPr="00557BC1">
        <w:rPr>
          <w:rFonts w:ascii="Georgia" w:hAnsi="Georgia" w:cs="Times New Roman"/>
          <w:b/>
          <w:bCs/>
          <w:sz w:val="18"/>
          <w:szCs w:val="18"/>
          <w:rPrChange w:id="1055" w:author="Jackson Halpin" w:date="2025-06-11T14:21:00Z" w16du:dateUtc="2025-06-11T18:21:00Z">
            <w:rPr>
              <w:rFonts w:ascii="Times New Roman" w:hAnsi="Times New Roman" w:cs="Times New Roman"/>
              <w:b/>
              <w:bCs/>
            </w:rPr>
          </w:rPrChange>
        </w:rPr>
        <w:t xml:space="preserve">a </w:t>
      </w:r>
      <w:r w:rsidRPr="00557BC1">
        <w:rPr>
          <w:rFonts w:ascii="Georgia" w:hAnsi="Georgia" w:cs="Times New Roman"/>
          <w:b/>
          <w:bCs/>
          <w:sz w:val="18"/>
          <w:szCs w:val="18"/>
          <w:rPrChange w:id="1056" w:author="Jackson Halpin" w:date="2025-06-11T14:21:00Z" w16du:dateUtc="2025-06-11T18:21:00Z">
            <w:rPr>
              <w:rFonts w:ascii="Times New Roman" w:hAnsi="Times New Roman" w:cs="Times New Roman"/>
              <w:b/>
              <w:bCs/>
            </w:rPr>
          </w:rPrChange>
        </w:rPr>
        <w:t>preference for Trp in X</w:t>
      </w:r>
      <w:r w:rsidRPr="00557BC1">
        <w:rPr>
          <w:rFonts w:ascii="Georgia" w:hAnsi="Georgia" w:cs="Times New Roman"/>
          <w:b/>
          <w:bCs/>
          <w:sz w:val="18"/>
          <w:szCs w:val="18"/>
          <w:vertAlign w:val="subscript"/>
          <w:rPrChange w:id="1057" w:author="Jackson Halpin" w:date="2025-06-11T14:21:00Z" w16du:dateUtc="2025-06-11T18:21:00Z">
            <w:rPr>
              <w:rFonts w:ascii="Times New Roman" w:hAnsi="Times New Roman" w:cs="Times New Roman"/>
              <w:b/>
              <w:bCs/>
              <w:vertAlign w:val="subscript"/>
            </w:rPr>
          </w:rPrChange>
        </w:rPr>
        <w:t>0</w:t>
      </w:r>
      <w:r w:rsidRPr="00557BC1">
        <w:rPr>
          <w:rFonts w:ascii="Georgia" w:hAnsi="Georgia" w:cs="Times New Roman"/>
          <w:b/>
          <w:bCs/>
          <w:sz w:val="18"/>
          <w:szCs w:val="18"/>
          <w:rPrChange w:id="1058" w:author="Jackson Halpin" w:date="2025-06-11T14:21:00Z" w16du:dateUtc="2025-06-11T18:21:00Z">
            <w:rPr>
              <w:rFonts w:ascii="Times New Roman" w:hAnsi="Times New Roman" w:cs="Times New Roman"/>
              <w:b/>
              <w:bCs/>
            </w:rPr>
          </w:rPrChange>
        </w:rPr>
        <w:t xml:space="preserve"> </w:t>
      </w:r>
      <w:r w:rsidR="004F2625" w:rsidRPr="00557BC1">
        <w:rPr>
          <w:rFonts w:ascii="Georgia" w:hAnsi="Georgia" w:cs="Times New Roman"/>
          <w:b/>
          <w:bCs/>
          <w:sz w:val="18"/>
          <w:szCs w:val="18"/>
          <w:rPrChange w:id="1059" w:author="Jackson Halpin" w:date="2025-06-11T14:21:00Z" w16du:dateUtc="2025-06-11T18:21:00Z">
            <w:rPr>
              <w:rFonts w:ascii="Times New Roman" w:hAnsi="Times New Roman" w:cs="Times New Roman"/>
              <w:b/>
              <w:bCs/>
            </w:rPr>
          </w:rPrChange>
        </w:rPr>
        <w:t>preceded by</w:t>
      </w:r>
      <w:r w:rsidRPr="00557BC1">
        <w:rPr>
          <w:rFonts w:ascii="Georgia" w:hAnsi="Georgia" w:cs="Times New Roman"/>
          <w:b/>
          <w:bCs/>
          <w:sz w:val="18"/>
          <w:szCs w:val="18"/>
          <w:rPrChange w:id="1060" w:author="Jackson Halpin" w:date="2025-06-11T14:21:00Z" w16du:dateUtc="2025-06-11T18:21:00Z">
            <w:rPr>
              <w:rFonts w:ascii="Times New Roman" w:hAnsi="Times New Roman" w:cs="Times New Roman"/>
              <w:b/>
              <w:bCs/>
            </w:rPr>
          </w:rPrChange>
        </w:rPr>
        <w:t xml:space="preserve"> acidic residues</w:t>
      </w:r>
      <w:r w:rsidR="009753B8" w:rsidRPr="00557BC1">
        <w:rPr>
          <w:rFonts w:ascii="Georgia" w:hAnsi="Georgia" w:cs="Times New Roman"/>
          <w:b/>
          <w:bCs/>
          <w:sz w:val="18"/>
          <w:szCs w:val="18"/>
          <w:rPrChange w:id="1061" w:author="Jackson Halpin" w:date="2025-06-11T14:21:00Z" w16du:dateUtc="2025-06-11T18:21:00Z">
            <w:rPr>
              <w:rFonts w:ascii="Times New Roman" w:hAnsi="Times New Roman" w:cs="Times New Roman"/>
              <w:b/>
              <w:bCs/>
            </w:rPr>
          </w:rPrChange>
        </w:rPr>
        <w:t>.</w:t>
      </w:r>
    </w:p>
    <w:p w14:paraId="5DA8C5D6" w14:textId="77777777" w:rsidR="009F0378" w:rsidRPr="00557BC1" w:rsidRDefault="009F0378" w:rsidP="00557BC1">
      <w:pPr>
        <w:jc w:val="both"/>
        <w:rPr>
          <w:rFonts w:ascii="Georgia" w:hAnsi="Georgia" w:cs="Times New Roman"/>
          <w:b/>
          <w:bCs/>
          <w:sz w:val="18"/>
          <w:szCs w:val="18"/>
          <w:rPrChange w:id="1062" w:author="Jackson Halpin" w:date="2025-06-11T14:21:00Z" w16du:dateUtc="2025-06-11T18:21:00Z">
            <w:rPr>
              <w:rFonts w:ascii="Times New Roman" w:hAnsi="Times New Roman" w:cs="Times New Roman"/>
              <w:b/>
              <w:bCs/>
            </w:rPr>
          </w:rPrChange>
        </w:rPr>
      </w:pPr>
    </w:p>
    <w:p w14:paraId="19BA70AB" w14:textId="7CC55F62" w:rsidR="00035183" w:rsidRPr="00557BC1" w:rsidRDefault="00370900" w:rsidP="00557BC1">
      <w:pPr>
        <w:ind w:firstLine="720"/>
        <w:jc w:val="both"/>
        <w:rPr>
          <w:rFonts w:ascii="Georgia" w:hAnsi="Georgia" w:cs="Times New Roman"/>
          <w:sz w:val="18"/>
          <w:szCs w:val="18"/>
          <w:rPrChange w:id="1063" w:author="Jackson Halpin" w:date="2025-06-11T14:21:00Z" w16du:dateUtc="2025-06-11T18:21:00Z">
            <w:rPr>
              <w:rFonts w:ascii="Times New Roman" w:hAnsi="Times New Roman" w:cs="Times New Roman"/>
            </w:rPr>
          </w:rPrChange>
        </w:rPr>
        <w:pPrChange w:id="1064"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1065" w:author="Jackson Halpin" w:date="2025-06-11T14:21:00Z" w16du:dateUtc="2025-06-11T18:21:00Z">
            <w:rPr>
              <w:rFonts w:ascii="Times New Roman" w:hAnsi="Times New Roman" w:cs="Times New Roman"/>
              <w:highlight w:val="green"/>
            </w:rPr>
          </w:rPrChange>
        </w:rPr>
        <w:t>To</w:t>
      </w:r>
      <w:r w:rsidR="00500B28" w:rsidRPr="00557BC1">
        <w:rPr>
          <w:rFonts w:ascii="Georgia" w:hAnsi="Georgia" w:cs="Times New Roman"/>
          <w:sz w:val="18"/>
          <w:szCs w:val="18"/>
          <w:rPrChange w:id="1066" w:author="Jackson Halpin" w:date="2025-06-11T14:21:00Z" w16du:dateUtc="2025-06-11T18:21:00Z">
            <w:rPr>
              <w:rFonts w:ascii="Times New Roman" w:hAnsi="Times New Roman" w:cs="Times New Roman"/>
              <w:highlight w:val="green"/>
            </w:rPr>
          </w:rPrChange>
        </w:rPr>
        <w:t xml:space="preserve"> identify </w:t>
      </w:r>
      <w:r w:rsidR="00A74A4F" w:rsidRPr="00557BC1">
        <w:rPr>
          <w:rFonts w:ascii="Georgia" w:hAnsi="Georgia" w:cs="Times New Roman"/>
          <w:sz w:val="18"/>
          <w:szCs w:val="18"/>
          <w:rPrChange w:id="1067" w:author="Jackson Halpin" w:date="2025-06-11T14:21:00Z" w16du:dateUtc="2025-06-11T18:21:00Z">
            <w:rPr>
              <w:rFonts w:ascii="Times New Roman" w:hAnsi="Times New Roman" w:cs="Times New Roman"/>
              <w:highlight w:val="green"/>
            </w:rPr>
          </w:rPrChange>
        </w:rPr>
        <w:t xml:space="preserve">sequence </w:t>
      </w:r>
      <w:r w:rsidR="00500B28" w:rsidRPr="00557BC1">
        <w:rPr>
          <w:rFonts w:ascii="Georgia" w:hAnsi="Georgia" w:cs="Times New Roman"/>
          <w:sz w:val="18"/>
          <w:szCs w:val="18"/>
          <w:rPrChange w:id="1068" w:author="Jackson Halpin" w:date="2025-06-11T14:21:00Z" w16du:dateUtc="2025-06-11T18:21:00Z">
            <w:rPr>
              <w:rFonts w:ascii="Times New Roman" w:hAnsi="Times New Roman" w:cs="Times New Roman"/>
              <w:highlight w:val="green"/>
            </w:rPr>
          </w:rPrChange>
        </w:rPr>
        <w:t xml:space="preserve">features </w:t>
      </w:r>
      <w:r w:rsidR="00A74A4F" w:rsidRPr="00557BC1">
        <w:rPr>
          <w:rFonts w:ascii="Georgia" w:hAnsi="Georgia" w:cs="Times New Roman"/>
          <w:sz w:val="18"/>
          <w:szCs w:val="18"/>
          <w:rPrChange w:id="1069" w:author="Jackson Halpin" w:date="2025-06-11T14:21:00Z" w16du:dateUtc="2025-06-11T18:21:00Z">
            <w:rPr>
              <w:rFonts w:ascii="Times New Roman" w:hAnsi="Times New Roman" w:cs="Times New Roman"/>
              <w:highlight w:val="green"/>
            </w:rPr>
          </w:rPrChange>
        </w:rPr>
        <w:t xml:space="preserve">common to the </w:t>
      </w:r>
      <w:r w:rsidR="00500B28" w:rsidRPr="00557BC1">
        <w:rPr>
          <w:rFonts w:ascii="Georgia" w:hAnsi="Georgia" w:cs="Times New Roman"/>
          <w:sz w:val="18"/>
          <w:szCs w:val="18"/>
          <w:rPrChange w:id="1070" w:author="Jackson Halpin" w:date="2025-06-11T14:21:00Z" w16du:dateUtc="2025-06-11T18:21:00Z">
            <w:rPr>
              <w:rFonts w:ascii="Times New Roman" w:hAnsi="Times New Roman" w:cs="Times New Roman"/>
              <w:highlight w:val="green"/>
            </w:rPr>
          </w:rPrChange>
        </w:rPr>
        <w:t>highest enriching LIR</w:t>
      </w:r>
      <w:r w:rsidR="00FD1052" w:rsidRPr="00557BC1">
        <w:rPr>
          <w:rFonts w:ascii="Georgia" w:hAnsi="Georgia" w:cs="Times New Roman"/>
          <w:sz w:val="18"/>
          <w:szCs w:val="18"/>
          <w:rPrChange w:id="1071" w:author="Jackson Halpin" w:date="2025-06-11T14:21:00Z" w16du:dateUtc="2025-06-11T18:21:00Z">
            <w:rPr>
              <w:rFonts w:ascii="Times New Roman" w:hAnsi="Times New Roman" w:cs="Times New Roman"/>
              <w:highlight w:val="green"/>
            </w:rPr>
          </w:rPrChange>
        </w:rPr>
        <w:t>-containing</w:t>
      </w:r>
      <w:r w:rsidR="00500B28" w:rsidRPr="00557BC1">
        <w:rPr>
          <w:rFonts w:ascii="Georgia" w:hAnsi="Georgia" w:cs="Times New Roman"/>
          <w:sz w:val="18"/>
          <w:szCs w:val="18"/>
          <w:rPrChange w:id="1072" w:author="Jackson Halpin" w:date="2025-06-11T14:21:00Z" w16du:dateUtc="2025-06-11T18:21:00Z">
            <w:rPr>
              <w:rFonts w:ascii="Times New Roman" w:hAnsi="Times New Roman" w:cs="Times New Roman"/>
              <w:highlight w:val="green"/>
            </w:rPr>
          </w:rPrChange>
        </w:rPr>
        <w:t xml:space="preserve"> peptides, </w:t>
      </w:r>
      <w:r w:rsidR="00500C7C" w:rsidRPr="00557BC1">
        <w:rPr>
          <w:rFonts w:ascii="Georgia" w:hAnsi="Georgia" w:cs="Times New Roman"/>
          <w:sz w:val="18"/>
          <w:szCs w:val="18"/>
          <w:rPrChange w:id="1073" w:author="Jackson Halpin" w:date="2025-06-11T14:21:00Z" w16du:dateUtc="2025-06-11T18:21:00Z">
            <w:rPr>
              <w:rFonts w:ascii="Times New Roman" w:hAnsi="Times New Roman" w:cs="Times New Roman"/>
              <w:highlight w:val="green"/>
            </w:rPr>
          </w:rPrChange>
        </w:rPr>
        <w:t>hits</w:t>
      </w:r>
      <w:r w:rsidR="00FD1052" w:rsidRPr="00557BC1">
        <w:rPr>
          <w:rFonts w:ascii="Georgia" w:hAnsi="Georgia" w:cs="Times New Roman"/>
          <w:sz w:val="18"/>
          <w:szCs w:val="18"/>
          <w:rPrChange w:id="1074" w:author="Jackson Halpin" w:date="2025-06-11T14:21:00Z" w16du:dateUtc="2025-06-11T18:21:00Z">
            <w:rPr>
              <w:rFonts w:ascii="Times New Roman" w:hAnsi="Times New Roman" w:cs="Times New Roman"/>
              <w:highlight w:val="green"/>
            </w:rPr>
          </w:rPrChange>
        </w:rPr>
        <w:t xml:space="preserve"> (z </w:t>
      </w:r>
      <w:r w:rsidR="00FD1052" w:rsidRPr="00557BC1">
        <w:rPr>
          <w:rFonts w:ascii="Georgia" w:hAnsi="Georgia" w:cs="Times New Roman"/>
          <w:sz w:val="18"/>
          <w:szCs w:val="18"/>
          <w:rPrChange w:id="1075" w:author="Jackson Halpin" w:date="2025-06-11T14:21:00Z" w16du:dateUtc="2025-06-11T18:21:00Z">
            <w:rPr>
              <w:rFonts w:ascii="Times New Roman" w:hAnsi="Times New Roman" w:cs="Times New Roman"/>
              <w:highlight w:val="green"/>
            </w:rPr>
          </w:rPrChange>
        </w:rPr>
        <w:sym w:font="Symbol" w:char="F0B3"/>
      </w:r>
      <w:r w:rsidR="00FD1052" w:rsidRPr="00557BC1">
        <w:rPr>
          <w:rFonts w:ascii="Georgia" w:hAnsi="Georgia" w:cs="Times New Roman"/>
          <w:sz w:val="18"/>
          <w:szCs w:val="18"/>
          <w:rPrChange w:id="1076" w:author="Jackson Halpin" w:date="2025-06-11T14:21:00Z" w16du:dateUtc="2025-06-11T18:21:00Z">
            <w:rPr>
              <w:rFonts w:ascii="Times New Roman" w:hAnsi="Times New Roman" w:cs="Times New Roman"/>
              <w:highlight w:val="green"/>
            </w:rPr>
          </w:rPrChange>
        </w:rPr>
        <w:t xml:space="preserve"> 1.7</w:t>
      </w:r>
      <w:r w:rsidR="00384F04" w:rsidRPr="00557BC1">
        <w:rPr>
          <w:rFonts w:ascii="Georgia" w:hAnsi="Georgia" w:cs="Times New Roman"/>
          <w:sz w:val="18"/>
          <w:szCs w:val="18"/>
          <w:rPrChange w:id="1077" w:author="Jackson Halpin" w:date="2025-06-11T14:21:00Z" w16du:dateUtc="2025-06-11T18:21:00Z">
            <w:rPr>
              <w:rFonts w:ascii="Times New Roman" w:hAnsi="Times New Roman" w:cs="Times New Roman"/>
              <w:highlight w:val="green"/>
            </w:rPr>
          </w:rPrChange>
        </w:rPr>
        <w:t>0</w:t>
      </w:r>
      <w:r w:rsidR="00FD1052" w:rsidRPr="00557BC1">
        <w:rPr>
          <w:rFonts w:ascii="Georgia" w:hAnsi="Georgia" w:cs="Times New Roman"/>
          <w:sz w:val="18"/>
          <w:szCs w:val="18"/>
          <w:rPrChange w:id="1078" w:author="Jackson Halpin" w:date="2025-06-11T14:21:00Z" w16du:dateUtc="2025-06-11T18:21:00Z">
            <w:rPr>
              <w:rFonts w:ascii="Times New Roman" w:hAnsi="Times New Roman" w:cs="Times New Roman"/>
              <w:highlight w:val="green"/>
            </w:rPr>
          </w:rPrChange>
        </w:rPr>
        <w:t xml:space="preserve">) </w:t>
      </w:r>
      <w:r w:rsidR="00776A63" w:rsidRPr="00557BC1">
        <w:rPr>
          <w:rFonts w:ascii="Georgia" w:hAnsi="Georgia" w:cs="Times New Roman"/>
          <w:sz w:val="18"/>
          <w:szCs w:val="18"/>
          <w:rPrChange w:id="1079" w:author="Jackson Halpin" w:date="2025-06-11T14:21:00Z" w16du:dateUtc="2025-06-11T18:21:00Z">
            <w:rPr>
              <w:rFonts w:ascii="Times New Roman" w:hAnsi="Times New Roman" w:cs="Times New Roman"/>
              <w:highlight w:val="green"/>
            </w:rPr>
          </w:rPrChange>
        </w:rPr>
        <w:t>were analyzed</w:t>
      </w:r>
      <w:r w:rsidR="00680C84" w:rsidRPr="00557BC1">
        <w:rPr>
          <w:rFonts w:ascii="Georgia" w:hAnsi="Georgia" w:cs="Times New Roman"/>
          <w:sz w:val="18"/>
          <w:szCs w:val="18"/>
          <w:rPrChange w:id="1080" w:author="Jackson Halpin" w:date="2025-06-11T14:21:00Z" w16du:dateUtc="2025-06-11T18:21:00Z">
            <w:rPr>
              <w:rFonts w:ascii="Times New Roman" w:hAnsi="Times New Roman" w:cs="Times New Roman"/>
              <w:highlight w:val="green"/>
            </w:rPr>
          </w:rPrChange>
        </w:rPr>
        <w:t xml:space="preserve"> </w:t>
      </w:r>
      <w:r w:rsidR="00500B28" w:rsidRPr="00557BC1">
        <w:rPr>
          <w:rFonts w:ascii="Georgia" w:hAnsi="Georgia" w:cs="Times New Roman"/>
          <w:sz w:val="18"/>
          <w:szCs w:val="18"/>
          <w:rPrChange w:id="1081" w:author="Jackson Halpin" w:date="2025-06-11T14:21:00Z" w16du:dateUtc="2025-06-11T18:21:00Z">
            <w:rPr>
              <w:rFonts w:ascii="Times New Roman" w:hAnsi="Times New Roman" w:cs="Times New Roman"/>
              <w:highlight w:val="green"/>
            </w:rPr>
          </w:rPrChange>
        </w:rPr>
        <w:t>using pLogo</w:t>
      </w:r>
      <w:r w:rsidR="00EC5623" w:rsidRPr="00557BC1">
        <w:rPr>
          <w:rFonts w:ascii="Georgia" w:hAnsi="Georgia" w:cs="Times New Roman"/>
          <w:sz w:val="18"/>
          <w:szCs w:val="18"/>
          <w:rPrChange w:id="1082" w:author="Jackson Halpin" w:date="2025-06-11T14:21:00Z" w16du:dateUtc="2025-06-11T18:21:00Z">
            <w:rPr>
              <w:rFonts w:ascii="Times New Roman" w:hAnsi="Times New Roman" w:cs="Times New Roman"/>
              <w:highlight w:val="green"/>
            </w:rPr>
          </w:rPrChange>
        </w:rPr>
        <w:t xml:space="preserve"> </w:t>
      </w:r>
      <w:r w:rsidR="00EC5623" w:rsidRPr="00557BC1">
        <w:rPr>
          <w:rFonts w:ascii="Georgia" w:hAnsi="Georgia" w:cs="Times New Roman"/>
          <w:sz w:val="18"/>
          <w:szCs w:val="18"/>
          <w:rPrChange w:id="1083" w:author="Jackson Halpin" w:date="2025-06-11T14:21:00Z" w16du:dateUtc="2025-06-11T18:21:00Z">
            <w:rPr>
              <w:rFonts w:ascii="Times New Roman" w:hAnsi="Times New Roman" w:cs="Times New Roman"/>
              <w:highlight w:val="green"/>
            </w:rPr>
          </w:rPrChange>
        </w:rPr>
        <w:fldChar w:fldCharType="begin"/>
      </w:r>
      <w:r w:rsidR="00254B7E" w:rsidRPr="00557BC1">
        <w:rPr>
          <w:rFonts w:ascii="Georgia" w:hAnsi="Georgia" w:cs="Times New Roman"/>
          <w:sz w:val="18"/>
          <w:szCs w:val="18"/>
          <w:rPrChange w:id="1084" w:author="Jackson Halpin" w:date="2025-06-11T14:21:00Z" w16du:dateUtc="2025-06-11T18:21:00Z">
            <w:rPr>
              <w:rFonts w:ascii="Times New Roman" w:hAnsi="Times New Roman" w:cs="Times New Roman"/>
              <w:highlight w:val="green"/>
            </w:rPr>
          </w:rPrChange>
        </w:rPr>
        <w:instrText xml:space="preserve"> ADDIN ZOTERO_ITEM CSL_CITATION {"citationID":"LNRF3dCP","properties":{"formattedCitation":"(O\\uc0\\u8217{}Shea et al. 2013)","plainCitation":"(O’Shea et al. 2013)","noteIndex":0},"citationItems":[{"id":172,"uris":["http://zotero.org/users/local/DUCgBsd9/items/S3Q5E9Q5","http://zotero.org/users/14717947/items/S3Q5E9Q5"],"itemData":{"id":172,"type":"article-journal","container-title":"Nature Methods","DOI":"10.1038/nmeth.2646","ISSN":"1548-7091, 1548-7105","issue":"12","journalAbbreviation":"Nat Methods","language":"en","page":"1211-1212","source":"DOI.org (Crossref)","title":"pLogo: a probabilistic approach to visualizing sequence motifs","title-short":"pLogo","volume":"10","author":[{"family":"O'Shea","given":"Joseph P"},{"family":"Chou","given":"Michael F"},{"family":"Quader","given":"Saad A"},{"family":"Ryan","given":"James K"},{"family":"Church","given":"George M"},{"family":"Schwartz","given":"Daniel"}],"issued":{"date-parts":[["2013",12]]}}}],"schema":"https://github.com/citation-style-language/schema/raw/master/csl-citation.json"} </w:instrText>
      </w:r>
      <w:r w:rsidR="00EC5623" w:rsidRPr="00557BC1">
        <w:rPr>
          <w:rFonts w:ascii="Georgia" w:hAnsi="Georgia" w:cs="Times New Roman"/>
          <w:sz w:val="18"/>
          <w:szCs w:val="18"/>
          <w:rPrChange w:id="1085" w:author="Jackson Halpin" w:date="2025-06-11T14:21:00Z" w16du:dateUtc="2025-06-11T18:21:00Z">
            <w:rPr>
              <w:rFonts w:ascii="Times New Roman" w:hAnsi="Times New Roman" w:cs="Times New Roman"/>
              <w:highlight w:val="green"/>
            </w:rPr>
          </w:rPrChange>
        </w:rPr>
        <w:fldChar w:fldCharType="separate"/>
      </w:r>
      <w:r w:rsidR="00EC5623" w:rsidRPr="00557BC1">
        <w:rPr>
          <w:rFonts w:ascii="Georgia" w:hAnsi="Georgia" w:cs="Times New Roman"/>
          <w:sz w:val="18"/>
          <w:szCs w:val="18"/>
          <w:rPrChange w:id="1086" w:author="Jackson Halpin" w:date="2025-06-11T14:21:00Z" w16du:dateUtc="2025-06-11T18:21:00Z">
            <w:rPr>
              <w:rFonts w:ascii="Times New Roman" w:hAnsi="Times New Roman" w:cs="Times New Roman"/>
              <w:highlight w:val="green"/>
            </w:rPr>
          </w:rPrChange>
        </w:rPr>
        <w:t>(O’Shea et al. 2013)</w:t>
      </w:r>
      <w:r w:rsidR="00EC5623" w:rsidRPr="00557BC1">
        <w:rPr>
          <w:rFonts w:ascii="Georgia" w:hAnsi="Georgia" w:cs="Times New Roman"/>
          <w:sz w:val="18"/>
          <w:szCs w:val="18"/>
          <w:rPrChange w:id="1087" w:author="Jackson Halpin" w:date="2025-06-11T14:21:00Z" w16du:dateUtc="2025-06-11T18:21:00Z">
            <w:rPr>
              <w:rFonts w:ascii="Times New Roman" w:hAnsi="Times New Roman" w:cs="Times New Roman"/>
              <w:highlight w:val="green"/>
            </w:rPr>
          </w:rPrChange>
        </w:rPr>
        <w:fldChar w:fldCharType="end"/>
      </w:r>
      <w:r w:rsidR="00F50F29" w:rsidRPr="00557BC1">
        <w:rPr>
          <w:rFonts w:ascii="Georgia" w:hAnsi="Georgia" w:cs="Times New Roman"/>
          <w:sz w:val="18"/>
          <w:szCs w:val="18"/>
          <w:rPrChange w:id="1088" w:author="Jackson Halpin" w:date="2025-06-11T14:21:00Z" w16du:dateUtc="2025-06-11T18:21:00Z">
            <w:rPr>
              <w:rFonts w:ascii="Times New Roman" w:hAnsi="Times New Roman" w:cs="Times New Roman"/>
              <w:highlight w:val="green"/>
            </w:rPr>
          </w:rPrChange>
        </w:rPr>
        <w:t xml:space="preserve">, with the </w:t>
      </w:r>
      <w:r w:rsidR="00934357" w:rsidRPr="00557BC1">
        <w:rPr>
          <w:rFonts w:ascii="Georgia" w:hAnsi="Georgia" w:cs="Times New Roman"/>
          <w:sz w:val="18"/>
          <w:szCs w:val="18"/>
          <w:rPrChange w:id="1089" w:author="Jackson Halpin" w:date="2025-06-11T14:21:00Z" w16du:dateUtc="2025-06-11T18:21:00Z">
            <w:rPr>
              <w:rFonts w:ascii="Times New Roman" w:hAnsi="Times New Roman" w:cs="Times New Roman"/>
              <w:highlight w:val="green"/>
            </w:rPr>
          </w:rPrChange>
        </w:rPr>
        <w:t>LIR-containing</w:t>
      </w:r>
      <w:r w:rsidR="00500C7C" w:rsidRPr="00557BC1">
        <w:rPr>
          <w:rFonts w:ascii="Georgia" w:hAnsi="Georgia" w:cs="Times New Roman"/>
          <w:sz w:val="18"/>
          <w:szCs w:val="18"/>
          <w:rPrChange w:id="1090" w:author="Jackson Halpin" w:date="2025-06-11T14:21:00Z" w16du:dateUtc="2025-06-11T18:21:00Z">
            <w:rPr>
              <w:rFonts w:ascii="Times New Roman" w:hAnsi="Times New Roman" w:cs="Times New Roman"/>
              <w:highlight w:val="green"/>
            </w:rPr>
          </w:rPrChange>
        </w:rPr>
        <w:t xml:space="preserve"> fraction of the</w:t>
      </w:r>
      <w:r w:rsidR="00934357" w:rsidRPr="00557BC1">
        <w:rPr>
          <w:rFonts w:ascii="Georgia" w:hAnsi="Georgia" w:cs="Times New Roman"/>
          <w:sz w:val="18"/>
          <w:szCs w:val="18"/>
          <w:rPrChange w:id="1091" w:author="Jackson Halpin" w:date="2025-06-11T14:21:00Z" w16du:dateUtc="2025-06-11T18:21:00Z">
            <w:rPr>
              <w:rFonts w:ascii="Times New Roman" w:hAnsi="Times New Roman" w:cs="Times New Roman"/>
              <w:highlight w:val="green"/>
            </w:rPr>
          </w:rPrChange>
        </w:rPr>
        <w:t xml:space="preserve"> </w:t>
      </w:r>
      <w:r w:rsidR="00F50F29" w:rsidRPr="00557BC1">
        <w:rPr>
          <w:rFonts w:ascii="Georgia" w:hAnsi="Georgia" w:cs="Times New Roman"/>
          <w:sz w:val="18"/>
          <w:szCs w:val="18"/>
          <w:rPrChange w:id="1092" w:author="Jackson Halpin" w:date="2025-06-11T14:21:00Z" w16du:dateUtc="2025-06-11T18:21:00Z">
            <w:rPr>
              <w:rFonts w:ascii="Times New Roman" w:hAnsi="Times New Roman" w:cs="Times New Roman"/>
              <w:highlight w:val="green"/>
            </w:rPr>
          </w:rPrChange>
        </w:rPr>
        <w:t>input library as background</w:t>
      </w:r>
      <w:r w:rsidR="00500B28" w:rsidRPr="00557BC1">
        <w:rPr>
          <w:rFonts w:ascii="Georgia" w:hAnsi="Georgia" w:cs="Times New Roman"/>
          <w:sz w:val="18"/>
          <w:szCs w:val="18"/>
          <w:rPrChange w:id="1093" w:author="Jackson Halpin" w:date="2025-06-11T14:21:00Z" w16du:dateUtc="2025-06-11T18:21:00Z">
            <w:rPr>
              <w:rFonts w:ascii="Times New Roman" w:hAnsi="Times New Roman" w:cs="Times New Roman"/>
              <w:highlight w:val="green"/>
            </w:rPr>
          </w:rPrChange>
        </w:rPr>
        <w:t xml:space="preserve"> (</w:t>
      </w:r>
      <w:r w:rsidR="00500B28" w:rsidRPr="00557BC1">
        <w:rPr>
          <w:rFonts w:ascii="Georgia" w:hAnsi="Georgia" w:cs="Times New Roman"/>
          <w:b/>
          <w:bCs/>
          <w:sz w:val="18"/>
          <w:szCs w:val="18"/>
          <w:rPrChange w:id="1094" w:author="Jackson Halpin" w:date="2025-06-11T14:21:00Z" w16du:dateUtc="2025-06-11T18:21:00Z">
            <w:rPr>
              <w:rFonts w:ascii="Times New Roman" w:hAnsi="Times New Roman" w:cs="Times New Roman"/>
              <w:b/>
              <w:bCs/>
              <w:highlight w:val="green"/>
            </w:rPr>
          </w:rPrChange>
        </w:rPr>
        <w:t>Figure 3A</w:t>
      </w:r>
      <w:r w:rsidR="00500B28" w:rsidRPr="00557BC1">
        <w:rPr>
          <w:rFonts w:ascii="Georgia" w:hAnsi="Georgia" w:cs="Times New Roman"/>
          <w:sz w:val="18"/>
          <w:szCs w:val="18"/>
          <w:rPrChange w:id="1095" w:author="Jackson Halpin" w:date="2025-06-11T14:21:00Z" w16du:dateUtc="2025-06-11T18:21:00Z">
            <w:rPr>
              <w:rFonts w:ascii="Times New Roman" w:hAnsi="Times New Roman" w:cs="Times New Roman"/>
              <w:highlight w:val="green"/>
            </w:rPr>
          </w:rPrChange>
        </w:rPr>
        <w:t>).</w:t>
      </w:r>
      <w:r w:rsidR="00A74A4F" w:rsidRPr="00557BC1">
        <w:rPr>
          <w:rFonts w:ascii="Georgia" w:hAnsi="Georgia" w:cs="Times New Roman"/>
          <w:sz w:val="18"/>
          <w:szCs w:val="18"/>
          <w:rPrChange w:id="1096" w:author="Jackson Halpin" w:date="2025-06-11T14:21:00Z" w16du:dateUtc="2025-06-11T18:21:00Z">
            <w:rPr>
              <w:rFonts w:ascii="Times New Roman" w:hAnsi="Times New Roman" w:cs="Times New Roman"/>
              <w:highlight w:val="green"/>
            </w:rPr>
          </w:rPrChange>
        </w:rPr>
        <w:t xml:space="preserve"> </w:t>
      </w:r>
      <w:ins w:id="1097" w:author="Jennifer Kosmatka" w:date="2025-05-31T11:22:00Z" w16du:dateUtc="2025-05-31T15:22:00Z">
        <w:r w:rsidR="00C53F0D" w:rsidRPr="00557BC1">
          <w:rPr>
            <w:rFonts w:ascii="Georgia" w:hAnsi="Georgia" w:cs="Times New Roman"/>
            <w:sz w:val="18"/>
            <w:szCs w:val="18"/>
            <w:rPrChange w:id="1098" w:author="Jackson Halpin" w:date="2025-06-11T14:21:00Z" w16du:dateUtc="2025-06-11T18:21:00Z">
              <w:rPr>
                <w:rFonts w:ascii="Times New Roman" w:hAnsi="Times New Roman" w:cs="Times New Roman"/>
                <w:highlight w:val="green"/>
              </w:rPr>
            </w:rPrChange>
          </w:rPr>
          <w:t xml:space="preserve">Consistent </w:t>
        </w:r>
      </w:ins>
      <w:commentRangeStart w:id="1099"/>
      <w:del w:id="1100" w:author="Jennifer Kosmatka" w:date="2025-05-31T11:22:00Z" w16du:dateUtc="2025-05-31T15:22:00Z">
        <w:r w:rsidR="00D37BCE" w:rsidRPr="00557BC1" w:rsidDel="00C53F0D">
          <w:rPr>
            <w:rFonts w:ascii="Georgia" w:hAnsi="Georgia" w:cs="Times New Roman"/>
            <w:strike/>
            <w:sz w:val="18"/>
            <w:szCs w:val="18"/>
            <w:rPrChange w:id="1101" w:author="Jackson Halpin" w:date="2025-06-11T14:21:00Z" w16du:dateUtc="2025-06-11T18:21:00Z">
              <w:rPr>
                <w:rFonts w:ascii="Times New Roman" w:hAnsi="Times New Roman" w:cs="Times New Roman"/>
                <w:strike/>
                <w:highlight w:val="green"/>
              </w:rPr>
            </w:rPrChange>
          </w:rPr>
          <w:delText>The logo is a visual representation of a position-specific scoring matrix, or PSSM.</w:delText>
        </w:r>
        <w:r w:rsidR="00D37BCE" w:rsidRPr="00557BC1" w:rsidDel="00C53F0D">
          <w:rPr>
            <w:rFonts w:ascii="Georgia" w:hAnsi="Georgia" w:cs="Times New Roman"/>
            <w:sz w:val="18"/>
            <w:szCs w:val="18"/>
            <w:rPrChange w:id="1102" w:author="Jackson Halpin" w:date="2025-06-11T14:21:00Z" w16du:dateUtc="2025-06-11T18:21:00Z">
              <w:rPr>
                <w:rFonts w:ascii="Times New Roman" w:hAnsi="Times New Roman" w:cs="Times New Roman"/>
                <w:highlight w:val="green"/>
              </w:rPr>
            </w:rPrChange>
          </w:rPr>
          <w:delText xml:space="preserve"> </w:delText>
        </w:r>
        <w:commentRangeEnd w:id="1099"/>
        <w:r w:rsidR="00D37BCE" w:rsidRPr="00557BC1" w:rsidDel="00C53F0D">
          <w:rPr>
            <w:rStyle w:val="CommentReference"/>
            <w:rFonts w:ascii="Georgia" w:hAnsi="Georgia"/>
            <w:sz w:val="10"/>
            <w:szCs w:val="10"/>
            <w:rPrChange w:id="1103" w:author="Jackson Halpin" w:date="2025-06-11T14:21:00Z" w16du:dateUtc="2025-06-11T18:21:00Z">
              <w:rPr>
                <w:rStyle w:val="CommentReference"/>
                <w:highlight w:val="green"/>
              </w:rPr>
            </w:rPrChange>
          </w:rPr>
          <w:commentReference w:id="1099"/>
        </w:r>
        <w:r w:rsidR="00A74A4F" w:rsidRPr="00557BC1" w:rsidDel="00C53F0D">
          <w:rPr>
            <w:rFonts w:ascii="Georgia" w:hAnsi="Georgia" w:cs="Times New Roman"/>
            <w:sz w:val="18"/>
            <w:szCs w:val="18"/>
            <w:rPrChange w:id="1104" w:author="Jackson Halpin" w:date="2025-06-11T14:21:00Z" w16du:dateUtc="2025-06-11T18:21:00Z">
              <w:rPr>
                <w:rFonts w:ascii="Times New Roman" w:hAnsi="Times New Roman" w:cs="Times New Roman"/>
                <w:highlight w:val="green"/>
              </w:rPr>
            </w:rPrChange>
          </w:rPr>
          <w:delText xml:space="preserve">Consistent </w:delText>
        </w:r>
      </w:del>
      <w:r w:rsidR="00A74A4F" w:rsidRPr="00557BC1">
        <w:rPr>
          <w:rFonts w:ascii="Georgia" w:hAnsi="Georgia" w:cs="Times New Roman"/>
          <w:sz w:val="18"/>
          <w:szCs w:val="18"/>
          <w:rPrChange w:id="1105" w:author="Jackson Halpin" w:date="2025-06-11T14:21:00Z" w16du:dateUtc="2025-06-11T18:21:00Z">
            <w:rPr>
              <w:rFonts w:ascii="Times New Roman" w:hAnsi="Times New Roman" w:cs="Times New Roman"/>
              <w:highlight w:val="green"/>
            </w:rPr>
          </w:rPrChange>
        </w:rPr>
        <w:t xml:space="preserve">with this logo capturing features </w:t>
      </w:r>
      <w:r w:rsidR="00500C7C" w:rsidRPr="00557BC1">
        <w:rPr>
          <w:rFonts w:ascii="Georgia" w:hAnsi="Georgia" w:cs="Times New Roman"/>
          <w:sz w:val="18"/>
          <w:szCs w:val="18"/>
          <w:rPrChange w:id="1106" w:author="Jackson Halpin" w:date="2025-06-11T14:21:00Z" w16du:dateUtc="2025-06-11T18:21:00Z">
            <w:rPr>
              <w:rFonts w:ascii="Times New Roman" w:hAnsi="Times New Roman" w:cs="Times New Roman"/>
              <w:highlight w:val="green"/>
            </w:rPr>
          </w:rPrChange>
        </w:rPr>
        <w:t>related to binding affinity</w:t>
      </w:r>
      <w:r w:rsidR="00A74A4F" w:rsidRPr="00557BC1">
        <w:rPr>
          <w:rFonts w:ascii="Georgia" w:hAnsi="Georgia" w:cs="Times New Roman"/>
          <w:sz w:val="18"/>
          <w:szCs w:val="18"/>
          <w:rPrChange w:id="1107" w:author="Jackson Halpin" w:date="2025-06-11T14:21:00Z" w16du:dateUtc="2025-06-11T18:21:00Z">
            <w:rPr>
              <w:rFonts w:ascii="Times New Roman" w:hAnsi="Times New Roman" w:cs="Times New Roman"/>
              <w:highlight w:val="green"/>
            </w:rPr>
          </w:rPrChange>
        </w:rPr>
        <w:t xml:space="preserve">, a </w:t>
      </w:r>
      <w:r w:rsidR="009244D3" w:rsidRPr="00557BC1">
        <w:rPr>
          <w:rFonts w:ascii="Georgia" w:hAnsi="Georgia" w:cs="Times New Roman"/>
          <w:sz w:val="18"/>
          <w:szCs w:val="18"/>
          <w:rPrChange w:id="1108" w:author="Jackson Halpin" w:date="2025-06-11T14:21:00Z" w16du:dateUtc="2025-06-11T18:21:00Z">
            <w:rPr>
              <w:rFonts w:ascii="Times New Roman" w:hAnsi="Times New Roman" w:cs="Times New Roman"/>
              <w:highlight w:val="green"/>
            </w:rPr>
          </w:rPrChange>
        </w:rPr>
        <w:t xml:space="preserve">consensus </w:t>
      </w:r>
      <w:r w:rsidR="00A74A4F" w:rsidRPr="00557BC1">
        <w:rPr>
          <w:rFonts w:ascii="Georgia" w:hAnsi="Georgia" w:cs="Times New Roman"/>
          <w:sz w:val="18"/>
          <w:szCs w:val="18"/>
          <w:rPrChange w:id="1109" w:author="Jackson Halpin" w:date="2025-06-11T14:21:00Z" w16du:dateUtc="2025-06-11T18:21:00Z">
            <w:rPr>
              <w:rFonts w:ascii="Times New Roman" w:hAnsi="Times New Roman" w:cs="Times New Roman"/>
              <w:highlight w:val="green"/>
            </w:rPr>
          </w:rPrChange>
        </w:rPr>
        <w:t>peptide derived</w:t>
      </w:r>
      <w:r w:rsidR="00FD0498" w:rsidRPr="00557BC1">
        <w:rPr>
          <w:rFonts w:ascii="Georgia" w:hAnsi="Georgia" w:cs="Times New Roman"/>
          <w:sz w:val="18"/>
          <w:szCs w:val="18"/>
          <w:rPrChange w:id="1110" w:author="Jackson Halpin" w:date="2025-06-11T14:21:00Z" w16du:dateUtc="2025-06-11T18:21:00Z">
            <w:rPr>
              <w:rFonts w:ascii="Times New Roman" w:hAnsi="Times New Roman" w:cs="Times New Roman"/>
              <w:highlight w:val="green"/>
            </w:rPr>
          </w:rPrChange>
        </w:rPr>
        <w:t xml:space="preserve"> </w:t>
      </w:r>
      <w:r w:rsidR="00A74A4F" w:rsidRPr="00557BC1">
        <w:rPr>
          <w:rFonts w:ascii="Georgia" w:hAnsi="Georgia" w:cs="Times New Roman"/>
          <w:sz w:val="18"/>
          <w:szCs w:val="18"/>
          <w:rPrChange w:id="1111" w:author="Jackson Halpin" w:date="2025-06-11T14:21:00Z" w16du:dateUtc="2025-06-11T18:21:00Z">
            <w:rPr>
              <w:rFonts w:ascii="Times New Roman" w:hAnsi="Times New Roman" w:cs="Times New Roman"/>
              <w:highlight w:val="green"/>
            </w:rPr>
          </w:rPrChange>
        </w:rPr>
        <w:t xml:space="preserve">from </w:t>
      </w:r>
      <w:r w:rsidR="00FD0498" w:rsidRPr="00557BC1">
        <w:rPr>
          <w:rFonts w:ascii="Georgia" w:hAnsi="Georgia" w:cs="Times New Roman"/>
          <w:sz w:val="18"/>
          <w:szCs w:val="18"/>
          <w:rPrChange w:id="1112" w:author="Jackson Halpin" w:date="2025-06-11T14:21:00Z" w16du:dateUtc="2025-06-11T18:21:00Z">
            <w:rPr>
              <w:rFonts w:ascii="Times New Roman" w:hAnsi="Times New Roman" w:cs="Times New Roman"/>
              <w:highlight w:val="green"/>
            </w:rPr>
          </w:rPrChange>
        </w:rPr>
        <w:t xml:space="preserve">the </w:t>
      </w:r>
      <w:r w:rsidR="009244D3" w:rsidRPr="00557BC1">
        <w:rPr>
          <w:rFonts w:ascii="Georgia" w:hAnsi="Georgia" w:cs="Times New Roman"/>
          <w:sz w:val="18"/>
          <w:szCs w:val="18"/>
          <w:rPrChange w:id="1113" w:author="Jackson Halpin" w:date="2025-06-11T14:21:00Z" w16du:dateUtc="2025-06-11T18:21:00Z">
            <w:rPr>
              <w:rFonts w:ascii="Times New Roman" w:hAnsi="Times New Roman" w:cs="Times New Roman"/>
              <w:highlight w:val="green"/>
            </w:rPr>
          </w:rPrChange>
        </w:rPr>
        <w:t xml:space="preserve">residues indicated as most over-enriched in binders, </w:t>
      </w:r>
      <w:proofErr w:type="spellStart"/>
      <w:r w:rsidR="009244D3" w:rsidRPr="00557BC1">
        <w:rPr>
          <w:rFonts w:ascii="Georgia" w:hAnsi="Georgia" w:cs="Times New Roman"/>
          <w:sz w:val="18"/>
          <w:szCs w:val="18"/>
          <w:rPrChange w:id="1114" w:author="Jackson Halpin" w:date="2025-06-11T14:21:00Z" w16du:dateUtc="2025-06-11T18:21:00Z">
            <w:rPr>
              <w:rFonts w:ascii="Times New Roman" w:hAnsi="Times New Roman" w:cs="Times New Roman"/>
              <w:highlight w:val="green"/>
            </w:rPr>
          </w:rPrChange>
        </w:rPr>
        <w:t>pCONS</w:t>
      </w:r>
      <w:r w:rsidR="009244D3" w:rsidRPr="00557BC1">
        <w:rPr>
          <w:rFonts w:ascii="Georgia" w:hAnsi="Georgia" w:cs="Times New Roman"/>
          <w:sz w:val="18"/>
          <w:szCs w:val="18"/>
          <w:vertAlign w:val="subscript"/>
          <w:rPrChange w:id="1115" w:author="Jackson Halpin" w:date="2025-06-11T14:21:00Z" w16du:dateUtc="2025-06-11T18:21:00Z">
            <w:rPr>
              <w:rFonts w:ascii="Times New Roman" w:hAnsi="Times New Roman" w:cs="Times New Roman"/>
              <w:highlight w:val="green"/>
              <w:vertAlign w:val="subscript"/>
            </w:rPr>
          </w:rPrChange>
        </w:rPr>
        <w:t>LIR</w:t>
      </w:r>
      <w:commentRangeStart w:id="1116"/>
      <w:commentRangeStart w:id="1117"/>
      <w:commentRangeEnd w:id="1116"/>
      <w:proofErr w:type="spellEnd"/>
      <w:r w:rsidR="0006478D" w:rsidRPr="00557BC1">
        <w:rPr>
          <w:rStyle w:val="CommentReference"/>
          <w:rFonts w:ascii="Georgia" w:hAnsi="Georgia"/>
          <w:sz w:val="10"/>
          <w:szCs w:val="10"/>
          <w:rPrChange w:id="1118" w:author="Jackson Halpin" w:date="2025-06-11T14:21:00Z" w16du:dateUtc="2025-06-11T18:21:00Z">
            <w:rPr>
              <w:rStyle w:val="CommentReference"/>
              <w:highlight w:val="green"/>
            </w:rPr>
          </w:rPrChange>
        </w:rPr>
        <w:commentReference w:id="1116"/>
      </w:r>
      <w:commentRangeEnd w:id="1117"/>
      <w:r w:rsidR="00C53F0D" w:rsidRPr="00557BC1">
        <w:rPr>
          <w:rStyle w:val="CommentReference"/>
          <w:rFonts w:ascii="Georgia" w:hAnsi="Georgia"/>
          <w:sz w:val="10"/>
          <w:szCs w:val="10"/>
          <w:rPrChange w:id="1119" w:author="Jackson Halpin" w:date="2025-06-11T14:21:00Z" w16du:dateUtc="2025-06-11T18:21:00Z">
            <w:rPr>
              <w:rStyle w:val="CommentReference"/>
            </w:rPr>
          </w:rPrChange>
        </w:rPr>
        <w:commentReference w:id="1117"/>
      </w:r>
      <w:r w:rsidR="00384F04" w:rsidRPr="00557BC1">
        <w:rPr>
          <w:rFonts w:ascii="Georgia" w:hAnsi="Georgia" w:cs="Times New Roman"/>
          <w:sz w:val="18"/>
          <w:szCs w:val="18"/>
          <w:rPrChange w:id="1120" w:author="Jackson Halpin" w:date="2025-06-11T14:21:00Z" w16du:dateUtc="2025-06-11T18:21:00Z">
            <w:rPr>
              <w:rFonts w:ascii="Times New Roman" w:hAnsi="Times New Roman" w:cs="Times New Roman"/>
              <w:highlight w:val="green"/>
            </w:rPr>
          </w:rPrChange>
        </w:rPr>
        <w:t xml:space="preserve"> bound to LC3B with a dissociation constant of </w:t>
      </w:r>
      <w:r w:rsidR="00680C84" w:rsidRPr="00557BC1">
        <w:rPr>
          <w:rFonts w:ascii="Georgia" w:hAnsi="Georgia" w:cs="Times New Roman"/>
          <w:sz w:val="18"/>
          <w:szCs w:val="18"/>
          <w:rPrChange w:id="1121" w:author="Jackson Halpin" w:date="2025-06-11T14:21:00Z" w16du:dateUtc="2025-06-11T18:21:00Z">
            <w:rPr>
              <w:rFonts w:ascii="Times New Roman" w:hAnsi="Times New Roman" w:cs="Times New Roman"/>
              <w:highlight w:val="green"/>
            </w:rPr>
          </w:rPrChange>
        </w:rPr>
        <w:t>~</w:t>
      </w:r>
      <w:r w:rsidR="00384F04" w:rsidRPr="00557BC1">
        <w:rPr>
          <w:rFonts w:ascii="Georgia" w:hAnsi="Georgia" w:cs="Times New Roman"/>
          <w:sz w:val="18"/>
          <w:szCs w:val="18"/>
          <w:rPrChange w:id="1122" w:author="Jackson Halpin" w:date="2025-06-11T14:21:00Z" w16du:dateUtc="2025-06-11T18:21:00Z">
            <w:rPr>
              <w:rFonts w:ascii="Times New Roman" w:hAnsi="Times New Roman" w:cs="Times New Roman"/>
              <w:highlight w:val="green"/>
            </w:rPr>
          </w:rPrChange>
        </w:rPr>
        <w:t>6</w:t>
      </w:r>
      <w:r w:rsidR="00680C84" w:rsidRPr="00557BC1">
        <w:rPr>
          <w:rFonts w:ascii="Georgia" w:hAnsi="Georgia" w:cs="Times New Roman"/>
          <w:sz w:val="18"/>
          <w:szCs w:val="18"/>
          <w:rPrChange w:id="1123" w:author="Jackson Halpin" w:date="2025-06-11T14:21:00Z" w16du:dateUtc="2025-06-11T18:21:00Z">
            <w:rPr>
              <w:rFonts w:ascii="Times New Roman" w:hAnsi="Times New Roman" w:cs="Times New Roman"/>
              <w:highlight w:val="green"/>
            </w:rPr>
          </w:rPrChange>
        </w:rPr>
        <w:t>0</w:t>
      </w:r>
      <w:r w:rsidR="00384F04" w:rsidRPr="00557BC1">
        <w:rPr>
          <w:rFonts w:ascii="Georgia" w:hAnsi="Georgia" w:cs="Times New Roman"/>
          <w:sz w:val="18"/>
          <w:szCs w:val="18"/>
          <w:rPrChange w:id="1124" w:author="Jackson Halpin" w:date="2025-06-11T14:21:00Z" w16du:dateUtc="2025-06-11T18:21:00Z">
            <w:rPr>
              <w:rFonts w:ascii="Times New Roman" w:hAnsi="Times New Roman" w:cs="Times New Roman"/>
              <w:highlight w:val="green"/>
            </w:rPr>
          </w:rPrChange>
        </w:rPr>
        <w:t xml:space="preserve"> nM (</w:t>
      </w:r>
      <w:r w:rsidR="00384F04" w:rsidRPr="00557BC1">
        <w:rPr>
          <w:rFonts w:ascii="Georgia" w:hAnsi="Georgia" w:cs="Times New Roman"/>
          <w:b/>
          <w:bCs/>
          <w:sz w:val="18"/>
          <w:szCs w:val="18"/>
          <w:rPrChange w:id="1125" w:author="Jackson Halpin" w:date="2025-06-11T14:21:00Z" w16du:dateUtc="2025-06-11T18:21:00Z">
            <w:rPr>
              <w:rFonts w:ascii="Times New Roman" w:hAnsi="Times New Roman" w:cs="Times New Roman"/>
              <w:b/>
              <w:bCs/>
              <w:highlight w:val="green"/>
            </w:rPr>
          </w:rPrChange>
        </w:rPr>
        <w:t>Figure 3B</w:t>
      </w:r>
      <w:r w:rsidR="00384F04" w:rsidRPr="00557BC1">
        <w:rPr>
          <w:rFonts w:ascii="Georgia" w:hAnsi="Georgia" w:cs="Times New Roman"/>
          <w:sz w:val="18"/>
          <w:szCs w:val="18"/>
          <w:rPrChange w:id="1126" w:author="Jackson Halpin" w:date="2025-06-11T14:21:00Z" w16du:dateUtc="2025-06-11T18:21:00Z">
            <w:rPr>
              <w:rFonts w:ascii="Times New Roman" w:hAnsi="Times New Roman" w:cs="Times New Roman"/>
              <w:highlight w:val="green"/>
            </w:rPr>
          </w:rPrChange>
        </w:rPr>
        <w:t>)</w:t>
      </w:r>
      <w:r w:rsidR="00500C7C" w:rsidRPr="00557BC1">
        <w:rPr>
          <w:rFonts w:ascii="Georgia" w:hAnsi="Georgia" w:cs="Times New Roman"/>
          <w:sz w:val="18"/>
          <w:szCs w:val="18"/>
          <w:rPrChange w:id="1127" w:author="Jackson Halpin" w:date="2025-06-11T14:21:00Z" w16du:dateUtc="2025-06-11T18:21:00Z">
            <w:rPr>
              <w:rFonts w:ascii="Times New Roman" w:hAnsi="Times New Roman" w:cs="Times New Roman"/>
              <w:highlight w:val="green"/>
            </w:rPr>
          </w:rPrChange>
        </w:rPr>
        <w:t xml:space="preserve">. This affinity is </w:t>
      </w:r>
      <w:r w:rsidR="00384F04" w:rsidRPr="00557BC1">
        <w:rPr>
          <w:rFonts w:ascii="Georgia" w:hAnsi="Georgia" w:cs="Times New Roman"/>
          <w:sz w:val="18"/>
          <w:szCs w:val="18"/>
          <w:rPrChange w:id="1128" w:author="Jackson Halpin" w:date="2025-06-11T14:21:00Z" w16du:dateUtc="2025-06-11T18:21:00Z">
            <w:rPr>
              <w:rFonts w:ascii="Times New Roman" w:hAnsi="Times New Roman" w:cs="Times New Roman"/>
              <w:highlight w:val="green"/>
            </w:rPr>
          </w:rPrChange>
        </w:rPr>
        <w:t>on par with the tightest known LC3B-binding peptide, Ank2</w:t>
      </w:r>
      <w:r w:rsidR="00384F04" w:rsidRPr="00557BC1">
        <w:rPr>
          <w:rFonts w:ascii="Georgia" w:hAnsi="Georgia" w:cs="Times New Roman"/>
          <w:sz w:val="18"/>
          <w:szCs w:val="18"/>
          <w:vertAlign w:val="superscript"/>
          <w:rPrChange w:id="1129" w:author="Jackson Halpin" w:date="2025-06-11T14:21:00Z" w16du:dateUtc="2025-06-11T18:21:00Z">
            <w:rPr>
              <w:rFonts w:ascii="Times New Roman" w:hAnsi="Times New Roman" w:cs="Times New Roman"/>
              <w:highlight w:val="green"/>
              <w:vertAlign w:val="superscript"/>
            </w:rPr>
          </w:rPrChange>
        </w:rPr>
        <w:t>1578-1613</w:t>
      </w:r>
      <w:r w:rsidR="007863A6" w:rsidRPr="00557BC1">
        <w:rPr>
          <w:rFonts w:ascii="Georgia" w:hAnsi="Georgia" w:cs="Times New Roman"/>
          <w:sz w:val="18"/>
          <w:szCs w:val="18"/>
          <w:vertAlign w:val="superscript"/>
          <w:rPrChange w:id="1130" w:author="Jackson Halpin" w:date="2025-06-11T14:21:00Z" w16du:dateUtc="2025-06-11T18:21:00Z">
            <w:rPr>
              <w:rFonts w:ascii="Times New Roman" w:hAnsi="Times New Roman" w:cs="Times New Roman"/>
              <w:highlight w:val="green"/>
              <w:vertAlign w:val="superscript"/>
            </w:rPr>
          </w:rPrChange>
        </w:rPr>
        <w:t xml:space="preserve"> </w:t>
      </w:r>
      <w:r w:rsidR="007863A6" w:rsidRPr="00557BC1">
        <w:rPr>
          <w:rFonts w:ascii="Georgia" w:hAnsi="Georgia" w:cs="Times New Roman"/>
          <w:sz w:val="18"/>
          <w:szCs w:val="18"/>
          <w:rPrChange w:id="1131" w:author="Jackson Halpin" w:date="2025-06-11T14:21:00Z" w16du:dateUtc="2025-06-11T18:21:00Z">
            <w:rPr>
              <w:rFonts w:ascii="Times New Roman" w:hAnsi="Times New Roman" w:cs="Times New Roman"/>
              <w:highlight w:val="green"/>
            </w:rPr>
          </w:rPrChange>
        </w:rPr>
        <w:fldChar w:fldCharType="begin"/>
      </w:r>
      <w:r w:rsidR="00254B7E" w:rsidRPr="00557BC1">
        <w:rPr>
          <w:rFonts w:ascii="Georgia" w:hAnsi="Georgia" w:cs="Times New Roman"/>
          <w:sz w:val="18"/>
          <w:szCs w:val="18"/>
          <w:rPrChange w:id="1132" w:author="Jackson Halpin" w:date="2025-06-11T14:21:00Z" w16du:dateUtc="2025-06-11T18:21:00Z">
            <w:rPr>
              <w:rFonts w:ascii="Times New Roman" w:hAnsi="Times New Roman" w:cs="Times New Roman"/>
              <w:highlight w:val="green"/>
            </w:rPr>
          </w:rPrChange>
        </w:rPr>
        <w:instrText xml:space="preserve"> ADDIN ZOTERO_ITEM CSL_CITATION {"citationID":"HJo6GmrU","properties":{"formattedCitation":"(Li et al. 2018a)","plainCitation":"(Li et al. 2018a)","noteIndex":0},"citationItems":[{"id":51,"uris":["http://zotero.org/users/local/DUCgBsd9/items/WUBBMP9Q","http://zotero.org/users/14717947/items/WUBBMP9Q"],"itemData":{"id":51,"type":"article-journal","container-title":"Nature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schema":"https://github.com/citation-style-language/schema/raw/master/csl-citation.json"} </w:instrText>
      </w:r>
      <w:r w:rsidR="007863A6" w:rsidRPr="00557BC1">
        <w:rPr>
          <w:rFonts w:ascii="Georgia" w:hAnsi="Georgia" w:cs="Times New Roman"/>
          <w:sz w:val="18"/>
          <w:szCs w:val="18"/>
          <w:rPrChange w:id="1133" w:author="Jackson Halpin" w:date="2025-06-11T14:21:00Z" w16du:dateUtc="2025-06-11T18:21:00Z">
            <w:rPr>
              <w:rFonts w:ascii="Times New Roman" w:hAnsi="Times New Roman" w:cs="Times New Roman"/>
              <w:highlight w:val="green"/>
            </w:rPr>
          </w:rPrChange>
        </w:rPr>
        <w:fldChar w:fldCharType="separate"/>
      </w:r>
      <w:r w:rsidR="00254B7E" w:rsidRPr="00557BC1">
        <w:rPr>
          <w:rFonts w:ascii="Georgia" w:hAnsi="Georgia" w:cs="Times New Roman"/>
          <w:noProof/>
          <w:sz w:val="18"/>
          <w:szCs w:val="18"/>
          <w:rPrChange w:id="1134" w:author="Jackson Halpin" w:date="2025-06-11T14:21:00Z" w16du:dateUtc="2025-06-11T18:21:00Z">
            <w:rPr>
              <w:rFonts w:ascii="Times New Roman" w:hAnsi="Times New Roman" w:cs="Times New Roman"/>
              <w:noProof/>
              <w:highlight w:val="green"/>
            </w:rPr>
          </w:rPrChange>
        </w:rPr>
        <w:t>(Li et al. 2018a)</w:t>
      </w:r>
      <w:r w:rsidR="007863A6" w:rsidRPr="00557BC1">
        <w:rPr>
          <w:rFonts w:ascii="Georgia" w:hAnsi="Georgia" w:cs="Times New Roman"/>
          <w:sz w:val="18"/>
          <w:szCs w:val="18"/>
          <w:rPrChange w:id="1135" w:author="Jackson Halpin" w:date="2025-06-11T14:21:00Z" w16du:dateUtc="2025-06-11T18:21:00Z">
            <w:rPr>
              <w:rFonts w:ascii="Times New Roman" w:hAnsi="Times New Roman" w:cs="Times New Roman"/>
              <w:highlight w:val="green"/>
            </w:rPr>
          </w:rPrChange>
        </w:rPr>
        <w:fldChar w:fldCharType="end"/>
      </w:r>
      <w:r w:rsidR="009244D3" w:rsidRPr="00557BC1">
        <w:rPr>
          <w:rFonts w:ascii="Georgia" w:hAnsi="Georgia" w:cs="Times New Roman"/>
          <w:sz w:val="18"/>
          <w:szCs w:val="18"/>
          <w:rPrChange w:id="1136" w:author="Jackson Halpin" w:date="2025-06-11T14:21:00Z" w16du:dateUtc="2025-06-11T18:21:00Z">
            <w:rPr>
              <w:rFonts w:ascii="Times New Roman" w:hAnsi="Times New Roman" w:cs="Times New Roman"/>
              <w:highlight w:val="green"/>
            </w:rPr>
          </w:rPrChange>
        </w:rPr>
        <w:t xml:space="preserve">. </w:t>
      </w:r>
      <w:proofErr w:type="spellStart"/>
      <w:r w:rsidR="009244D3" w:rsidRPr="00557BC1">
        <w:rPr>
          <w:rFonts w:ascii="Georgia" w:hAnsi="Georgia" w:cs="Times New Roman"/>
          <w:sz w:val="18"/>
          <w:szCs w:val="18"/>
          <w:rPrChange w:id="1137" w:author="Jackson Halpin" w:date="2025-06-11T14:21:00Z" w16du:dateUtc="2025-06-11T18:21:00Z">
            <w:rPr>
              <w:rFonts w:ascii="Times New Roman" w:hAnsi="Times New Roman" w:cs="Times New Roman"/>
              <w:highlight w:val="green"/>
            </w:rPr>
          </w:rPrChange>
        </w:rPr>
        <w:t>pCONS</w:t>
      </w:r>
      <w:r w:rsidR="009244D3" w:rsidRPr="00557BC1">
        <w:rPr>
          <w:rFonts w:ascii="Georgia" w:hAnsi="Georgia" w:cs="Times New Roman"/>
          <w:sz w:val="18"/>
          <w:szCs w:val="18"/>
          <w:vertAlign w:val="subscript"/>
          <w:rPrChange w:id="1138" w:author="Jackson Halpin" w:date="2025-06-11T14:21:00Z" w16du:dateUtc="2025-06-11T18:21:00Z">
            <w:rPr>
              <w:rFonts w:ascii="Times New Roman" w:hAnsi="Times New Roman" w:cs="Times New Roman"/>
              <w:highlight w:val="green"/>
              <w:vertAlign w:val="subscript"/>
            </w:rPr>
          </w:rPrChange>
        </w:rPr>
        <w:t>LIR</w:t>
      </w:r>
      <w:proofErr w:type="spellEnd"/>
      <w:r w:rsidR="009244D3" w:rsidRPr="00557BC1">
        <w:rPr>
          <w:rFonts w:ascii="Georgia" w:hAnsi="Georgia" w:cs="Times New Roman"/>
          <w:sz w:val="18"/>
          <w:szCs w:val="18"/>
          <w:vertAlign w:val="subscript"/>
          <w:rPrChange w:id="1139" w:author="Jackson Halpin" w:date="2025-06-11T14:21:00Z" w16du:dateUtc="2025-06-11T18:21:00Z">
            <w:rPr>
              <w:rFonts w:ascii="Times New Roman" w:hAnsi="Times New Roman" w:cs="Times New Roman"/>
              <w:highlight w:val="green"/>
              <w:vertAlign w:val="subscript"/>
            </w:rPr>
          </w:rPrChange>
        </w:rPr>
        <w:t xml:space="preserve"> </w:t>
      </w:r>
      <w:r w:rsidR="009244D3" w:rsidRPr="00557BC1">
        <w:rPr>
          <w:rFonts w:ascii="Georgia" w:hAnsi="Georgia" w:cs="Times New Roman"/>
          <w:sz w:val="18"/>
          <w:szCs w:val="18"/>
          <w:rPrChange w:id="1140" w:author="Jackson Halpin" w:date="2025-06-11T14:21:00Z" w16du:dateUtc="2025-06-11T18:21:00Z">
            <w:rPr>
              <w:rFonts w:ascii="Times New Roman" w:hAnsi="Times New Roman" w:cs="Times New Roman"/>
              <w:highlight w:val="green"/>
            </w:rPr>
          </w:rPrChange>
        </w:rPr>
        <w:t>also</w:t>
      </w:r>
      <w:r w:rsidR="009244D3" w:rsidRPr="00557BC1">
        <w:rPr>
          <w:rFonts w:ascii="Georgia" w:hAnsi="Georgia" w:cs="Times New Roman"/>
          <w:sz w:val="18"/>
          <w:szCs w:val="18"/>
          <w:vertAlign w:val="subscript"/>
          <w:rPrChange w:id="1141" w:author="Jackson Halpin" w:date="2025-06-11T14:21:00Z" w16du:dateUtc="2025-06-11T18:21:00Z">
            <w:rPr>
              <w:rFonts w:ascii="Times New Roman" w:hAnsi="Times New Roman" w:cs="Times New Roman"/>
              <w:highlight w:val="green"/>
              <w:vertAlign w:val="subscript"/>
            </w:rPr>
          </w:rPrChange>
        </w:rPr>
        <w:t xml:space="preserve"> </w:t>
      </w:r>
      <w:r w:rsidR="009244D3" w:rsidRPr="00557BC1">
        <w:rPr>
          <w:rFonts w:ascii="Georgia" w:hAnsi="Georgia" w:cs="Times New Roman"/>
          <w:sz w:val="18"/>
          <w:szCs w:val="18"/>
          <w:rPrChange w:id="1142" w:author="Jackson Halpin" w:date="2025-06-11T14:21:00Z" w16du:dateUtc="2025-06-11T18:21:00Z">
            <w:rPr>
              <w:rFonts w:ascii="Times New Roman" w:hAnsi="Times New Roman" w:cs="Times New Roman"/>
              <w:highlight w:val="green"/>
            </w:rPr>
          </w:rPrChange>
        </w:rPr>
        <w:t>binds</w:t>
      </w:r>
      <w:r w:rsidR="009244D3" w:rsidRPr="00557BC1">
        <w:rPr>
          <w:rFonts w:ascii="Georgia" w:hAnsi="Georgia" w:cs="Times New Roman"/>
          <w:sz w:val="18"/>
          <w:szCs w:val="18"/>
          <w:vertAlign w:val="subscript"/>
          <w:rPrChange w:id="1143" w:author="Jackson Halpin" w:date="2025-06-11T14:21:00Z" w16du:dateUtc="2025-06-11T18:21:00Z">
            <w:rPr>
              <w:rFonts w:ascii="Times New Roman" w:hAnsi="Times New Roman" w:cs="Times New Roman"/>
              <w:highlight w:val="green"/>
              <w:vertAlign w:val="subscript"/>
            </w:rPr>
          </w:rPrChange>
        </w:rPr>
        <w:t xml:space="preserve"> </w:t>
      </w:r>
      <w:r w:rsidR="00680C84" w:rsidRPr="00557BC1">
        <w:rPr>
          <w:rFonts w:ascii="Georgia" w:hAnsi="Georgia" w:cs="Times New Roman"/>
          <w:sz w:val="18"/>
          <w:szCs w:val="18"/>
          <w:rPrChange w:id="1144" w:author="Jackson Halpin" w:date="2025-06-11T14:21:00Z" w16du:dateUtc="2025-06-11T18:21:00Z">
            <w:rPr>
              <w:rFonts w:ascii="Times New Roman" w:hAnsi="Times New Roman" w:cs="Times New Roman"/>
              <w:highlight w:val="green"/>
            </w:rPr>
          </w:rPrChange>
        </w:rPr>
        <w:t xml:space="preserve">~30-fold </w:t>
      </w:r>
      <w:r w:rsidR="009244D3" w:rsidRPr="00557BC1">
        <w:rPr>
          <w:rFonts w:ascii="Georgia" w:hAnsi="Georgia" w:cs="Times New Roman"/>
          <w:sz w:val="18"/>
          <w:szCs w:val="18"/>
          <w:rPrChange w:id="1145" w:author="Jackson Halpin" w:date="2025-06-11T14:21:00Z" w16du:dateUtc="2025-06-11T18:21:00Z">
            <w:rPr>
              <w:rFonts w:ascii="Times New Roman" w:hAnsi="Times New Roman" w:cs="Times New Roman"/>
              <w:highlight w:val="green"/>
            </w:rPr>
          </w:rPrChange>
        </w:rPr>
        <w:t>tighter</w:t>
      </w:r>
      <w:r w:rsidR="00500C7C" w:rsidRPr="00557BC1">
        <w:rPr>
          <w:rFonts w:ascii="Georgia" w:hAnsi="Georgia" w:cs="Times New Roman"/>
          <w:sz w:val="18"/>
          <w:szCs w:val="18"/>
          <w:rPrChange w:id="1146" w:author="Jackson Halpin" w:date="2025-06-11T14:21:00Z" w16du:dateUtc="2025-06-11T18:21:00Z">
            <w:rPr>
              <w:rFonts w:ascii="Times New Roman" w:hAnsi="Times New Roman" w:cs="Times New Roman"/>
              <w:highlight w:val="green"/>
            </w:rPr>
          </w:rPrChange>
        </w:rPr>
        <w:t xml:space="preserve"> than a</w:t>
      </w:r>
      <w:r w:rsidR="00680C84" w:rsidRPr="00557BC1">
        <w:rPr>
          <w:rFonts w:ascii="Georgia" w:hAnsi="Georgia" w:cs="Times New Roman"/>
          <w:sz w:val="18"/>
          <w:szCs w:val="18"/>
          <w:rPrChange w:id="1147" w:author="Jackson Halpin" w:date="2025-06-11T14:21:00Z" w16du:dateUtc="2025-06-11T18:21:00Z">
            <w:rPr>
              <w:rFonts w:ascii="Times New Roman" w:hAnsi="Times New Roman" w:cs="Times New Roman"/>
              <w:highlight w:val="green"/>
            </w:rPr>
          </w:rPrChange>
        </w:rPr>
        <w:t xml:space="preserve"> well-studied peptide from </w:t>
      </w:r>
      <w:ins w:id="1148" w:author="Jennifer Kosmatka" w:date="2025-06-09T19:04:00Z" w16du:dateUtc="2025-06-09T23:04:00Z">
        <w:r w:rsidR="004C2D00" w:rsidRPr="00557BC1">
          <w:rPr>
            <w:rFonts w:ascii="Georgia" w:hAnsi="Georgia" w:cs="Times New Roman"/>
            <w:sz w:val="18"/>
            <w:szCs w:val="18"/>
            <w:rPrChange w:id="1149" w:author="Jackson Halpin" w:date="2025-06-11T14:21:00Z" w16du:dateUtc="2025-06-11T18:21:00Z">
              <w:rPr>
                <w:rFonts w:ascii="Times New Roman" w:hAnsi="Times New Roman" w:cs="Times New Roman"/>
              </w:rPr>
            </w:rPrChange>
          </w:rPr>
          <w:t>FYCO1</w:t>
        </w:r>
        <w:r w:rsidR="004C2D00" w:rsidRPr="00557BC1">
          <w:rPr>
            <w:rFonts w:ascii="Georgia" w:hAnsi="Georgia" w:cs="Times New Roman"/>
            <w:sz w:val="18"/>
            <w:szCs w:val="18"/>
            <w:vertAlign w:val="superscript"/>
            <w:rPrChange w:id="1150" w:author="Jackson Halpin" w:date="2025-06-11T14:21:00Z" w16du:dateUtc="2025-06-11T18:21:00Z">
              <w:rPr>
                <w:rFonts w:ascii="Times New Roman" w:hAnsi="Times New Roman" w:cs="Times New Roman"/>
                <w:vertAlign w:val="superscript"/>
              </w:rPr>
            </w:rPrChange>
          </w:rPr>
          <w:t>1277-1312</w:t>
        </w:r>
      </w:ins>
      <w:del w:id="1151" w:author="Jennifer Kosmatka" w:date="2025-06-09T19:04:00Z" w16du:dateUtc="2025-06-09T23:04:00Z">
        <w:r w:rsidR="00680C84" w:rsidRPr="00557BC1" w:rsidDel="004C2D00">
          <w:rPr>
            <w:rFonts w:ascii="Georgia" w:hAnsi="Georgia" w:cs="Times New Roman"/>
            <w:sz w:val="18"/>
            <w:szCs w:val="18"/>
            <w:rPrChange w:id="1152" w:author="Jackson Halpin" w:date="2025-06-11T14:21:00Z" w16du:dateUtc="2025-06-11T18:21:00Z">
              <w:rPr>
                <w:rFonts w:ascii="Times New Roman" w:hAnsi="Times New Roman" w:cs="Times New Roman"/>
                <w:highlight w:val="green"/>
              </w:rPr>
            </w:rPrChange>
          </w:rPr>
          <w:delText>FYCO1</w:delText>
        </w:r>
      </w:del>
      <w:r w:rsidR="00680C84" w:rsidRPr="00557BC1">
        <w:rPr>
          <w:rFonts w:ascii="Georgia" w:hAnsi="Georgia" w:cs="Times New Roman"/>
          <w:sz w:val="18"/>
          <w:szCs w:val="18"/>
          <w:rPrChange w:id="1153" w:author="Jackson Halpin" w:date="2025-06-11T14:21:00Z" w16du:dateUtc="2025-06-11T18:21:00Z">
            <w:rPr>
              <w:rFonts w:ascii="Times New Roman" w:hAnsi="Times New Roman" w:cs="Times New Roman"/>
              <w:highlight w:val="green"/>
            </w:rPr>
          </w:rPrChange>
        </w:rPr>
        <w:t xml:space="preserve"> </w:t>
      </w:r>
      <w:r w:rsidR="00384F04" w:rsidRPr="00557BC1">
        <w:rPr>
          <w:rFonts w:ascii="Georgia" w:hAnsi="Georgia" w:cs="Times New Roman"/>
          <w:sz w:val="18"/>
          <w:szCs w:val="18"/>
          <w:rPrChange w:id="1154" w:author="Jackson Halpin" w:date="2025-06-11T14:21:00Z" w16du:dateUtc="2025-06-11T18:21:00Z">
            <w:rPr>
              <w:rFonts w:ascii="Times New Roman" w:hAnsi="Times New Roman" w:cs="Times New Roman"/>
              <w:highlight w:val="green"/>
            </w:rPr>
          </w:rPrChange>
        </w:rPr>
        <w:fldChar w:fldCharType="begin"/>
      </w:r>
      <w:r w:rsidR="00254B7E" w:rsidRPr="00557BC1">
        <w:rPr>
          <w:rFonts w:ascii="Georgia" w:hAnsi="Georgia" w:cs="Times New Roman"/>
          <w:sz w:val="18"/>
          <w:szCs w:val="18"/>
          <w:rPrChange w:id="1155" w:author="Jackson Halpin" w:date="2025-06-11T14:21:00Z" w16du:dateUtc="2025-06-11T18:21:00Z">
            <w:rPr>
              <w:rFonts w:ascii="Times New Roman" w:hAnsi="Times New Roman" w:cs="Times New Roman"/>
              <w:highlight w:val="green"/>
            </w:rPr>
          </w:rPrChange>
        </w:rPr>
        <w:instrText xml:space="preserve"> ADDIN ZOTERO_ITEM CSL_CITATION {"citationID":"tCs099tM","properties":{"formattedCitation":"(Olsvik et al. 2015; Cheng et al. 2016)","plainCitation":"(Olsvik et al. 2015; Cheng et al. 2016)","noteIndex":0},"citationItems":[{"id":34,"uris":["http://zotero.org/users/local/DUCgBsd9/items/FKY8XYLL","http://zotero.org/users/14717947/items/FKY8XYLL"],"itemData":{"id":34,"type":"article-journal","container-title":"Journal of Biological Chemistry","DOI":"10.1074/jbc.M115.686915","ISSN":"00219258","issue":"49","journalAbbreviation":"Journal of Biological Chemistry","language":"en","page":"29361-29374","source":"DOI.org (Crossref)","title":"FYCO1 Contains a C-terminally Extended, LC3A/B-preferring LC3-interacting Region (LIR) Motif Required for Efficient Maturation of Autophagosomes during Basal Autophagy","volume":"290","author":[{"family":"Olsvik","given":"Hallvard L."},{"family":"Lamark","given":"Trond"},{"family":"Takagi","given":"Kenji"},{"family":"Larsen","given":"Kenneth Bowitz"},{"family":"Evjen","given":"Gry"},{"family":"Øvervatn","given":"Aud"},{"family":"Mizushima","given":"Tsunehiro"},{"family":"Johansen","given":"Terje"}],"issued":{"date-parts":[["2015",12]]}}},{"id":169,"uris":["http://zotero.org/users/local/DUCgBsd9/items/UGFF8UMV","http://zotero.org/users/14717947/items/UGFF8UMV"],"itemData":{"id":169,"type":"article-journal","container-title":"Autophagy","DOI":"10.1080/15548627.2016.1185590","ISSN":"1554-8627, 1554-8635","issue":"8","journalAbbreviation":"Autophagy","language":"en","page":"1330-1339","source":"DOI.org (Crossref)","title":"Structural basis of FYCO1 and MAP1LC3A interaction reveals a novel binding mode for Atg8-family proteins","volume":"12","author":[{"family":"Cheng","given":"Xiaofang"},{"family":"Wang","given":"Yingli"},{"family":"Gong","given":"Yukang"},{"family":"Li","given":"Faxiang"},{"family":"Guo","given":"Yujiao"},{"family":"Hu","given":"Shichen"},{"family":"Liu","given":"Jianping"},{"family":"Pan","given":"Lifeng"}],"issued":{"date-parts":[["2016",8,2]]}}}],"schema":"https://github.com/citation-style-language/schema/raw/master/csl-citation.json"} </w:instrText>
      </w:r>
      <w:r w:rsidR="00384F04" w:rsidRPr="00557BC1">
        <w:rPr>
          <w:rFonts w:ascii="Georgia" w:hAnsi="Georgia" w:cs="Times New Roman"/>
          <w:sz w:val="18"/>
          <w:szCs w:val="18"/>
          <w:rPrChange w:id="1156" w:author="Jackson Halpin" w:date="2025-06-11T14:21:00Z" w16du:dateUtc="2025-06-11T18:21:00Z">
            <w:rPr>
              <w:rFonts w:ascii="Times New Roman" w:hAnsi="Times New Roman" w:cs="Times New Roman"/>
              <w:highlight w:val="green"/>
            </w:rPr>
          </w:rPrChange>
        </w:rPr>
        <w:fldChar w:fldCharType="separate"/>
      </w:r>
      <w:r w:rsidR="00DC1ADC" w:rsidRPr="00557BC1">
        <w:rPr>
          <w:rFonts w:ascii="Georgia" w:hAnsi="Georgia" w:cs="Times New Roman"/>
          <w:noProof/>
          <w:sz w:val="18"/>
          <w:szCs w:val="18"/>
          <w:rPrChange w:id="1157" w:author="Jackson Halpin" w:date="2025-06-11T14:21:00Z" w16du:dateUtc="2025-06-11T18:21:00Z">
            <w:rPr>
              <w:rFonts w:ascii="Times New Roman" w:hAnsi="Times New Roman" w:cs="Times New Roman"/>
              <w:noProof/>
              <w:highlight w:val="green"/>
            </w:rPr>
          </w:rPrChange>
        </w:rPr>
        <w:t>(</w:t>
      </w:r>
      <w:r w:rsidR="00384F04" w:rsidRPr="00557BC1">
        <w:rPr>
          <w:rFonts w:ascii="Georgia" w:hAnsi="Georgia" w:cs="Times New Roman"/>
          <w:noProof/>
          <w:sz w:val="18"/>
          <w:szCs w:val="18"/>
          <w:rPrChange w:id="1158" w:author="Jackson Halpin" w:date="2025-06-11T14:21:00Z" w16du:dateUtc="2025-06-11T18:21:00Z">
            <w:rPr>
              <w:rFonts w:ascii="Times New Roman" w:hAnsi="Times New Roman" w:cs="Times New Roman"/>
              <w:noProof/>
              <w:highlight w:val="green"/>
            </w:rPr>
          </w:rPrChange>
        </w:rPr>
        <w:t>Olsvik et al. 2015; Cheng et al. 2016)</w:t>
      </w:r>
      <w:r w:rsidR="00384F04" w:rsidRPr="00557BC1">
        <w:rPr>
          <w:rFonts w:ascii="Georgia" w:hAnsi="Georgia" w:cs="Times New Roman"/>
          <w:sz w:val="18"/>
          <w:szCs w:val="18"/>
          <w:rPrChange w:id="1159" w:author="Jackson Halpin" w:date="2025-06-11T14:21:00Z" w16du:dateUtc="2025-06-11T18:21:00Z">
            <w:rPr>
              <w:rFonts w:ascii="Times New Roman" w:hAnsi="Times New Roman" w:cs="Times New Roman"/>
              <w:highlight w:val="green"/>
            </w:rPr>
          </w:rPrChange>
        </w:rPr>
        <w:fldChar w:fldCharType="end"/>
      </w:r>
      <w:r w:rsidR="00500C7C" w:rsidRPr="00557BC1">
        <w:rPr>
          <w:rFonts w:ascii="Georgia" w:hAnsi="Georgia" w:cs="Times New Roman"/>
          <w:sz w:val="18"/>
          <w:szCs w:val="18"/>
          <w:rPrChange w:id="1160" w:author="Jackson Halpin" w:date="2025-06-11T14:21:00Z" w16du:dateUtc="2025-06-11T18:21:00Z">
            <w:rPr>
              <w:rFonts w:ascii="Times New Roman" w:hAnsi="Times New Roman" w:cs="Times New Roman"/>
              <w:highlight w:val="green"/>
            </w:rPr>
          </w:rPrChange>
        </w:rPr>
        <w:t xml:space="preserve"> </w:t>
      </w:r>
      <w:r w:rsidR="00680C84" w:rsidRPr="00557BC1">
        <w:rPr>
          <w:rFonts w:ascii="Georgia" w:hAnsi="Georgia" w:cs="Times New Roman"/>
          <w:sz w:val="18"/>
          <w:szCs w:val="18"/>
          <w:rPrChange w:id="1161" w:author="Jackson Halpin" w:date="2025-06-11T14:21:00Z" w16du:dateUtc="2025-06-11T18:21:00Z">
            <w:rPr>
              <w:rFonts w:ascii="Times New Roman" w:hAnsi="Times New Roman" w:cs="Times New Roman"/>
              <w:highlight w:val="green"/>
            </w:rPr>
          </w:rPrChange>
        </w:rPr>
        <w:t>and</w:t>
      </w:r>
      <w:r w:rsidR="00500C7C" w:rsidRPr="00557BC1">
        <w:rPr>
          <w:rFonts w:ascii="Georgia" w:hAnsi="Georgia" w:cs="Times New Roman"/>
          <w:sz w:val="18"/>
          <w:szCs w:val="18"/>
          <w:rPrChange w:id="1162" w:author="Jackson Halpin" w:date="2025-06-11T14:21:00Z" w16du:dateUtc="2025-06-11T18:21:00Z">
            <w:rPr>
              <w:rFonts w:ascii="Times New Roman" w:hAnsi="Times New Roman" w:cs="Times New Roman"/>
              <w:highlight w:val="green"/>
            </w:rPr>
          </w:rPrChange>
        </w:rPr>
        <w:t xml:space="preserve"> is</w:t>
      </w:r>
      <w:r w:rsidR="00680C84" w:rsidRPr="00557BC1">
        <w:rPr>
          <w:rFonts w:ascii="Georgia" w:hAnsi="Georgia" w:cs="Times New Roman"/>
          <w:sz w:val="18"/>
          <w:szCs w:val="18"/>
          <w:rPrChange w:id="1163" w:author="Jackson Halpin" w:date="2025-06-11T14:21:00Z" w16du:dateUtc="2025-06-11T18:21:00Z">
            <w:rPr>
              <w:rFonts w:ascii="Times New Roman" w:hAnsi="Times New Roman" w:cs="Times New Roman"/>
              <w:highlight w:val="green"/>
            </w:rPr>
          </w:rPrChange>
        </w:rPr>
        <w:t xml:space="preserve"> </w:t>
      </w:r>
      <w:r w:rsidR="007863A6" w:rsidRPr="00557BC1">
        <w:rPr>
          <w:rFonts w:ascii="Georgia" w:hAnsi="Georgia" w:cs="Times New Roman"/>
          <w:sz w:val="18"/>
          <w:szCs w:val="18"/>
          <w:rPrChange w:id="1164" w:author="Jackson Halpin" w:date="2025-06-11T14:21:00Z" w16du:dateUtc="2025-06-11T18:21:00Z">
            <w:rPr>
              <w:rFonts w:ascii="Times New Roman" w:hAnsi="Times New Roman" w:cs="Times New Roman"/>
              <w:highlight w:val="green"/>
            </w:rPr>
          </w:rPrChange>
        </w:rPr>
        <w:t>~</w:t>
      </w:r>
      <w:r w:rsidR="00680C84" w:rsidRPr="00557BC1">
        <w:rPr>
          <w:rFonts w:ascii="Georgia" w:hAnsi="Georgia" w:cs="Times New Roman"/>
          <w:sz w:val="18"/>
          <w:szCs w:val="18"/>
          <w:rPrChange w:id="1165" w:author="Jackson Halpin" w:date="2025-06-11T14:21:00Z" w16du:dateUtc="2025-06-11T18:21:00Z">
            <w:rPr>
              <w:rFonts w:ascii="Times New Roman" w:hAnsi="Times New Roman" w:cs="Times New Roman"/>
              <w:highlight w:val="green"/>
            </w:rPr>
          </w:rPrChange>
        </w:rPr>
        <w:t xml:space="preserve">25-fold </w:t>
      </w:r>
      <w:r w:rsidR="00500C7C" w:rsidRPr="00557BC1">
        <w:rPr>
          <w:rFonts w:ascii="Georgia" w:hAnsi="Georgia" w:cs="Times New Roman"/>
          <w:sz w:val="18"/>
          <w:szCs w:val="18"/>
          <w:rPrChange w:id="1166" w:author="Jackson Halpin" w:date="2025-06-11T14:21:00Z" w16du:dateUtc="2025-06-11T18:21:00Z">
            <w:rPr>
              <w:rFonts w:ascii="Times New Roman" w:hAnsi="Times New Roman" w:cs="Times New Roman"/>
              <w:highlight w:val="green"/>
            </w:rPr>
          </w:rPrChange>
        </w:rPr>
        <w:t>high</w:t>
      </w:r>
      <w:r w:rsidR="0006478D" w:rsidRPr="00557BC1">
        <w:rPr>
          <w:rFonts w:ascii="Georgia" w:hAnsi="Georgia" w:cs="Times New Roman"/>
          <w:sz w:val="18"/>
          <w:szCs w:val="18"/>
          <w:rPrChange w:id="1167" w:author="Jackson Halpin" w:date="2025-06-11T14:21:00Z" w16du:dateUtc="2025-06-11T18:21:00Z">
            <w:rPr>
              <w:rFonts w:ascii="Times New Roman" w:hAnsi="Times New Roman" w:cs="Times New Roman"/>
              <w:highlight w:val="green"/>
            </w:rPr>
          </w:rPrChange>
        </w:rPr>
        <w:t>er</w:t>
      </w:r>
      <w:r w:rsidR="00500C7C" w:rsidRPr="00557BC1">
        <w:rPr>
          <w:rFonts w:ascii="Georgia" w:hAnsi="Georgia" w:cs="Times New Roman"/>
          <w:sz w:val="18"/>
          <w:szCs w:val="18"/>
          <w:rPrChange w:id="1168" w:author="Jackson Halpin" w:date="2025-06-11T14:21:00Z" w16du:dateUtc="2025-06-11T18:21:00Z">
            <w:rPr>
              <w:rFonts w:ascii="Times New Roman" w:hAnsi="Times New Roman" w:cs="Times New Roman"/>
              <w:highlight w:val="green"/>
            </w:rPr>
          </w:rPrChange>
        </w:rPr>
        <w:t xml:space="preserve"> </w:t>
      </w:r>
      <w:r w:rsidR="009244D3" w:rsidRPr="00557BC1">
        <w:rPr>
          <w:rFonts w:ascii="Georgia" w:hAnsi="Georgia" w:cs="Times New Roman"/>
          <w:sz w:val="18"/>
          <w:szCs w:val="18"/>
          <w:rPrChange w:id="1169" w:author="Jackson Halpin" w:date="2025-06-11T14:21:00Z" w16du:dateUtc="2025-06-11T18:21:00Z">
            <w:rPr>
              <w:rFonts w:ascii="Times New Roman" w:hAnsi="Times New Roman" w:cs="Times New Roman"/>
              <w:highlight w:val="green"/>
            </w:rPr>
          </w:rPrChange>
        </w:rPr>
        <w:t>in</w:t>
      </w:r>
      <w:r w:rsidR="00500C7C" w:rsidRPr="00557BC1">
        <w:rPr>
          <w:rFonts w:ascii="Georgia" w:hAnsi="Georgia" w:cs="Times New Roman"/>
          <w:sz w:val="18"/>
          <w:szCs w:val="18"/>
          <w:rPrChange w:id="1170" w:author="Jackson Halpin" w:date="2025-06-11T14:21:00Z" w16du:dateUtc="2025-06-11T18:21:00Z">
            <w:rPr>
              <w:rFonts w:ascii="Times New Roman" w:hAnsi="Times New Roman" w:cs="Times New Roman"/>
              <w:highlight w:val="green"/>
            </w:rPr>
          </w:rPrChange>
        </w:rPr>
        <w:t xml:space="preserve"> affinity </w:t>
      </w:r>
      <w:r w:rsidR="009244D3" w:rsidRPr="00557BC1">
        <w:rPr>
          <w:rFonts w:ascii="Georgia" w:hAnsi="Georgia" w:cs="Times New Roman"/>
          <w:sz w:val="18"/>
          <w:szCs w:val="18"/>
          <w:rPrChange w:id="1171" w:author="Jackson Halpin" w:date="2025-06-11T14:21:00Z" w16du:dateUtc="2025-06-11T18:21:00Z">
            <w:rPr>
              <w:rFonts w:ascii="Times New Roman" w:hAnsi="Times New Roman" w:cs="Times New Roman"/>
              <w:highlight w:val="green"/>
            </w:rPr>
          </w:rPrChange>
        </w:rPr>
        <w:t>than</w:t>
      </w:r>
      <w:r w:rsidR="00500C7C" w:rsidRPr="00557BC1">
        <w:rPr>
          <w:rFonts w:ascii="Georgia" w:hAnsi="Georgia" w:cs="Times New Roman"/>
          <w:sz w:val="18"/>
          <w:szCs w:val="18"/>
          <w:rPrChange w:id="1172" w:author="Jackson Halpin" w:date="2025-06-11T14:21:00Z" w16du:dateUtc="2025-06-11T18:21:00Z">
            <w:rPr>
              <w:rFonts w:ascii="Times New Roman" w:hAnsi="Times New Roman" w:cs="Times New Roman"/>
              <w:highlight w:val="green"/>
            </w:rPr>
          </w:rPrChange>
        </w:rPr>
        <w:t xml:space="preserve"> </w:t>
      </w:r>
      <w:r w:rsidR="00680C84" w:rsidRPr="00557BC1">
        <w:rPr>
          <w:rFonts w:ascii="Georgia" w:hAnsi="Georgia" w:cs="Times New Roman"/>
          <w:sz w:val="18"/>
          <w:szCs w:val="18"/>
          <w:rPrChange w:id="1173" w:author="Jackson Halpin" w:date="2025-06-11T14:21:00Z" w16du:dateUtc="2025-06-11T18:21:00Z">
            <w:rPr>
              <w:rFonts w:ascii="Times New Roman" w:hAnsi="Times New Roman" w:cs="Times New Roman"/>
              <w:highlight w:val="green"/>
            </w:rPr>
          </w:rPrChange>
        </w:rPr>
        <w:t xml:space="preserve">a chimeric peptide designed to target alpha-synuclein for autophagic degradation </w:t>
      </w:r>
      <w:r w:rsidR="00680C84" w:rsidRPr="00557BC1">
        <w:rPr>
          <w:rFonts w:ascii="Georgia" w:hAnsi="Georgia" w:cs="Times New Roman"/>
          <w:sz w:val="18"/>
          <w:szCs w:val="18"/>
          <w:rPrChange w:id="1174" w:author="Jackson Halpin" w:date="2025-06-11T14:21:00Z" w16du:dateUtc="2025-06-11T18:21:00Z">
            <w:rPr>
              <w:rFonts w:ascii="Times New Roman" w:hAnsi="Times New Roman" w:cs="Times New Roman"/>
              <w:highlight w:val="green"/>
            </w:rPr>
          </w:rPrChange>
        </w:rPr>
        <w:fldChar w:fldCharType="begin"/>
      </w:r>
      <w:r w:rsidR="00254B7E" w:rsidRPr="00557BC1">
        <w:rPr>
          <w:rFonts w:ascii="Georgia" w:hAnsi="Georgia" w:cs="Times New Roman"/>
          <w:sz w:val="18"/>
          <w:szCs w:val="18"/>
          <w:rPrChange w:id="1175" w:author="Jackson Halpin" w:date="2025-06-11T14:21:00Z" w16du:dateUtc="2025-06-11T18:21:00Z">
            <w:rPr>
              <w:rFonts w:ascii="Times New Roman" w:hAnsi="Times New Roman" w:cs="Times New Roman"/>
              <w:highlight w:val="green"/>
            </w:rPr>
          </w:rPrChange>
        </w:rPr>
        <w:instrText xml:space="preserve"> ADDIN ZOTERO_ITEM CSL_CITATION {"citationID":"5PdIJhXg","properties":{"formattedCitation":"(Tong et al. 2023)","plainCitation":"(Tong et al. 2023)","noteIndex":0},"citationItems":[{"id":"sWk4TWCB/6mcClYJr","uris":["http://zotero.org/users/5041896/items/LGVVLMTB"],"itemData":{"id":15729,"type":"article-journal","abstract":"Targeted protein degradation (TPD) confers knockdown of “undruggable” targets such as alpha-synuclein (αSyn), a pathogenic protein in multiple neurodegenerative diseases. Though many of these proteins were mainly degraded through the autophagy-lysosome pathway (ALP), few TPD tools harnessing the ALP were reported. Herein, we developed a strategy termed autophagosome-anchoring chimera (ATACC), in which the protein of interest (POI) can be anchored to microtubule-associated protein-1 light chain-3B (LC3B) on the autophagosome with the assistance of an LC3-interacting region (LIR)-containing bifunctional peptide, and the selective autophagy of the POI is thus facilitated. A series of αSyn-targeting ATACC peptides were designed and synthesized. Biological evaluations demonstrated that these compounds could degrade αSyn specifically and effectively through a “chemical-induced cargo recognition–ALP degradation” mechanism. The neuroprotective effects of ATACC peptide P1 were further validated in vitro and in vivo. Collectively, our results provided a new TPD tool and revealed a potential therapeutic strategy against synucleinopathies.","container-title":"Journal of Medicinal Chemistry","DOI":"10.1021/acs.jmedchem.3c01303","ISSN":"0022-2623","issue":"17","journalAbbreviation":"J. Med. Chem.","note":"publisher: American Chemical Society","page":"12614-12628","source":"ACS Publications","title":"Targeted Degradation of Alpha-Synuclein by Autophagosome-Anchoring Chimera Peptides","volume":"66","author":[{"family":"Tong","given":"Yichen"},{"family":"Zhu","given":"Wentao"},{"family":"Chen","given":"Jian"},{"family":"Zhang","given":"Wenqian"},{"family":"Xu","given":"Fang"},{"family":"Pang","given":"Jiyan"}],"issued":{"date-parts":[["2023",9,14]]}}}],"schema":"https://github.com/citation-style-language/schema/raw/master/csl-citation.json"} </w:instrText>
      </w:r>
      <w:r w:rsidR="00680C84" w:rsidRPr="00557BC1">
        <w:rPr>
          <w:rFonts w:ascii="Georgia" w:hAnsi="Georgia" w:cs="Times New Roman"/>
          <w:sz w:val="18"/>
          <w:szCs w:val="18"/>
          <w:rPrChange w:id="1176" w:author="Jackson Halpin" w:date="2025-06-11T14:21:00Z" w16du:dateUtc="2025-06-11T18:21:00Z">
            <w:rPr>
              <w:rFonts w:ascii="Times New Roman" w:hAnsi="Times New Roman" w:cs="Times New Roman"/>
              <w:highlight w:val="green"/>
            </w:rPr>
          </w:rPrChange>
        </w:rPr>
        <w:fldChar w:fldCharType="separate"/>
      </w:r>
      <w:r w:rsidR="00680C84" w:rsidRPr="00557BC1">
        <w:rPr>
          <w:rFonts w:ascii="Georgia" w:hAnsi="Georgia" w:cs="Times New Roman"/>
          <w:sz w:val="18"/>
          <w:szCs w:val="18"/>
          <w:rPrChange w:id="1177" w:author="Jackson Halpin" w:date="2025-06-11T14:21:00Z" w16du:dateUtc="2025-06-11T18:21:00Z">
            <w:rPr>
              <w:rFonts w:ascii="Times New Roman" w:hAnsi="Times New Roman" w:cs="Times New Roman"/>
              <w:highlight w:val="green"/>
            </w:rPr>
          </w:rPrChange>
        </w:rPr>
        <w:t>(Tong et al. 2023)</w:t>
      </w:r>
      <w:r w:rsidR="00680C84" w:rsidRPr="00557BC1">
        <w:rPr>
          <w:rFonts w:ascii="Georgia" w:hAnsi="Georgia" w:cs="Times New Roman"/>
          <w:sz w:val="18"/>
          <w:szCs w:val="18"/>
          <w:rPrChange w:id="1178" w:author="Jackson Halpin" w:date="2025-06-11T14:21:00Z" w16du:dateUtc="2025-06-11T18:21:00Z">
            <w:rPr>
              <w:rFonts w:ascii="Times New Roman" w:hAnsi="Times New Roman" w:cs="Times New Roman"/>
              <w:highlight w:val="green"/>
            </w:rPr>
          </w:rPrChange>
        </w:rPr>
        <w:fldChar w:fldCharType="end"/>
      </w:r>
      <w:r w:rsidR="00680C84" w:rsidRPr="00557BC1">
        <w:rPr>
          <w:rFonts w:ascii="Georgia" w:hAnsi="Georgia" w:cs="Times New Roman"/>
          <w:sz w:val="18"/>
          <w:szCs w:val="18"/>
          <w:rPrChange w:id="1179" w:author="Jackson Halpin" w:date="2025-06-11T14:21:00Z" w16du:dateUtc="2025-06-11T18:21:00Z">
            <w:rPr>
              <w:rFonts w:ascii="Times New Roman" w:hAnsi="Times New Roman" w:cs="Times New Roman"/>
              <w:highlight w:val="green"/>
            </w:rPr>
          </w:rPrChange>
        </w:rPr>
        <w:t>.</w:t>
      </w:r>
    </w:p>
    <w:p w14:paraId="7989A1D1" w14:textId="59AC6E66" w:rsidR="009B5D87" w:rsidRPr="00557BC1" w:rsidRDefault="0086317B" w:rsidP="00557BC1">
      <w:pPr>
        <w:ind w:firstLine="720"/>
        <w:jc w:val="both"/>
        <w:rPr>
          <w:rFonts w:ascii="Georgia" w:hAnsi="Georgia" w:cs="Times New Roman"/>
          <w:sz w:val="18"/>
          <w:szCs w:val="18"/>
          <w:rPrChange w:id="1180" w:author="Jackson Halpin" w:date="2025-06-11T14:21:00Z" w16du:dateUtc="2025-06-11T18:21:00Z">
            <w:rPr>
              <w:rFonts w:ascii="Times New Roman" w:hAnsi="Times New Roman" w:cs="Times New Roman"/>
            </w:rPr>
          </w:rPrChange>
        </w:rPr>
        <w:pPrChange w:id="1181"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1182" w:author="Jackson Halpin" w:date="2025-06-11T14:21:00Z" w16du:dateUtc="2025-06-11T18:21:00Z">
            <w:rPr>
              <w:rFonts w:ascii="Times New Roman" w:hAnsi="Times New Roman" w:cs="Times New Roman"/>
              <w:highlight w:val="green"/>
            </w:rPr>
          </w:rPrChange>
        </w:rPr>
        <w:t xml:space="preserve">The </w:t>
      </w:r>
      <w:del w:id="1183" w:author="Jennifer Kosmatka" w:date="2025-05-31T11:24:00Z" w16du:dateUtc="2025-05-31T15:24:00Z">
        <w:r w:rsidRPr="00557BC1" w:rsidDel="00C53F0D">
          <w:rPr>
            <w:rFonts w:ascii="Georgia" w:hAnsi="Georgia" w:cs="Times New Roman"/>
            <w:sz w:val="18"/>
            <w:szCs w:val="18"/>
            <w:rPrChange w:id="1184" w:author="Jackson Halpin" w:date="2025-06-11T14:21:00Z" w16du:dateUtc="2025-06-11T18:21:00Z">
              <w:rPr>
                <w:rFonts w:ascii="Times New Roman" w:hAnsi="Times New Roman" w:cs="Times New Roman"/>
                <w:highlight w:val="green"/>
              </w:rPr>
            </w:rPrChange>
          </w:rPr>
          <w:delText xml:space="preserve">consensus </w:delText>
        </w:r>
      </w:del>
      <w:ins w:id="1185" w:author="Jennifer Kosmatka" w:date="2025-05-31T11:23:00Z" w16du:dateUtc="2025-05-31T15:23:00Z">
        <w:r w:rsidR="00C53F0D" w:rsidRPr="00557BC1">
          <w:rPr>
            <w:rFonts w:ascii="Georgia" w:hAnsi="Georgia" w:cs="Times New Roman"/>
            <w:sz w:val="18"/>
            <w:szCs w:val="18"/>
            <w:rPrChange w:id="1186" w:author="Jackson Halpin" w:date="2025-06-11T14:21:00Z" w16du:dateUtc="2025-06-11T18:21:00Z">
              <w:rPr>
                <w:rFonts w:ascii="Times New Roman" w:hAnsi="Times New Roman" w:cs="Times New Roman"/>
                <w:highlight w:val="green"/>
              </w:rPr>
            </w:rPrChange>
          </w:rPr>
          <w:t>LIR</w:t>
        </w:r>
      </w:ins>
      <w:ins w:id="1187" w:author="Jennifer Kosmatka" w:date="2025-05-31T11:24:00Z" w16du:dateUtc="2025-05-31T15:24:00Z">
        <w:r w:rsidR="00C53F0D" w:rsidRPr="00557BC1">
          <w:rPr>
            <w:rFonts w:ascii="Georgia" w:hAnsi="Georgia" w:cs="Times New Roman"/>
            <w:sz w:val="18"/>
            <w:szCs w:val="18"/>
            <w:rPrChange w:id="1188" w:author="Jackson Halpin" w:date="2025-06-11T14:21:00Z" w16du:dateUtc="2025-06-11T18:21:00Z">
              <w:rPr>
                <w:rFonts w:ascii="Times New Roman" w:hAnsi="Times New Roman" w:cs="Times New Roman"/>
                <w:highlight w:val="green"/>
              </w:rPr>
            </w:rPrChange>
          </w:rPr>
          <w:t>-containing</w:t>
        </w:r>
      </w:ins>
      <w:ins w:id="1189" w:author="Jennifer Kosmatka" w:date="2025-05-31T11:23:00Z" w16du:dateUtc="2025-05-31T15:23:00Z">
        <w:r w:rsidR="00C53F0D" w:rsidRPr="00557BC1">
          <w:rPr>
            <w:rFonts w:ascii="Georgia" w:hAnsi="Georgia" w:cs="Times New Roman"/>
            <w:sz w:val="18"/>
            <w:szCs w:val="18"/>
            <w:rPrChange w:id="1190" w:author="Jackson Halpin" w:date="2025-06-11T14:21:00Z" w16du:dateUtc="2025-06-11T18:21:00Z">
              <w:rPr>
                <w:rFonts w:ascii="Times New Roman" w:hAnsi="Times New Roman" w:cs="Times New Roman"/>
                <w:highlight w:val="green"/>
              </w:rPr>
            </w:rPrChange>
          </w:rPr>
          <w:t xml:space="preserve"> pLogo </w:t>
        </w:r>
      </w:ins>
      <w:del w:id="1191" w:author="Jennifer Kosmatka" w:date="2025-05-31T11:24:00Z" w16du:dateUtc="2025-05-31T15:24:00Z">
        <w:r w:rsidR="009244D3" w:rsidRPr="00557BC1" w:rsidDel="00C53F0D">
          <w:rPr>
            <w:rFonts w:ascii="Georgia" w:hAnsi="Georgia" w:cs="Times New Roman"/>
            <w:sz w:val="18"/>
            <w:szCs w:val="18"/>
            <w:rPrChange w:id="1192" w:author="Jackson Halpin" w:date="2025-06-11T14:21:00Z" w16du:dateUtc="2025-06-11T18:21:00Z">
              <w:rPr>
                <w:rFonts w:ascii="Times New Roman" w:hAnsi="Times New Roman" w:cs="Times New Roman"/>
                <w:highlight w:val="green"/>
              </w:rPr>
            </w:rPrChange>
          </w:rPr>
          <w:delText>pCONS</w:delText>
        </w:r>
        <w:r w:rsidR="009244D3" w:rsidRPr="00557BC1" w:rsidDel="00C53F0D">
          <w:rPr>
            <w:rFonts w:ascii="Georgia" w:hAnsi="Georgia" w:cs="Times New Roman"/>
            <w:sz w:val="18"/>
            <w:szCs w:val="18"/>
            <w:vertAlign w:val="subscript"/>
            <w:rPrChange w:id="1193" w:author="Jackson Halpin" w:date="2025-06-11T14:21:00Z" w16du:dateUtc="2025-06-11T18:21:00Z">
              <w:rPr>
                <w:rFonts w:ascii="Times New Roman" w:hAnsi="Times New Roman" w:cs="Times New Roman"/>
                <w:highlight w:val="green"/>
                <w:vertAlign w:val="subscript"/>
              </w:rPr>
            </w:rPrChange>
          </w:rPr>
          <w:delText>LIR</w:delText>
        </w:r>
        <w:r w:rsidR="009244D3" w:rsidRPr="00557BC1" w:rsidDel="00C53F0D">
          <w:rPr>
            <w:rFonts w:ascii="Georgia" w:hAnsi="Georgia" w:cs="Times New Roman"/>
            <w:sz w:val="18"/>
            <w:szCs w:val="18"/>
            <w:rPrChange w:id="1194" w:author="Jackson Halpin" w:date="2025-06-11T14:21:00Z" w16du:dateUtc="2025-06-11T18:21:00Z">
              <w:rPr>
                <w:rFonts w:ascii="Times New Roman" w:hAnsi="Times New Roman" w:cs="Times New Roman"/>
                <w:highlight w:val="green"/>
              </w:rPr>
            </w:rPrChange>
          </w:rPr>
          <w:delText xml:space="preserve"> </w:delText>
        </w:r>
      </w:del>
      <w:r w:rsidRPr="00557BC1">
        <w:rPr>
          <w:rFonts w:ascii="Georgia" w:hAnsi="Georgia" w:cs="Times New Roman"/>
          <w:sz w:val="18"/>
          <w:szCs w:val="18"/>
          <w:rPrChange w:id="1195" w:author="Jackson Halpin" w:date="2025-06-11T14:21:00Z" w16du:dateUtc="2025-06-11T18:21:00Z">
            <w:rPr>
              <w:rFonts w:ascii="Times New Roman" w:hAnsi="Times New Roman" w:cs="Times New Roman"/>
              <w:highlight w:val="green"/>
            </w:rPr>
          </w:rPrChange>
        </w:rPr>
        <w:t>exhibited significant enrichment of tryptophan in the first position (X</w:t>
      </w:r>
      <w:r w:rsidRPr="00557BC1">
        <w:rPr>
          <w:rFonts w:ascii="Georgia" w:hAnsi="Georgia" w:cs="Times New Roman"/>
          <w:sz w:val="18"/>
          <w:szCs w:val="18"/>
          <w:vertAlign w:val="subscript"/>
          <w:rPrChange w:id="1196" w:author="Jackson Halpin" w:date="2025-06-11T14:21:00Z" w16du:dateUtc="2025-06-11T18:21:00Z">
            <w:rPr>
              <w:rFonts w:ascii="Times New Roman" w:hAnsi="Times New Roman" w:cs="Times New Roman"/>
              <w:highlight w:val="green"/>
              <w:vertAlign w:val="subscript"/>
            </w:rPr>
          </w:rPrChange>
        </w:rPr>
        <w:t>0</w:t>
      </w:r>
      <w:r w:rsidRPr="00557BC1">
        <w:rPr>
          <w:rFonts w:ascii="Georgia" w:hAnsi="Georgia" w:cs="Times New Roman"/>
          <w:sz w:val="18"/>
          <w:szCs w:val="18"/>
          <w:rPrChange w:id="1197" w:author="Jackson Halpin" w:date="2025-06-11T14:21:00Z" w16du:dateUtc="2025-06-11T18:21:00Z">
            <w:rPr>
              <w:rFonts w:ascii="Times New Roman" w:hAnsi="Times New Roman" w:cs="Times New Roman"/>
              <w:highlight w:val="green"/>
            </w:rPr>
          </w:rPrChange>
        </w:rPr>
        <w:t>)</w:t>
      </w:r>
      <w:r w:rsidR="0006478D" w:rsidRPr="00557BC1">
        <w:rPr>
          <w:rFonts w:ascii="Georgia" w:hAnsi="Georgia" w:cs="Times New Roman"/>
          <w:sz w:val="18"/>
          <w:szCs w:val="18"/>
          <w:rPrChange w:id="1198" w:author="Jackson Halpin" w:date="2025-06-11T14:21:00Z" w16du:dateUtc="2025-06-11T18:21:00Z">
            <w:rPr>
              <w:rFonts w:ascii="Times New Roman" w:hAnsi="Times New Roman" w:cs="Times New Roman"/>
              <w:highlight w:val="green"/>
            </w:rPr>
          </w:rPrChange>
        </w:rPr>
        <w:t>,</w:t>
      </w:r>
      <w:r w:rsidRPr="00557BC1">
        <w:rPr>
          <w:rFonts w:ascii="Georgia" w:hAnsi="Georgia" w:cs="Times New Roman"/>
          <w:sz w:val="18"/>
          <w:szCs w:val="18"/>
          <w:rPrChange w:id="1199" w:author="Jackson Halpin" w:date="2025-06-11T14:21:00Z" w16du:dateUtc="2025-06-11T18:21:00Z">
            <w:rPr>
              <w:rFonts w:ascii="Times New Roman" w:hAnsi="Times New Roman" w:cs="Times New Roman"/>
              <w:highlight w:val="green"/>
            </w:rPr>
          </w:rPrChange>
        </w:rPr>
        <w:t xml:space="preserve"> over tyrosine and phenylalanine, and a preference for acidic resides in positions X</w:t>
      </w:r>
      <w:r w:rsidRPr="00557BC1">
        <w:rPr>
          <w:rFonts w:ascii="Georgia" w:hAnsi="Georgia" w:cs="Times New Roman"/>
          <w:sz w:val="18"/>
          <w:szCs w:val="18"/>
          <w:vertAlign w:val="subscript"/>
          <w:rPrChange w:id="1200" w:author="Jackson Halpin" w:date="2025-06-11T14:21:00Z" w16du:dateUtc="2025-06-11T18:21:00Z">
            <w:rPr>
              <w:rFonts w:ascii="Times New Roman" w:hAnsi="Times New Roman" w:cs="Times New Roman"/>
              <w:highlight w:val="green"/>
              <w:vertAlign w:val="subscript"/>
            </w:rPr>
          </w:rPrChange>
        </w:rPr>
        <w:t>-1</w:t>
      </w:r>
      <w:r w:rsidRPr="00557BC1">
        <w:rPr>
          <w:rFonts w:ascii="Georgia" w:hAnsi="Georgia" w:cs="Times New Roman"/>
          <w:sz w:val="18"/>
          <w:szCs w:val="18"/>
          <w:rPrChange w:id="1201" w:author="Jackson Halpin" w:date="2025-06-11T14:21:00Z" w16du:dateUtc="2025-06-11T18:21:00Z">
            <w:rPr>
              <w:rFonts w:ascii="Times New Roman" w:hAnsi="Times New Roman" w:cs="Times New Roman"/>
              <w:highlight w:val="green"/>
            </w:rPr>
          </w:rPrChange>
        </w:rPr>
        <w:t>, X</w:t>
      </w:r>
      <w:r w:rsidRPr="00557BC1">
        <w:rPr>
          <w:rFonts w:ascii="Georgia" w:hAnsi="Georgia" w:cs="Times New Roman"/>
          <w:sz w:val="18"/>
          <w:szCs w:val="18"/>
          <w:vertAlign w:val="subscript"/>
          <w:rPrChange w:id="1202" w:author="Jackson Halpin" w:date="2025-06-11T14:21:00Z" w16du:dateUtc="2025-06-11T18:21:00Z">
            <w:rPr>
              <w:rFonts w:ascii="Times New Roman" w:hAnsi="Times New Roman" w:cs="Times New Roman"/>
              <w:highlight w:val="green"/>
              <w:vertAlign w:val="subscript"/>
            </w:rPr>
          </w:rPrChange>
        </w:rPr>
        <w:t>-2</w:t>
      </w:r>
      <w:r w:rsidRPr="00557BC1">
        <w:rPr>
          <w:rFonts w:ascii="Georgia" w:hAnsi="Georgia" w:cs="Times New Roman"/>
          <w:sz w:val="18"/>
          <w:szCs w:val="18"/>
          <w:rPrChange w:id="1203" w:author="Jackson Halpin" w:date="2025-06-11T14:21:00Z" w16du:dateUtc="2025-06-11T18:21:00Z">
            <w:rPr>
              <w:rFonts w:ascii="Times New Roman" w:hAnsi="Times New Roman" w:cs="Times New Roman"/>
              <w:highlight w:val="green"/>
            </w:rPr>
          </w:rPrChange>
        </w:rPr>
        <w:t>, and X</w:t>
      </w:r>
      <w:r w:rsidRPr="00557BC1">
        <w:rPr>
          <w:rFonts w:ascii="Georgia" w:hAnsi="Georgia" w:cs="Times New Roman"/>
          <w:sz w:val="18"/>
          <w:szCs w:val="18"/>
          <w:vertAlign w:val="subscript"/>
          <w:rPrChange w:id="1204" w:author="Jackson Halpin" w:date="2025-06-11T14:21:00Z" w16du:dateUtc="2025-06-11T18:21:00Z">
            <w:rPr>
              <w:rFonts w:ascii="Times New Roman" w:hAnsi="Times New Roman" w:cs="Times New Roman"/>
              <w:highlight w:val="green"/>
              <w:vertAlign w:val="subscript"/>
            </w:rPr>
          </w:rPrChange>
        </w:rPr>
        <w:t>-3</w:t>
      </w:r>
      <w:r w:rsidRPr="00557BC1">
        <w:rPr>
          <w:rFonts w:ascii="Georgia" w:hAnsi="Georgia" w:cs="Times New Roman"/>
          <w:sz w:val="18"/>
          <w:szCs w:val="18"/>
          <w:rPrChange w:id="1205" w:author="Jackson Halpin" w:date="2025-06-11T14:21:00Z" w16du:dateUtc="2025-06-11T18:21:00Z">
            <w:rPr>
              <w:rFonts w:ascii="Times New Roman" w:hAnsi="Times New Roman" w:cs="Times New Roman"/>
              <w:highlight w:val="green"/>
            </w:rPr>
          </w:rPrChange>
        </w:rPr>
        <w:t>, as well as for glutamate in the X</w:t>
      </w:r>
      <w:r w:rsidRPr="00557BC1">
        <w:rPr>
          <w:rFonts w:ascii="Georgia" w:hAnsi="Georgia" w:cs="Times New Roman"/>
          <w:sz w:val="18"/>
          <w:szCs w:val="18"/>
          <w:vertAlign w:val="subscript"/>
          <w:rPrChange w:id="1206" w:author="Jackson Halpin" w:date="2025-06-11T14:21:00Z" w16du:dateUtc="2025-06-11T18:21:00Z">
            <w:rPr>
              <w:rFonts w:ascii="Times New Roman" w:hAnsi="Times New Roman" w:cs="Times New Roman"/>
              <w:highlight w:val="green"/>
              <w:vertAlign w:val="subscript"/>
            </w:rPr>
          </w:rPrChange>
        </w:rPr>
        <w:t>1</w:t>
      </w:r>
      <w:r w:rsidRPr="00557BC1">
        <w:rPr>
          <w:rFonts w:ascii="Georgia" w:hAnsi="Georgia" w:cs="Times New Roman"/>
          <w:sz w:val="18"/>
          <w:szCs w:val="18"/>
          <w:rPrChange w:id="1207" w:author="Jackson Halpin" w:date="2025-06-11T14:21:00Z" w16du:dateUtc="2025-06-11T18:21:00Z">
            <w:rPr>
              <w:rFonts w:ascii="Times New Roman" w:hAnsi="Times New Roman" w:cs="Times New Roman"/>
              <w:highlight w:val="green"/>
            </w:rPr>
          </w:rPrChange>
        </w:rPr>
        <w:t xml:space="preserve"> of the core LIR motif and at the C-terminal X</w:t>
      </w:r>
      <w:r w:rsidRPr="00557BC1">
        <w:rPr>
          <w:rFonts w:ascii="Georgia" w:hAnsi="Georgia" w:cs="Times New Roman"/>
          <w:sz w:val="18"/>
          <w:szCs w:val="18"/>
          <w:vertAlign w:val="subscript"/>
          <w:rPrChange w:id="1208" w:author="Jackson Halpin" w:date="2025-06-11T14:21:00Z" w16du:dateUtc="2025-06-11T18:21:00Z">
            <w:rPr>
              <w:rFonts w:ascii="Times New Roman" w:hAnsi="Times New Roman" w:cs="Times New Roman"/>
              <w:highlight w:val="green"/>
              <w:vertAlign w:val="subscript"/>
            </w:rPr>
          </w:rPrChange>
        </w:rPr>
        <w:t>7</w:t>
      </w:r>
      <w:r w:rsidRPr="00557BC1">
        <w:rPr>
          <w:rFonts w:ascii="Georgia" w:hAnsi="Georgia" w:cs="Times New Roman"/>
          <w:sz w:val="18"/>
          <w:szCs w:val="18"/>
          <w:rPrChange w:id="1209" w:author="Jackson Halpin" w:date="2025-06-11T14:21:00Z" w16du:dateUtc="2025-06-11T18:21:00Z">
            <w:rPr>
              <w:rFonts w:ascii="Times New Roman" w:hAnsi="Times New Roman" w:cs="Times New Roman"/>
              <w:highlight w:val="green"/>
            </w:rPr>
          </w:rPrChange>
        </w:rPr>
        <w:t xml:space="preserve"> position (</w:t>
      </w:r>
      <w:r w:rsidRPr="00557BC1">
        <w:rPr>
          <w:rFonts w:ascii="Georgia" w:hAnsi="Georgia" w:cs="Times New Roman"/>
          <w:b/>
          <w:bCs/>
          <w:sz w:val="18"/>
          <w:szCs w:val="18"/>
          <w:rPrChange w:id="1210" w:author="Jackson Halpin" w:date="2025-06-11T14:21:00Z" w16du:dateUtc="2025-06-11T18:21:00Z">
            <w:rPr>
              <w:rFonts w:ascii="Times New Roman" w:hAnsi="Times New Roman" w:cs="Times New Roman"/>
              <w:b/>
              <w:bCs/>
              <w:highlight w:val="green"/>
            </w:rPr>
          </w:rPrChange>
        </w:rPr>
        <w:t>Figure 3A</w:t>
      </w:r>
      <w:r w:rsidRPr="00557BC1">
        <w:rPr>
          <w:rFonts w:ascii="Georgia" w:hAnsi="Georgia" w:cs="Times New Roman"/>
          <w:sz w:val="18"/>
          <w:szCs w:val="18"/>
          <w:rPrChange w:id="1211" w:author="Jackson Halpin" w:date="2025-06-11T14:21:00Z" w16du:dateUtc="2025-06-11T18:21:00Z">
            <w:rPr>
              <w:rFonts w:ascii="Times New Roman" w:hAnsi="Times New Roman" w:cs="Times New Roman"/>
              <w:highlight w:val="green"/>
            </w:rPr>
          </w:rPrChange>
        </w:rPr>
        <w:t xml:space="preserve">). We partitioned the sequence alignments based on the W/F/Y residue identity at </w:t>
      </w:r>
      <w:r w:rsidR="00457887" w:rsidRPr="00557BC1">
        <w:rPr>
          <w:rFonts w:ascii="Georgia" w:hAnsi="Georgia" w:cs="Times New Roman"/>
          <w:sz w:val="18"/>
          <w:szCs w:val="18"/>
          <w:rPrChange w:id="1212" w:author="Jackson Halpin" w:date="2025-06-11T14:21:00Z" w16du:dateUtc="2025-06-11T18:21:00Z">
            <w:rPr>
              <w:rFonts w:ascii="Times New Roman" w:hAnsi="Times New Roman" w:cs="Times New Roman"/>
              <w:highlight w:val="green"/>
            </w:rPr>
          </w:rPrChange>
        </w:rPr>
        <w:t xml:space="preserve">the </w:t>
      </w:r>
      <w:r w:rsidRPr="00557BC1">
        <w:rPr>
          <w:rFonts w:ascii="Georgia" w:hAnsi="Georgia" w:cs="Times New Roman"/>
          <w:sz w:val="18"/>
          <w:szCs w:val="18"/>
          <w:rPrChange w:id="1213" w:author="Jackson Halpin" w:date="2025-06-11T14:21:00Z" w16du:dateUtc="2025-06-11T18:21:00Z">
            <w:rPr>
              <w:rFonts w:ascii="Times New Roman" w:hAnsi="Times New Roman" w:cs="Times New Roman"/>
              <w:highlight w:val="green"/>
            </w:rPr>
          </w:rPrChange>
        </w:rPr>
        <w:t>X</w:t>
      </w:r>
      <w:r w:rsidRPr="00557BC1">
        <w:rPr>
          <w:rFonts w:ascii="Georgia" w:hAnsi="Georgia" w:cs="Times New Roman"/>
          <w:sz w:val="18"/>
          <w:szCs w:val="18"/>
          <w:vertAlign w:val="subscript"/>
          <w:rPrChange w:id="1214" w:author="Jackson Halpin" w:date="2025-06-11T14:21:00Z" w16du:dateUtc="2025-06-11T18:21:00Z">
            <w:rPr>
              <w:rFonts w:ascii="Times New Roman" w:hAnsi="Times New Roman" w:cs="Times New Roman"/>
              <w:highlight w:val="green"/>
              <w:vertAlign w:val="subscript"/>
            </w:rPr>
          </w:rPrChange>
        </w:rPr>
        <w:t>0</w:t>
      </w:r>
      <w:r w:rsidRPr="00557BC1">
        <w:rPr>
          <w:rFonts w:ascii="Georgia" w:hAnsi="Georgia" w:cs="Times New Roman"/>
          <w:sz w:val="18"/>
          <w:szCs w:val="18"/>
          <w:rPrChange w:id="1215" w:author="Jackson Halpin" w:date="2025-06-11T14:21:00Z" w16du:dateUtc="2025-06-11T18:21:00Z">
            <w:rPr>
              <w:rFonts w:ascii="Times New Roman" w:hAnsi="Times New Roman" w:cs="Times New Roman"/>
              <w:highlight w:val="green"/>
            </w:rPr>
          </w:rPrChange>
        </w:rPr>
        <w:t xml:space="preserve"> position</w:t>
      </w:r>
      <w:r w:rsidR="009C0B23" w:rsidRPr="00557BC1">
        <w:rPr>
          <w:rFonts w:ascii="Georgia" w:hAnsi="Georgia" w:cs="Times New Roman"/>
          <w:sz w:val="18"/>
          <w:szCs w:val="18"/>
          <w:rPrChange w:id="1216" w:author="Jackson Halpin" w:date="2025-06-11T14:21:00Z" w16du:dateUtc="2025-06-11T18:21:00Z">
            <w:rPr>
              <w:rFonts w:ascii="Times New Roman" w:hAnsi="Times New Roman" w:cs="Times New Roman"/>
              <w:highlight w:val="green"/>
            </w:rPr>
          </w:rPrChange>
        </w:rPr>
        <w:t xml:space="preserve"> </w:t>
      </w:r>
      <w:r w:rsidR="00457887" w:rsidRPr="00557BC1">
        <w:rPr>
          <w:rFonts w:ascii="Georgia" w:hAnsi="Georgia" w:cs="Times New Roman"/>
          <w:sz w:val="18"/>
          <w:szCs w:val="18"/>
          <w:rPrChange w:id="1217" w:author="Jackson Halpin" w:date="2025-06-11T14:21:00Z" w16du:dateUtc="2025-06-11T18:21:00Z">
            <w:rPr>
              <w:rFonts w:ascii="Times New Roman" w:hAnsi="Times New Roman" w:cs="Times New Roman"/>
              <w:highlight w:val="green"/>
            </w:rPr>
          </w:rPrChange>
        </w:rPr>
        <w:t>and generated three</w:t>
      </w:r>
      <w:r w:rsidRPr="00557BC1">
        <w:rPr>
          <w:rFonts w:ascii="Georgia" w:hAnsi="Georgia" w:cs="Times New Roman"/>
          <w:sz w:val="18"/>
          <w:szCs w:val="18"/>
          <w:rPrChange w:id="1218" w:author="Jackson Halpin" w:date="2025-06-11T14:21:00Z" w16du:dateUtc="2025-06-11T18:21:00Z">
            <w:rPr>
              <w:rFonts w:ascii="Times New Roman" w:hAnsi="Times New Roman" w:cs="Times New Roman"/>
              <w:highlight w:val="green"/>
            </w:rPr>
          </w:rPrChange>
        </w:rPr>
        <w:t xml:space="preserve"> new peptides</w:t>
      </w:r>
      <w:r w:rsidR="00457887" w:rsidRPr="00557BC1">
        <w:rPr>
          <w:rFonts w:ascii="Georgia" w:hAnsi="Georgia" w:cs="Times New Roman"/>
          <w:sz w:val="18"/>
          <w:szCs w:val="18"/>
          <w:rPrChange w:id="1219" w:author="Jackson Halpin" w:date="2025-06-11T14:21:00Z" w16du:dateUtc="2025-06-11T18:21:00Z">
            <w:rPr>
              <w:rFonts w:ascii="Times New Roman" w:hAnsi="Times New Roman" w:cs="Times New Roman"/>
              <w:highlight w:val="green"/>
            </w:rPr>
          </w:rPrChange>
        </w:rPr>
        <w:t xml:space="preserve"> based on the consensus sequences</w:t>
      </w:r>
      <w:r w:rsidRPr="00557BC1">
        <w:rPr>
          <w:rFonts w:ascii="Georgia" w:hAnsi="Georgia" w:cs="Times New Roman"/>
          <w:sz w:val="18"/>
          <w:szCs w:val="18"/>
          <w:rPrChange w:id="1220" w:author="Jackson Halpin" w:date="2025-06-11T14:21:00Z" w16du:dateUtc="2025-06-11T18:21:00Z">
            <w:rPr>
              <w:rFonts w:ascii="Times New Roman" w:hAnsi="Times New Roman" w:cs="Times New Roman"/>
              <w:highlight w:val="green"/>
            </w:rPr>
          </w:rPrChange>
        </w:rPr>
        <w:t xml:space="preserve"> (</w:t>
      </w:r>
      <w:proofErr w:type="spellStart"/>
      <w:r w:rsidR="009244D3" w:rsidRPr="00557BC1">
        <w:rPr>
          <w:rFonts w:ascii="Georgia" w:hAnsi="Georgia" w:cs="Times New Roman"/>
          <w:sz w:val="18"/>
          <w:szCs w:val="18"/>
          <w:rPrChange w:id="1221" w:author="Jackson Halpin" w:date="2025-06-11T14:21:00Z" w16du:dateUtc="2025-06-11T18:21:00Z">
            <w:rPr>
              <w:rFonts w:ascii="Times New Roman" w:hAnsi="Times New Roman" w:cs="Times New Roman"/>
              <w:highlight w:val="green"/>
            </w:rPr>
          </w:rPrChange>
        </w:rPr>
        <w:t>pCONS</w:t>
      </w:r>
      <w:r w:rsidR="009244D3" w:rsidRPr="00557BC1">
        <w:rPr>
          <w:rFonts w:ascii="Georgia" w:hAnsi="Georgia" w:cs="Times New Roman"/>
          <w:sz w:val="18"/>
          <w:szCs w:val="18"/>
          <w:vertAlign w:val="subscript"/>
          <w:rPrChange w:id="1222" w:author="Jackson Halpin" w:date="2025-06-11T14:21:00Z" w16du:dateUtc="2025-06-11T18:21:00Z">
            <w:rPr>
              <w:rFonts w:ascii="Times New Roman" w:hAnsi="Times New Roman" w:cs="Times New Roman"/>
              <w:highlight w:val="green"/>
              <w:vertAlign w:val="subscript"/>
            </w:rPr>
          </w:rPrChange>
        </w:rPr>
        <w:t>W</w:t>
      </w:r>
      <w:proofErr w:type="spellEnd"/>
      <w:r w:rsidRPr="00557BC1">
        <w:rPr>
          <w:rFonts w:ascii="Georgia" w:hAnsi="Georgia" w:cs="Times New Roman"/>
          <w:sz w:val="18"/>
          <w:szCs w:val="18"/>
          <w:rPrChange w:id="1223" w:author="Jackson Halpin" w:date="2025-06-11T14:21:00Z" w16du:dateUtc="2025-06-11T18:21:00Z">
            <w:rPr>
              <w:rFonts w:ascii="Times New Roman" w:hAnsi="Times New Roman" w:cs="Times New Roman"/>
              <w:highlight w:val="green"/>
            </w:rPr>
          </w:rPrChange>
        </w:rPr>
        <w:t xml:space="preserve">, </w:t>
      </w:r>
      <w:proofErr w:type="spellStart"/>
      <w:r w:rsidR="009244D3" w:rsidRPr="00557BC1">
        <w:rPr>
          <w:rFonts w:ascii="Georgia" w:hAnsi="Georgia" w:cs="Times New Roman"/>
          <w:sz w:val="18"/>
          <w:szCs w:val="18"/>
          <w:rPrChange w:id="1224" w:author="Jackson Halpin" w:date="2025-06-11T14:21:00Z" w16du:dateUtc="2025-06-11T18:21:00Z">
            <w:rPr>
              <w:rFonts w:ascii="Times New Roman" w:hAnsi="Times New Roman" w:cs="Times New Roman"/>
              <w:highlight w:val="green"/>
            </w:rPr>
          </w:rPrChange>
        </w:rPr>
        <w:t>pCONS</w:t>
      </w:r>
      <w:r w:rsidR="009244D3" w:rsidRPr="00557BC1">
        <w:rPr>
          <w:rFonts w:ascii="Georgia" w:hAnsi="Georgia" w:cs="Times New Roman"/>
          <w:sz w:val="18"/>
          <w:szCs w:val="18"/>
          <w:vertAlign w:val="subscript"/>
          <w:rPrChange w:id="1225" w:author="Jackson Halpin" w:date="2025-06-11T14:21:00Z" w16du:dateUtc="2025-06-11T18:21:00Z">
            <w:rPr>
              <w:rFonts w:ascii="Times New Roman" w:hAnsi="Times New Roman" w:cs="Times New Roman"/>
              <w:highlight w:val="green"/>
              <w:vertAlign w:val="subscript"/>
            </w:rPr>
          </w:rPrChange>
        </w:rPr>
        <w:t>Y</w:t>
      </w:r>
      <w:proofErr w:type="spellEnd"/>
      <w:r w:rsidRPr="00557BC1">
        <w:rPr>
          <w:rFonts w:ascii="Georgia" w:hAnsi="Georgia" w:cs="Times New Roman"/>
          <w:sz w:val="18"/>
          <w:szCs w:val="18"/>
          <w:rPrChange w:id="1226" w:author="Jackson Halpin" w:date="2025-06-11T14:21:00Z" w16du:dateUtc="2025-06-11T18:21:00Z">
            <w:rPr>
              <w:rFonts w:ascii="Times New Roman" w:hAnsi="Times New Roman" w:cs="Times New Roman"/>
              <w:highlight w:val="green"/>
            </w:rPr>
          </w:rPrChange>
        </w:rPr>
        <w:t xml:space="preserve">, </w:t>
      </w:r>
      <w:proofErr w:type="spellStart"/>
      <w:r w:rsidR="009244D3" w:rsidRPr="00557BC1">
        <w:rPr>
          <w:rFonts w:ascii="Georgia" w:hAnsi="Georgia" w:cs="Times New Roman"/>
          <w:sz w:val="18"/>
          <w:szCs w:val="18"/>
          <w:rPrChange w:id="1227" w:author="Jackson Halpin" w:date="2025-06-11T14:21:00Z" w16du:dateUtc="2025-06-11T18:21:00Z">
            <w:rPr>
              <w:rFonts w:ascii="Times New Roman" w:hAnsi="Times New Roman" w:cs="Times New Roman"/>
              <w:highlight w:val="green"/>
            </w:rPr>
          </w:rPrChange>
        </w:rPr>
        <w:t>pCONS</w:t>
      </w:r>
      <w:r w:rsidR="009244D3" w:rsidRPr="00557BC1">
        <w:rPr>
          <w:rFonts w:ascii="Georgia" w:hAnsi="Georgia" w:cs="Times New Roman"/>
          <w:sz w:val="18"/>
          <w:szCs w:val="18"/>
          <w:vertAlign w:val="subscript"/>
          <w:rPrChange w:id="1228" w:author="Jackson Halpin" w:date="2025-06-11T14:21:00Z" w16du:dateUtc="2025-06-11T18:21:00Z">
            <w:rPr>
              <w:rFonts w:ascii="Times New Roman" w:hAnsi="Times New Roman" w:cs="Times New Roman"/>
              <w:highlight w:val="green"/>
              <w:vertAlign w:val="subscript"/>
            </w:rPr>
          </w:rPrChange>
        </w:rPr>
        <w:t>F</w:t>
      </w:r>
      <w:proofErr w:type="spellEnd"/>
      <w:r w:rsidR="00457887" w:rsidRPr="00557BC1">
        <w:rPr>
          <w:rFonts w:ascii="Georgia" w:hAnsi="Georgia" w:cs="Times New Roman"/>
          <w:sz w:val="18"/>
          <w:szCs w:val="18"/>
          <w:rPrChange w:id="1229" w:author="Jackson Halpin" w:date="2025-06-11T14:21:00Z" w16du:dateUtc="2025-06-11T18:21:00Z">
            <w:rPr>
              <w:rFonts w:ascii="Times New Roman" w:hAnsi="Times New Roman" w:cs="Times New Roman"/>
              <w:highlight w:val="green"/>
            </w:rPr>
          </w:rPrChange>
        </w:rPr>
        <w:t xml:space="preserve">; </w:t>
      </w:r>
      <w:commentRangeStart w:id="1230"/>
      <w:r w:rsidR="00457887" w:rsidRPr="00557BC1">
        <w:rPr>
          <w:rFonts w:ascii="Georgia" w:hAnsi="Georgia" w:cs="Times New Roman"/>
          <w:b/>
          <w:bCs/>
          <w:color w:val="000000" w:themeColor="text1"/>
          <w:sz w:val="18"/>
          <w:szCs w:val="18"/>
          <w:rPrChange w:id="1231" w:author="Jackson Halpin" w:date="2025-06-11T14:21:00Z" w16du:dateUtc="2025-06-11T18:21:00Z">
            <w:rPr>
              <w:rFonts w:ascii="Times New Roman" w:hAnsi="Times New Roman" w:cs="Times New Roman"/>
              <w:b/>
              <w:bCs/>
              <w:color w:val="000000" w:themeColor="text1"/>
              <w:highlight w:val="green"/>
            </w:rPr>
          </w:rPrChange>
        </w:rPr>
        <w:t>Supplementary Figure 6</w:t>
      </w:r>
      <w:commentRangeEnd w:id="1230"/>
      <w:r w:rsidR="00D412A8" w:rsidRPr="00557BC1">
        <w:rPr>
          <w:rStyle w:val="CommentReference"/>
          <w:rFonts w:ascii="Georgia" w:hAnsi="Georgia"/>
          <w:sz w:val="10"/>
          <w:szCs w:val="10"/>
          <w:rPrChange w:id="1232" w:author="Jackson Halpin" w:date="2025-06-11T14:21:00Z" w16du:dateUtc="2025-06-11T18:21:00Z">
            <w:rPr>
              <w:rStyle w:val="CommentReference"/>
            </w:rPr>
          </w:rPrChange>
        </w:rPr>
        <w:commentReference w:id="1230"/>
      </w:r>
      <w:r w:rsidR="009C0B23" w:rsidRPr="00557BC1">
        <w:rPr>
          <w:rFonts w:ascii="Georgia" w:hAnsi="Georgia" w:cs="Times New Roman"/>
          <w:b/>
          <w:bCs/>
          <w:color w:val="000000" w:themeColor="text1"/>
          <w:sz w:val="18"/>
          <w:szCs w:val="18"/>
          <w:rPrChange w:id="1233" w:author="Jackson Halpin" w:date="2025-06-11T14:21:00Z" w16du:dateUtc="2025-06-11T18:21:00Z">
            <w:rPr>
              <w:rFonts w:ascii="Times New Roman" w:hAnsi="Times New Roman" w:cs="Times New Roman"/>
              <w:b/>
              <w:bCs/>
              <w:color w:val="000000" w:themeColor="text1"/>
              <w:highlight w:val="green"/>
            </w:rPr>
          </w:rPrChange>
        </w:rPr>
        <w:t>)</w:t>
      </w:r>
      <w:r w:rsidRPr="00557BC1">
        <w:rPr>
          <w:rFonts w:ascii="Georgia" w:hAnsi="Georgia" w:cs="Times New Roman"/>
          <w:sz w:val="18"/>
          <w:szCs w:val="18"/>
          <w:rPrChange w:id="1234" w:author="Jackson Halpin" w:date="2025-06-11T14:21:00Z" w16du:dateUtc="2025-06-11T18:21:00Z">
            <w:rPr>
              <w:rFonts w:ascii="Times New Roman" w:hAnsi="Times New Roman" w:cs="Times New Roman"/>
              <w:highlight w:val="green"/>
            </w:rPr>
          </w:rPrChange>
        </w:rPr>
        <w:t>.</w:t>
      </w:r>
      <w:r w:rsidR="00457887" w:rsidRPr="00557BC1">
        <w:rPr>
          <w:rFonts w:ascii="Georgia" w:hAnsi="Georgia" w:cs="Times New Roman"/>
          <w:sz w:val="18"/>
          <w:szCs w:val="18"/>
          <w:rPrChange w:id="1235" w:author="Jackson Halpin" w:date="2025-06-11T14:21:00Z" w16du:dateUtc="2025-06-11T18:21:00Z">
            <w:rPr>
              <w:rFonts w:ascii="Times New Roman" w:hAnsi="Times New Roman" w:cs="Times New Roman"/>
            </w:rPr>
          </w:rPrChange>
        </w:rPr>
        <w:t xml:space="preserve"> Peptide </w:t>
      </w:r>
      <w:commentRangeStart w:id="1236"/>
      <w:proofErr w:type="spellStart"/>
      <w:r w:rsidRPr="00557BC1">
        <w:rPr>
          <w:rFonts w:ascii="Georgia" w:hAnsi="Georgia" w:cs="Times New Roman"/>
          <w:sz w:val="18"/>
          <w:szCs w:val="18"/>
          <w:rPrChange w:id="1237" w:author="Jackson Halpin" w:date="2025-06-11T14:21:00Z" w16du:dateUtc="2025-06-11T18:21:00Z">
            <w:rPr>
              <w:rFonts w:ascii="Times New Roman" w:hAnsi="Times New Roman" w:cs="Times New Roman"/>
            </w:rPr>
          </w:rPrChange>
        </w:rPr>
        <w:t>p</w:t>
      </w:r>
      <w:ins w:id="1238" w:author="Jennifer Kosmatka" w:date="2025-05-31T11:25:00Z" w16du:dateUtc="2025-05-31T15:25:00Z">
        <w:r w:rsidR="00C53F0D" w:rsidRPr="00557BC1">
          <w:rPr>
            <w:rFonts w:ascii="Georgia" w:hAnsi="Georgia" w:cs="Times New Roman"/>
            <w:sz w:val="18"/>
            <w:szCs w:val="18"/>
            <w:rPrChange w:id="1239" w:author="Jackson Halpin" w:date="2025-06-11T14:21:00Z" w16du:dateUtc="2025-06-11T18:21:00Z">
              <w:rPr>
                <w:rFonts w:ascii="Times New Roman" w:hAnsi="Times New Roman" w:cs="Times New Roman"/>
              </w:rPr>
            </w:rPrChange>
          </w:rPr>
          <w:t>CONS</w:t>
        </w:r>
      </w:ins>
      <w:del w:id="1240" w:author="Jennifer Kosmatka" w:date="2025-05-31T11:25:00Z" w16du:dateUtc="2025-05-31T15:25:00Z">
        <w:r w:rsidRPr="00557BC1" w:rsidDel="00C53F0D">
          <w:rPr>
            <w:rFonts w:ascii="Georgia" w:hAnsi="Georgia" w:cs="Times New Roman"/>
            <w:sz w:val="18"/>
            <w:szCs w:val="18"/>
            <w:rPrChange w:id="1241" w:author="Jackson Halpin" w:date="2025-06-11T14:21:00Z" w16du:dateUtc="2025-06-11T18:21:00Z">
              <w:rPr>
                <w:rFonts w:ascii="Times New Roman" w:hAnsi="Times New Roman" w:cs="Times New Roman"/>
              </w:rPr>
            </w:rPrChange>
          </w:rPr>
          <w:delText>PSSM</w:delText>
        </w:r>
      </w:del>
      <w:r w:rsidRPr="00557BC1">
        <w:rPr>
          <w:rFonts w:ascii="Georgia" w:hAnsi="Georgia" w:cs="Times New Roman"/>
          <w:sz w:val="18"/>
          <w:szCs w:val="18"/>
          <w:vertAlign w:val="subscript"/>
          <w:rPrChange w:id="1242" w:author="Jackson Halpin" w:date="2025-06-11T14:21:00Z" w16du:dateUtc="2025-06-11T18:21:00Z">
            <w:rPr>
              <w:rFonts w:ascii="Times New Roman" w:hAnsi="Times New Roman" w:cs="Times New Roman"/>
              <w:vertAlign w:val="subscript"/>
            </w:rPr>
          </w:rPrChange>
        </w:rPr>
        <w:t>W</w:t>
      </w:r>
      <w:proofErr w:type="spellEnd"/>
      <w:r w:rsidRPr="00557BC1">
        <w:rPr>
          <w:rFonts w:ascii="Georgia" w:hAnsi="Georgia" w:cs="Times New Roman"/>
          <w:sz w:val="18"/>
          <w:szCs w:val="18"/>
          <w:rPrChange w:id="1243" w:author="Jackson Halpin" w:date="2025-06-11T14:21:00Z" w16du:dateUtc="2025-06-11T18:21:00Z">
            <w:rPr>
              <w:rFonts w:ascii="Times New Roman" w:hAnsi="Times New Roman" w:cs="Times New Roman"/>
            </w:rPr>
          </w:rPrChange>
        </w:rPr>
        <w:t xml:space="preserve"> </w:t>
      </w:r>
      <w:commentRangeEnd w:id="1236"/>
      <w:r w:rsidR="009244D3" w:rsidRPr="00557BC1">
        <w:rPr>
          <w:rStyle w:val="CommentReference"/>
          <w:rFonts w:ascii="Georgia" w:hAnsi="Georgia"/>
          <w:sz w:val="10"/>
          <w:szCs w:val="10"/>
          <w:rPrChange w:id="1244" w:author="Jackson Halpin" w:date="2025-06-11T14:21:00Z" w16du:dateUtc="2025-06-11T18:21:00Z">
            <w:rPr>
              <w:rStyle w:val="CommentReference"/>
            </w:rPr>
          </w:rPrChange>
        </w:rPr>
        <w:commentReference w:id="1236"/>
      </w:r>
      <w:r w:rsidRPr="00557BC1">
        <w:rPr>
          <w:rFonts w:ascii="Georgia" w:hAnsi="Georgia" w:cs="Times New Roman"/>
          <w:sz w:val="18"/>
          <w:szCs w:val="18"/>
          <w:rPrChange w:id="1245" w:author="Jackson Halpin" w:date="2025-06-11T14:21:00Z" w16du:dateUtc="2025-06-11T18:21:00Z">
            <w:rPr>
              <w:rFonts w:ascii="Times New Roman" w:hAnsi="Times New Roman" w:cs="Times New Roman"/>
            </w:rPr>
          </w:rPrChange>
        </w:rPr>
        <w:t xml:space="preserve">bound to LC3B with a dissociation constant of ~90 nM, nearly as tight as the consensus </w:t>
      </w:r>
      <w:del w:id="1246" w:author="Jennifer Kosmatka" w:date="2025-05-31T11:27:00Z" w16du:dateUtc="2025-05-31T15:27:00Z">
        <w:r w:rsidRPr="00557BC1" w:rsidDel="00C53F0D">
          <w:rPr>
            <w:rFonts w:ascii="Georgia" w:hAnsi="Georgia" w:cs="Times New Roman"/>
            <w:sz w:val="18"/>
            <w:szCs w:val="18"/>
            <w:rPrChange w:id="1247" w:author="Jackson Halpin" w:date="2025-06-11T14:21:00Z" w16du:dateUtc="2025-06-11T18:21:00Z">
              <w:rPr>
                <w:rFonts w:ascii="Times New Roman" w:hAnsi="Times New Roman" w:cs="Times New Roman"/>
              </w:rPr>
            </w:rPrChange>
          </w:rPr>
          <w:delText>pPSSM</w:delText>
        </w:r>
        <w:r w:rsidRPr="00557BC1" w:rsidDel="00C53F0D">
          <w:rPr>
            <w:rFonts w:ascii="Georgia" w:hAnsi="Georgia" w:cs="Times New Roman"/>
            <w:sz w:val="18"/>
            <w:szCs w:val="18"/>
            <w:vertAlign w:val="subscript"/>
            <w:rPrChange w:id="1248" w:author="Jackson Halpin" w:date="2025-06-11T14:21:00Z" w16du:dateUtc="2025-06-11T18:21:00Z">
              <w:rPr>
                <w:rFonts w:ascii="Times New Roman" w:hAnsi="Times New Roman" w:cs="Times New Roman"/>
                <w:vertAlign w:val="subscript"/>
              </w:rPr>
            </w:rPrChange>
          </w:rPr>
          <w:delText>LIR</w:delText>
        </w:r>
      </w:del>
      <w:proofErr w:type="spellStart"/>
      <w:ins w:id="1249" w:author="Jennifer Kosmatka" w:date="2025-05-31T11:27:00Z" w16du:dateUtc="2025-05-31T15:27:00Z">
        <w:r w:rsidR="00C53F0D" w:rsidRPr="00557BC1">
          <w:rPr>
            <w:rFonts w:ascii="Georgia" w:hAnsi="Georgia" w:cs="Times New Roman"/>
            <w:sz w:val="18"/>
            <w:szCs w:val="18"/>
            <w:rPrChange w:id="1250" w:author="Jackson Halpin" w:date="2025-06-11T14:21:00Z" w16du:dateUtc="2025-06-11T18:21:00Z">
              <w:rPr>
                <w:rFonts w:ascii="Times New Roman" w:hAnsi="Times New Roman" w:cs="Times New Roman"/>
              </w:rPr>
            </w:rPrChange>
          </w:rPr>
          <w:t>pCONS</w:t>
        </w:r>
      </w:ins>
      <w:ins w:id="1251" w:author="Jennifer Kosmatka" w:date="2025-05-31T11:28:00Z" w16du:dateUtc="2025-05-31T15:28:00Z">
        <w:r w:rsidR="00C53F0D" w:rsidRPr="00557BC1">
          <w:rPr>
            <w:rFonts w:ascii="Georgia" w:hAnsi="Georgia" w:cs="Times New Roman"/>
            <w:sz w:val="18"/>
            <w:szCs w:val="18"/>
            <w:vertAlign w:val="subscript"/>
            <w:rPrChange w:id="1252" w:author="Jackson Halpin" w:date="2025-06-11T14:21:00Z" w16du:dateUtc="2025-06-11T18:21:00Z">
              <w:rPr>
                <w:rFonts w:ascii="Times New Roman" w:hAnsi="Times New Roman" w:cs="Times New Roman"/>
              </w:rPr>
            </w:rPrChange>
          </w:rPr>
          <w:t>LIR</w:t>
        </w:r>
      </w:ins>
      <w:proofErr w:type="spellEnd"/>
      <w:r w:rsidRPr="00557BC1">
        <w:rPr>
          <w:rFonts w:ascii="Georgia" w:hAnsi="Georgia" w:cs="Times New Roman"/>
          <w:sz w:val="18"/>
          <w:szCs w:val="18"/>
          <w:rPrChange w:id="1253" w:author="Jackson Halpin" w:date="2025-06-11T14:21:00Z" w16du:dateUtc="2025-06-11T18:21:00Z">
            <w:rPr>
              <w:rFonts w:ascii="Times New Roman" w:hAnsi="Times New Roman" w:cs="Times New Roman"/>
            </w:rPr>
          </w:rPrChange>
        </w:rPr>
        <w:t xml:space="preserve"> (</w:t>
      </w:r>
      <w:commentRangeStart w:id="1254"/>
      <w:r w:rsidRPr="00557BC1">
        <w:rPr>
          <w:rFonts w:ascii="Georgia" w:hAnsi="Georgia" w:cs="Times New Roman"/>
          <w:b/>
          <w:bCs/>
          <w:sz w:val="18"/>
          <w:szCs w:val="18"/>
          <w:rPrChange w:id="1255" w:author="Jackson Halpin" w:date="2025-06-11T14:21:00Z" w16du:dateUtc="2025-06-11T18:21:00Z">
            <w:rPr>
              <w:rFonts w:ascii="Times New Roman" w:hAnsi="Times New Roman" w:cs="Times New Roman"/>
              <w:b/>
              <w:bCs/>
            </w:rPr>
          </w:rPrChange>
        </w:rPr>
        <w:t>Figure 3</w:t>
      </w:r>
      <w:ins w:id="1256" w:author="Jennifer Kosmatka" w:date="2025-06-09T18:20:00Z" w16du:dateUtc="2025-06-09T22:20:00Z">
        <w:r w:rsidR="004C2D00" w:rsidRPr="00557BC1">
          <w:rPr>
            <w:rFonts w:ascii="Georgia" w:hAnsi="Georgia" w:cs="Times New Roman"/>
            <w:b/>
            <w:bCs/>
            <w:sz w:val="18"/>
            <w:szCs w:val="18"/>
            <w:rPrChange w:id="1257" w:author="Jackson Halpin" w:date="2025-06-11T14:21:00Z" w16du:dateUtc="2025-06-11T18:21:00Z">
              <w:rPr>
                <w:rFonts w:ascii="Times New Roman" w:hAnsi="Times New Roman" w:cs="Times New Roman"/>
                <w:b/>
                <w:bCs/>
              </w:rPr>
            </w:rPrChange>
          </w:rPr>
          <w:t>B, C)</w:t>
        </w:r>
      </w:ins>
      <w:del w:id="1258" w:author="Jennifer Kosmatka" w:date="2025-06-09T18:20:00Z" w16du:dateUtc="2025-06-09T22:20:00Z">
        <w:r w:rsidRPr="00557BC1" w:rsidDel="004C2D00">
          <w:rPr>
            <w:rFonts w:ascii="Georgia" w:hAnsi="Georgia" w:cs="Times New Roman"/>
            <w:b/>
            <w:bCs/>
            <w:sz w:val="18"/>
            <w:szCs w:val="18"/>
            <w:rPrChange w:id="1259" w:author="Jackson Halpin" w:date="2025-06-11T14:21:00Z" w16du:dateUtc="2025-06-11T18:21:00Z">
              <w:rPr>
                <w:rFonts w:ascii="Times New Roman" w:hAnsi="Times New Roman" w:cs="Times New Roman"/>
                <w:b/>
                <w:bCs/>
              </w:rPr>
            </w:rPrChange>
          </w:rPr>
          <w:delText>D</w:delText>
        </w:r>
        <w:commentRangeEnd w:id="1254"/>
        <w:r w:rsidR="009C0B23" w:rsidRPr="00557BC1" w:rsidDel="004C2D00">
          <w:rPr>
            <w:rStyle w:val="CommentReference"/>
            <w:rFonts w:ascii="Georgia" w:hAnsi="Georgia"/>
            <w:sz w:val="10"/>
            <w:szCs w:val="10"/>
            <w:rPrChange w:id="1260" w:author="Jackson Halpin" w:date="2025-06-11T14:21:00Z" w16du:dateUtc="2025-06-11T18:21:00Z">
              <w:rPr>
                <w:rStyle w:val="CommentReference"/>
              </w:rPr>
            </w:rPrChange>
          </w:rPr>
          <w:commentReference w:id="1254"/>
        </w:r>
        <w:r w:rsidRPr="00557BC1" w:rsidDel="004C2D00">
          <w:rPr>
            <w:rFonts w:ascii="Georgia" w:hAnsi="Georgia" w:cs="Times New Roman"/>
            <w:sz w:val="18"/>
            <w:szCs w:val="18"/>
            <w:rPrChange w:id="1261" w:author="Jackson Halpin" w:date="2025-06-11T14:21:00Z" w16du:dateUtc="2025-06-11T18:21:00Z">
              <w:rPr>
                <w:rFonts w:ascii="Times New Roman" w:hAnsi="Times New Roman" w:cs="Times New Roman"/>
              </w:rPr>
            </w:rPrChange>
          </w:rPr>
          <w:delText>)</w:delText>
        </w:r>
      </w:del>
      <w:r w:rsidR="009C0B23" w:rsidRPr="00557BC1">
        <w:rPr>
          <w:rFonts w:ascii="Georgia" w:hAnsi="Georgia" w:cs="Times New Roman"/>
          <w:sz w:val="18"/>
          <w:szCs w:val="18"/>
          <w:rPrChange w:id="1262" w:author="Jackson Halpin" w:date="2025-06-11T14:21:00Z" w16du:dateUtc="2025-06-11T18:21:00Z">
            <w:rPr>
              <w:rFonts w:ascii="Times New Roman" w:hAnsi="Times New Roman" w:cs="Times New Roman"/>
            </w:rPr>
          </w:rPrChange>
        </w:rPr>
        <w:t>. We tested the</w:t>
      </w:r>
      <w:r w:rsidRPr="00557BC1">
        <w:rPr>
          <w:rFonts w:ascii="Georgia" w:hAnsi="Georgia" w:cs="Times New Roman"/>
          <w:sz w:val="18"/>
          <w:szCs w:val="18"/>
          <w:rPrChange w:id="1263" w:author="Jackson Halpin" w:date="2025-06-11T14:21:00Z" w16du:dateUtc="2025-06-11T18:21:00Z">
            <w:rPr>
              <w:rFonts w:ascii="Times New Roman" w:hAnsi="Times New Roman" w:cs="Times New Roman"/>
            </w:rPr>
          </w:rPrChange>
        </w:rPr>
        <w:t xml:space="preserve"> contributions of the highly enriched N- and C-terminal acidic residues through analysis of this </w:t>
      </w:r>
      <w:del w:id="1264" w:author="Jennifer Kosmatka" w:date="2025-05-31T11:26:00Z" w16du:dateUtc="2025-05-31T15:26:00Z">
        <w:r w:rsidRPr="00557BC1" w:rsidDel="00C53F0D">
          <w:rPr>
            <w:rFonts w:ascii="Georgia" w:hAnsi="Georgia" w:cs="Times New Roman"/>
            <w:sz w:val="18"/>
            <w:szCs w:val="18"/>
            <w:rPrChange w:id="1265" w:author="Jackson Halpin" w:date="2025-06-11T14:21:00Z" w16du:dateUtc="2025-06-11T18:21:00Z">
              <w:rPr>
                <w:rFonts w:ascii="Times New Roman" w:hAnsi="Times New Roman" w:cs="Times New Roman"/>
              </w:rPr>
            </w:rPrChange>
          </w:rPr>
          <w:delText>pPSSM</w:delText>
        </w:r>
        <w:r w:rsidRPr="00557BC1" w:rsidDel="00C53F0D">
          <w:rPr>
            <w:rFonts w:ascii="Georgia" w:hAnsi="Georgia" w:cs="Times New Roman"/>
            <w:sz w:val="18"/>
            <w:szCs w:val="18"/>
            <w:vertAlign w:val="subscript"/>
            <w:rPrChange w:id="1266" w:author="Jackson Halpin" w:date="2025-06-11T14:21:00Z" w16du:dateUtc="2025-06-11T18:21:00Z">
              <w:rPr>
                <w:rFonts w:ascii="Times New Roman" w:hAnsi="Times New Roman" w:cs="Times New Roman"/>
                <w:vertAlign w:val="subscript"/>
              </w:rPr>
            </w:rPrChange>
          </w:rPr>
          <w:delText>W</w:delText>
        </w:r>
      </w:del>
      <w:proofErr w:type="spellStart"/>
      <w:ins w:id="1267" w:author="Jennifer Kosmatka" w:date="2025-05-31T11:26:00Z" w16du:dateUtc="2025-05-31T15:26:00Z">
        <w:r w:rsidR="00C53F0D" w:rsidRPr="00557BC1">
          <w:rPr>
            <w:rFonts w:ascii="Georgia" w:hAnsi="Georgia" w:cs="Times New Roman"/>
            <w:sz w:val="18"/>
            <w:szCs w:val="18"/>
            <w:rPrChange w:id="1268" w:author="Jackson Halpin" w:date="2025-06-11T14:21:00Z" w16du:dateUtc="2025-06-11T18:21:00Z">
              <w:rPr>
                <w:rFonts w:ascii="Times New Roman" w:hAnsi="Times New Roman" w:cs="Times New Roman"/>
              </w:rPr>
            </w:rPrChange>
          </w:rPr>
          <w:t>pCONSw</w:t>
        </w:r>
      </w:ins>
      <w:proofErr w:type="spellEnd"/>
      <w:r w:rsidRPr="00557BC1">
        <w:rPr>
          <w:rFonts w:ascii="Georgia" w:hAnsi="Georgia" w:cs="Times New Roman"/>
          <w:sz w:val="18"/>
          <w:szCs w:val="18"/>
          <w:rPrChange w:id="1269" w:author="Jackson Halpin" w:date="2025-06-11T14:21:00Z" w16du:dateUtc="2025-06-11T18:21:00Z">
            <w:rPr>
              <w:rFonts w:ascii="Times New Roman" w:hAnsi="Times New Roman" w:cs="Times New Roman"/>
            </w:rPr>
          </w:rPrChange>
        </w:rPr>
        <w:t xml:space="preserve"> peptide. </w:t>
      </w:r>
      <w:r w:rsidR="00035183" w:rsidRPr="00557BC1">
        <w:rPr>
          <w:rFonts w:ascii="Georgia" w:hAnsi="Georgia" w:cs="Times New Roman"/>
          <w:sz w:val="18"/>
          <w:szCs w:val="18"/>
          <w:rPrChange w:id="1270" w:author="Jackson Halpin" w:date="2025-06-11T14:21:00Z" w16du:dateUtc="2025-06-11T18:21:00Z">
            <w:rPr>
              <w:rFonts w:ascii="Times New Roman" w:hAnsi="Times New Roman" w:cs="Times New Roman"/>
            </w:rPr>
          </w:rPrChange>
        </w:rPr>
        <w:t xml:space="preserve">We found </w:t>
      </w:r>
      <w:r w:rsidR="007863A6" w:rsidRPr="00557BC1">
        <w:rPr>
          <w:rFonts w:ascii="Georgia" w:hAnsi="Georgia" w:cs="Times New Roman"/>
          <w:sz w:val="18"/>
          <w:szCs w:val="18"/>
          <w:rPrChange w:id="1271" w:author="Jackson Halpin" w:date="2025-06-11T14:21:00Z" w16du:dateUtc="2025-06-11T18:21:00Z">
            <w:rPr>
              <w:rFonts w:ascii="Times New Roman" w:hAnsi="Times New Roman" w:cs="Times New Roman"/>
            </w:rPr>
          </w:rPrChange>
        </w:rPr>
        <w:t xml:space="preserve">that whereas </w:t>
      </w:r>
      <w:r w:rsidR="00035183" w:rsidRPr="00557BC1">
        <w:rPr>
          <w:rFonts w:ascii="Georgia" w:hAnsi="Georgia" w:cs="Times New Roman"/>
          <w:sz w:val="18"/>
          <w:szCs w:val="18"/>
          <w:rPrChange w:id="1272" w:author="Jackson Halpin" w:date="2025-06-11T14:21:00Z" w16du:dateUtc="2025-06-11T18:21:00Z">
            <w:rPr>
              <w:rFonts w:ascii="Times New Roman" w:hAnsi="Times New Roman" w:cs="Times New Roman"/>
            </w:rPr>
          </w:rPrChange>
        </w:rPr>
        <w:t xml:space="preserve">the C-terminal truncation had a modest effect on affinity, the N-terminal truncation </w:t>
      </w:r>
      <w:r w:rsidR="00E126BE" w:rsidRPr="00557BC1">
        <w:rPr>
          <w:rFonts w:ascii="Georgia" w:hAnsi="Georgia" w:cs="Times New Roman"/>
          <w:sz w:val="18"/>
          <w:szCs w:val="18"/>
          <w:rPrChange w:id="1273" w:author="Jackson Halpin" w:date="2025-06-11T14:21:00Z" w16du:dateUtc="2025-06-11T18:21:00Z">
            <w:rPr>
              <w:rFonts w:ascii="Times New Roman" w:hAnsi="Times New Roman" w:cs="Times New Roman"/>
            </w:rPr>
          </w:rPrChange>
        </w:rPr>
        <w:t xml:space="preserve">decreased affinity </w:t>
      </w:r>
      <w:r w:rsidR="00DC1ADC" w:rsidRPr="00557BC1">
        <w:rPr>
          <w:rFonts w:ascii="Georgia" w:hAnsi="Georgia" w:cs="Times New Roman"/>
          <w:sz w:val="18"/>
          <w:szCs w:val="18"/>
          <w:rPrChange w:id="1274" w:author="Jackson Halpin" w:date="2025-06-11T14:21:00Z" w16du:dateUtc="2025-06-11T18:21:00Z">
            <w:rPr>
              <w:rFonts w:ascii="Times New Roman" w:hAnsi="Times New Roman" w:cs="Times New Roman"/>
            </w:rPr>
          </w:rPrChange>
        </w:rPr>
        <w:t xml:space="preserve">10-fold </w:t>
      </w:r>
      <w:r w:rsidR="00E425D6" w:rsidRPr="00557BC1">
        <w:rPr>
          <w:rFonts w:ascii="Georgia" w:hAnsi="Georgia" w:cs="Times New Roman"/>
          <w:sz w:val="18"/>
          <w:szCs w:val="18"/>
          <w:rPrChange w:id="1275" w:author="Jackson Halpin" w:date="2025-06-11T14:21:00Z" w16du:dateUtc="2025-06-11T18:21:00Z">
            <w:rPr>
              <w:rFonts w:ascii="Times New Roman" w:hAnsi="Times New Roman" w:cs="Times New Roman"/>
            </w:rPr>
          </w:rPrChange>
        </w:rPr>
        <w:t>(</w:t>
      </w:r>
      <w:r w:rsidR="00E425D6" w:rsidRPr="00557BC1">
        <w:rPr>
          <w:rFonts w:ascii="Georgia" w:hAnsi="Georgia" w:cs="Times New Roman"/>
          <w:b/>
          <w:bCs/>
          <w:sz w:val="18"/>
          <w:szCs w:val="18"/>
          <w:rPrChange w:id="1276" w:author="Jackson Halpin" w:date="2025-06-11T14:21:00Z" w16du:dateUtc="2025-06-11T18:21:00Z">
            <w:rPr>
              <w:rFonts w:ascii="Times New Roman" w:hAnsi="Times New Roman" w:cs="Times New Roman"/>
              <w:b/>
              <w:bCs/>
            </w:rPr>
          </w:rPrChange>
        </w:rPr>
        <w:t xml:space="preserve">Figure </w:t>
      </w:r>
      <w:r w:rsidR="00E425D6" w:rsidRPr="00557BC1">
        <w:rPr>
          <w:rFonts w:ascii="Georgia" w:hAnsi="Georgia" w:cs="Times New Roman"/>
          <w:b/>
          <w:bCs/>
          <w:color w:val="000000" w:themeColor="text1"/>
          <w:sz w:val="18"/>
          <w:szCs w:val="18"/>
          <w:rPrChange w:id="1277" w:author="Jackson Halpin" w:date="2025-06-11T14:21:00Z" w16du:dateUtc="2025-06-11T18:21:00Z">
            <w:rPr>
              <w:rFonts w:ascii="Times New Roman" w:hAnsi="Times New Roman" w:cs="Times New Roman"/>
              <w:b/>
              <w:bCs/>
              <w:color w:val="000000" w:themeColor="text1"/>
            </w:rPr>
          </w:rPrChange>
        </w:rPr>
        <w:t>3</w:t>
      </w:r>
      <w:r w:rsidR="00FD0498" w:rsidRPr="00557BC1">
        <w:rPr>
          <w:rFonts w:ascii="Georgia" w:hAnsi="Georgia" w:cs="Times New Roman"/>
          <w:b/>
          <w:bCs/>
          <w:color w:val="000000" w:themeColor="text1"/>
          <w:sz w:val="18"/>
          <w:szCs w:val="18"/>
          <w:rPrChange w:id="1278" w:author="Jackson Halpin" w:date="2025-06-11T14:21:00Z" w16du:dateUtc="2025-06-11T18:21:00Z">
            <w:rPr>
              <w:rFonts w:ascii="Times New Roman" w:hAnsi="Times New Roman" w:cs="Times New Roman"/>
              <w:b/>
              <w:bCs/>
              <w:color w:val="000000" w:themeColor="text1"/>
            </w:rPr>
          </w:rPrChange>
        </w:rPr>
        <w:t>C</w:t>
      </w:r>
      <w:r w:rsidR="00035183" w:rsidRPr="00557BC1">
        <w:rPr>
          <w:rFonts w:ascii="Georgia" w:hAnsi="Georgia" w:cs="Times New Roman"/>
          <w:color w:val="000000" w:themeColor="text1"/>
          <w:sz w:val="18"/>
          <w:szCs w:val="18"/>
          <w:rPrChange w:id="1279" w:author="Jackson Halpin" w:date="2025-06-11T14:21:00Z" w16du:dateUtc="2025-06-11T18:21:00Z">
            <w:rPr>
              <w:rFonts w:ascii="Times New Roman" w:hAnsi="Times New Roman" w:cs="Times New Roman"/>
              <w:color w:val="000000" w:themeColor="text1"/>
            </w:rPr>
          </w:rPrChange>
        </w:rPr>
        <w:t>,</w:t>
      </w:r>
      <w:r w:rsidR="00035183" w:rsidRPr="00557BC1">
        <w:rPr>
          <w:rFonts w:ascii="Georgia" w:hAnsi="Georgia" w:cs="Times New Roman"/>
          <w:b/>
          <w:bCs/>
          <w:color w:val="000000" w:themeColor="text1"/>
          <w:sz w:val="18"/>
          <w:szCs w:val="18"/>
          <w:rPrChange w:id="1280" w:author="Jackson Halpin" w:date="2025-06-11T14:21:00Z" w16du:dateUtc="2025-06-11T18:21:00Z">
            <w:rPr>
              <w:rFonts w:ascii="Times New Roman" w:hAnsi="Times New Roman" w:cs="Times New Roman"/>
              <w:b/>
              <w:bCs/>
              <w:color w:val="000000" w:themeColor="text1"/>
            </w:rPr>
          </w:rPrChange>
        </w:rPr>
        <w:t xml:space="preserve"> </w:t>
      </w:r>
      <w:r w:rsidR="00035183" w:rsidRPr="00557BC1">
        <w:rPr>
          <w:rFonts w:ascii="Georgia" w:hAnsi="Georgia" w:cs="Times New Roman"/>
          <w:color w:val="000000" w:themeColor="text1"/>
          <w:sz w:val="18"/>
          <w:szCs w:val="18"/>
          <w:rPrChange w:id="1281" w:author="Jackson Halpin" w:date="2025-06-11T14:21:00Z" w16du:dateUtc="2025-06-11T18:21:00Z">
            <w:rPr>
              <w:rFonts w:ascii="Times New Roman" w:hAnsi="Times New Roman" w:cs="Times New Roman"/>
              <w:color w:val="000000" w:themeColor="text1"/>
            </w:rPr>
          </w:rPrChange>
        </w:rPr>
        <w:t>row 1 vs</w:t>
      </w:r>
      <w:r w:rsidR="009C0B23" w:rsidRPr="00557BC1">
        <w:rPr>
          <w:rFonts w:ascii="Georgia" w:hAnsi="Georgia" w:cs="Times New Roman"/>
          <w:color w:val="000000" w:themeColor="text1"/>
          <w:sz w:val="18"/>
          <w:szCs w:val="18"/>
          <w:rPrChange w:id="1282" w:author="Jackson Halpin" w:date="2025-06-11T14:21:00Z" w16du:dateUtc="2025-06-11T18:21:00Z">
            <w:rPr>
              <w:rFonts w:ascii="Times New Roman" w:hAnsi="Times New Roman" w:cs="Times New Roman"/>
              <w:color w:val="000000" w:themeColor="text1"/>
            </w:rPr>
          </w:rPrChange>
        </w:rPr>
        <w:t>.</w:t>
      </w:r>
      <w:r w:rsidR="00035183" w:rsidRPr="00557BC1">
        <w:rPr>
          <w:rFonts w:ascii="Georgia" w:hAnsi="Georgia" w:cs="Times New Roman"/>
          <w:color w:val="000000" w:themeColor="text1"/>
          <w:sz w:val="18"/>
          <w:szCs w:val="18"/>
          <w:rPrChange w:id="1283" w:author="Jackson Halpin" w:date="2025-06-11T14:21:00Z" w16du:dateUtc="2025-06-11T18:21:00Z">
            <w:rPr>
              <w:rFonts w:ascii="Times New Roman" w:hAnsi="Times New Roman" w:cs="Times New Roman"/>
              <w:color w:val="000000" w:themeColor="text1"/>
            </w:rPr>
          </w:rPrChange>
        </w:rPr>
        <w:t xml:space="preserve"> </w:t>
      </w:r>
      <w:r w:rsidR="000D0F2C" w:rsidRPr="00557BC1">
        <w:rPr>
          <w:rFonts w:ascii="Georgia" w:hAnsi="Georgia" w:cs="Times New Roman"/>
          <w:color w:val="000000" w:themeColor="text1"/>
          <w:sz w:val="18"/>
          <w:szCs w:val="18"/>
          <w:rPrChange w:id="1284" w:author="Jackson Halpin" w:date="2025-06-11T14:21:00Z" w16du:dateUtc="2025-06-11T18:21:00Z">
            <w:rPr>
              <w:rFonts w:ascii="Times New Roman" w:hAnsi="Times New Roman" w:cs="Times New Roman"/>
              <w:color w:val="000000" w:themeColor="text1"/>
            </w:rPr>
          </w:rPrChange>
        </w:rPr>
        <w:t>3</w:t>
      </w:r>
      <w:r w:rsidR="00035183" w:rsidRPr="00557BC1">
        <w:rPr>
          <w:rFonts w:ascii="Georgia" w:hAnsi="Georgia" w:cs="Times New Roman"/>
          <w:color w:val="000000" w:themeColor="text1"/>
          <w:sz w:val="18"/>
          <w:szCs w:val="18"/>
          <w:rPrChange w:id="1285" w:author="Jackson Halpin" w:date="2025-06-11T14:21:00Z" w16du:dateUtc="2025-06-11T18:21:00Z">
            <w:rPr>
              <w:rFonts w:ascii="Times New Roman" w:hAnsi="Times New Roman" w:cs="Times New Roman"/>
              <w:color w:val="000000" w:themeColor="text1"/>
            </w:rPr>
          </w:rPrChange>
        </w:rPr>
        <w:t xml:space="preserve"> and </w:t>
      </w:r>
      <w:r w:rsidR="000D0F2C" w:rsidRPr="00557BC1">
        <w:rPr>
          <w:rFonts w:ascii="Georgia" w:hAnsi="Georgia" w:cs="Times New Roman"/>
          <w:color w:val="000000" w:themeColor="text1"/>
          <w:sz w:val="18"/>
          <w:szCs w:val="18"/>
          <w:rPrChange w:id="1286" w:author="Jackson Halpin" w:date="2025-06-11T14:21:00Z" w16du:dateUtc="2025-06-11T18:21:00Z">
            <w:rPr>
              <w:rFonts w:ascii="Times New Roman" w:hAnsi="Times New Roman" w:cs="Times New Roman"/>
              <w:color w:val="000000" w:themeColor="text1"/>
            </w:rPr>
          </w:rPrChange>
        </w:rPr>
        <w:t>7</w:t>
      </w:r>
      <w:r w:rsidR="00E425D6" w:rsidRPr="00557BC1">
        <w:rPr>
          <w:rFonts w:ascii="Georgia" w:hAnsi="Georgia" w:cs="Times New Roman"/>
          <w:sz w:val="18"/>
          <w:szCs w:val="18"/>
          <w:rPrChange w:id="1287" w:author="Jackson Halpin" w:date="2025-06-11T14:21:00Z" w16du:dateUtc="2025-06-11T18:21:00Z">
            <w:rPr>
              <w:rFonts w:ascii="Times New Roman" w:hAnsi="Times New Roman" w:cs="Times New Roman"/>
            </w:rPr>
          </w:rPrChange>
        </w:rPr>
        <w:t>)</w:t>
      </w:r>
      <w:r w:rsidR="00EE4302" w:rsidRPr="00557BC1">
        <w:rPr>
          <w:rFonts w:ascii="Georgia" w:hAnsi="Georgia" w:cs="Times New Roman"/>
          <w:sz w:val="18"/>
          <w:szCs w:val="18"/>
          <w:rPrChange w:id="1288" w:author="Jackson Halpin" w:date="2025-06-11T14:21:00Z" w16du:dateUtc="2025-06-11T18:21:00Z">
            <w:rPr>
              <w:rFonts w:ascii="Times New Roman" w:hAnsi="Times New Roman" w:cs="Times New Roman"/>
            </w:rPr>
          </w:rPrChange>
        </w:rPr>
        <w:t xml:space="preserve">. </w:t>
      </w:r>
      <w:r w:rsidR="00035183" w:rsidRPr="00557BC1">
        <w:rPr>
          <w:rFonts w:ascii="Georgia" w:hAnsi="Georgia" w:cs="Times New Roman"/>
          <w:sz w:val="18"/>
          <w:szCs w:val="18"/>
          <w:rPrChange w:id="1289" w:author="Jackson Halpin" w:date="2025-06-11T14:21:00Z" w16du:dateUtc="2025-06-11T18:21:00Z">
            <w:rPr>
              <w:rFonts w:ascii="Times New Roman" w:hAnsi="Times New Roman" w:cs="Times New Roman"/>
            </w:rPr>
          </w:rPrChange>
        </w:rPr>
        <w:t xml:space="preserve">Most of </w:t>
      </w:r>
      <w:r w:rsidR="00E126BE" w:rsidRPr="00557BC1">
        <w:rPr>
          <w:rFonts w:ascii="Georgia" w:hAnsi="Georgia" w:cs="Times New Roman"/>
          <w:sz w:val="18"/>
          <w:szCs w:val="18"/>
          <w:rPrChange w:id="1290" w:author="Jackson Halpin" w:date="2025-06-11T14:21:00Z" w16du:dateUtc="2025-06-11T18:21:00Z">
            <w:rPr>
              <w:rFonts w:ascii="Times New Roman" w:hAnsi="Times New Roman" w:cs="Times New Roman"/>
            </w:rPr>
          </w:rPrChange>
        </w:rPr>
        <w:t xml:space="preserve">this </w:t>
      </w:r>
      <w:r w:rsidR="00035183" w:rsidRPr="00557BC1">
        <w:rPr>
          <w:rFonts w:ascii="Georgia" w:hAnsi="Georgia" w:cs="Times New Roman"/>
          <w:sz w:val="18"/>
          <w:szCs w:val="18"/>
          <w:rPrChange w:id="1291" w:author="Jackson Halpin" w:date="2025-06-11T14:21:00Z" w16du:dateUtc="2025-06-11T18:21:00Z">
            <w:rPr>
              <w:rFonts w:ascii="Times New Roman" w:hAnsi="Times New Roman" w:cs="Times New Roman"/>
            </w:rPr>
          </w:rPrChange>
        </w:rPr>
        <w:t>reduced affinity could be restored by re-introducing either a single N-terminal Asp or a 6-residue EDDDDA sequence that lack</w:t>
      </w:r>
      <w:r w:rsidR="00E126BE" w:rsidRPr="00557BC1">
        <w:rPr>
          <w:rFonts w:ascii="Georgia" w:hAnsi="Georgia" w:cs="Times New Roman"/>
          <w:sz w:val="18"/>
          <w:szCs w:val="18"/>
          <w:rPrChange w:id="1292" w:author="Jackson Halpin" w:date="2025-06-11T14:21:00Z" w16du:dateUtc="2025-06-11T18:21:00Z">
            <w:rPr>
              <w:rFonts w:ascii="Times New Roman" w:hAnsi="Times New Roman" w:cs="Times New Roman"/>
            </w:rPr>
          </w:rPrChange>
        </w:rPr>
        <w:t>ed</w:t>
      </w:r>
      <w:r w:rsidR="00035183" w:rsidRPr="00557BC1">
        <w:rPr>
          <w:rFonts w:ascii="Georgia" w:hAnsi="Georgia" w:cs="Times New Roman"/>
          <w:sz w:val="18"/>
          <w:szCs w:val="18"/>
          <w:rPrChange w:id="1293" w:author="Jackson Halpin" w:date="2025-06-11T14:21:00Z" w16du:dateUtc="2025-06-11T18:21:00Z">
            <w:rPr>
              <w:rFonts w:ascii="Times New Roman" w:hAnsi="Times New Roman" w:cs="Times New Roman"/>
            </w:rPr>
          </w:rPrChange>
        </w:rPr>
        <w:t xml:space="preserve"> this Asp (</w:t>
      </w:r>
      <w:r w:rsidR="00035183" w:rsidRPr="00557BC1">
        <w:rPr>
          <w:rFonts w:ascii="Georgia" w:hAnsi="Georgia" w:cs="Times New Roman"/>
          <w:b/>
          <w:bCs/>
          <w:sz w:val="18"/>
          <w:szCs w:val="18"/>
          <w:rPrChange w:id="1294" w:author="Jackson Halpin" w:date="2025-06-11T14:21:00Z" w16du:dateUtc="2025-06-11T18:21:00Z">
            <w:rPr>
              <w:rFonts w:ascii="Times New Roman" w:hAnsi="Times New Roman" w:cs="Times New Roman"/>
              <w:b/>
              <w:bCs/>
            </w:rPr>
          </w:rPrChange>
        </w:rPr>
        <w:t>Figure 3</w:t>
      </w:r>
      <w:r w:rsidR="000D0F2C" w:rsidRPr="00557BC1">
        <w:rPr>
          <w:rFonts w:ascii="Georgia" w:hAnsi="Georgia" w:cs="Times New Roman"/>
          <w:b/>
          <w:bCs/>
          <w:sz w:val="18"/>
          <w:szCs w:val="18"/>
          <w:rPrChange w:id="1295" w:author="Jackson Halpin" w:date="2025-06-11T14:21:00Z" w16du:dateUtc="2025-06-11T18:21:00Z">
            <w:rPr>
              <w:rFonts w:ascii="Times New Roman" w:hAnsi="Times New Roman" w:cs="Times New Roman"/>
              <w:b/>
              <w:bCs/>
            </w:rPr>
          </w:rPrChange>
        </w:rPr>
        <w:t>C</w:t>
      </w:r>
      <w:r w:rsidR="00035183" w:rsidRPr="00557BC1">
        <w:rPr>
          <w:rFonts w:ascii="Georgia" w:hAnsi="Georgia" w:cs="Times New Roman"/>
          <w:sz w:val="18"/>
          <w:szCs w:val="18"/>
          <w:rPrChange w:id="1296" w:author="Jackson Halpin" w:date="2025-06-11T14:21:00Z" w16du:dateUtc="2025-06-11T18:21:00Z">
            <w:rPr>
              <w:rFonts w:ascii="Times New Roman" w:hAnsi="Times New Roman" w:cs="Times New Roman"/>
            </w:rPr>
          </w:rPrChange>
        </w:rPr>
        <w:t xml:space="preserve">, row </w:t>
      </w:r>
      <w:r w:rsidR="00DB2B58" w:rsidRPr="00557BC1">
        <w:rPr>
          <w:rFonts w:ascii="Georgia" w:hAnsi="Georgia" w:cs="Times New Roman"/>
          <w:sz w:val="18"/>
          <w:szCs w:val="18"/>
          <w:rPrChange w:id="1297" w:author="Jackson Halpin" w:date="2025-06-11T14:21:00Z" w16du:dateUtc="2025-06-11T18:21:00Z">
            <w:rPr>
              <w:rFonts w:ascii="Times New Roman" w:hAnsi="Times New Roman" w:cs="Times New Roman"/>
            </w:rPr>
          </w:rPrChange>
        </w:rPr>
        <w:t>1 vs</w:t>
      </w:r>
      <w:r w:rsidR="009C0B23" w:rsidRPr="00557BC1">
        <w:rPr>
          <w:rFonts w:ascii="Georgia" w:hAnsi="Georgia" w:cs="Times New Roman"/>
          <w:sz w:val="18"/>
          <w:szCs w:val="18"/>
          <w:rPrChange w:id="1298" w:author="Jackson Halpin" w:date="2025-06-11T14:21:00Z" w16du:dateUtc="2025-06-11T18:21:00Z">
            <w:rPr>
              <w:rFonts w:ascii="Times New Roman" w:hAnsi="Times New Roman" w:cs="Times New Roman"/>
            </w:rPr>
          </w:rPrChange>
        </w:rPr>
        <w:t>.</w:t>
      </w:r>
      <w:r w:rsidR="00DB2B58" w:rsidRPr="00557BC1">
        <w:rPr>
          <w:rFonts w:ascii="Georgia" w:hAnsi="Georgia" w:cs="Times New Roman"/>
          <w:sz w:val="18"/>
          <w:szCs w:val="18"/>
          <w:rPrChange w:id="1299" w:author="Jackson Halpin" w:date="2025-06-11T14:21:00Z" w16du:dateUtc="2025-06-11T18:21:00Z">
            <w:rPr>
              <w:rFonts w:ascii="Times New Roman" w:hAnsi="Times New Roman" w:cs="Times New Roman"/>
            </w:rPr>
          </w:rPrChange>
        </w:rPr>
        <w:t xml:space="preserve"> 5</w:t>
      </w:r>
      <w:r w:rsidR="00035183" w:rsidRPr="00557BC1">
        <w:rPr>
          <w:rFonts w:ascii="Georgia" w:hAnsi="Georgia" w:cs="Times New Roman"/>
          <w:sz w:val="18"/>
          <w:szCs w:val="18"/>
          <w:rPrChange w:id="1300" w:author="Jackson Halpin" w:date="2025-06-11T14:21:00Z" w16du:dateUtc="2025-06-11T18:21:00Z">
            <w:rPr>
              <w:rFonts w:ascii="Times New Roman" w:hAnsi="Times New Roman" w:cs="Times New Roman"/>
            </w:rPr>
          </w:rPrChange>
        </w:rPr>
        <w:t xml:space="preserve"> and </w:t>
      </w:r>
      <w:r w:rsidR="00DB2B58" w:rsidRPr="00557BC1">
        <w:rPr>
          <w:rFonts w:ascii="Georgia" w:hAnsi="Georgia" w:cs="Times New Roman"/>
          <w:sz w:val="18"/>
          <w:szCs w:val="18"/>
          <w:rPrChange w:id="1301" w:author="Jackson Halpin" w:date="2025-06-11T14:21:00Z" w16du:dateUtc="2025-06-11T18:21:00Z">
            <w:rPr>
              <w:rFonts w:ascii="Times New Roman" w:hAnsi="Times New Roman" w:cs="Times New Roman"/>
            </w:rPr>
          </w:rPrChange>
        </w:rPr>
        <w:t>6</w:t>
      </w:r>
      <w:r w:rsidR="00035183" w:rsidRPr="00557BC1">
        <w:rPr>
          <w:rFonts w:ascii="Georgia" w:hAnsi="Georgia" w:cs="Times New Roman"/>
          <w:sz w:val="18"/>
          <w:szCs w:val="18"/>
          <w:rPrChange w:id="1302" w:author="Jackson Halpin" w:date="2025-06-11T14:21:00Z" w16du:dateUtc="2025-06-11T18:21:00Z">
            <w:rPr>
              <w:rFonts w:ascii="Times New Roman" w:hAnsi="Times New Roman" w:cs="Times New Roman"/>
            </w:rPr>
          </w:rPrChange>
        </w:rPr>
        <w:t xml:space="preserve">). </w:t>
      </w:r>
      <w:r w:rsidR="009C0B23" w:rsidRPr="00557BC1">
        <w:rPr>
          <w:rFonts w:ascii="Georgia" w:hAnsi="Georgia" w:cs="Times New Roman"/>
          <w:sz w:val="18"/>
          <w:szCs w:val="18"/>
          <w:rPrChange w:id="1303" w:author="Jackson Halpin" w:date="2025-06-11T14:21:00Z" w16du:dateUtc="2025-06-11T18:21:00Z">
            <w:rPr>
              <w:rFonts w:ascii="Times New Roman" w:hAnsi="Times New Roman" w:cs="Times New Roman"/>
            </w:rPr>
          </w:rPrChange>
        </w:rPr>
        <w:t>T</w:t>
      </w:r>
      <w:r w:rsidR="00035183" w:rsidRPr="00557BC1">
        <w:rPr>
          <w:rFonts w:ascii="Georgia" w:hAnsi="Georgia" w:cs="Times New Roman"/>
          <w:sz w:val="18"/>
          <w:szCs w:val="18"/>
          <w:rPrChange w:id="1304" w:author="Jackson Halpin" w:date="2025-06-11T14:21:00Z" w16du:dateUtc="2025-06-11T18:21:00Z">
            <w:rPr>
              <w:rFonts w:ascii="Times New Roman" w:hAnsi="Times New Roman" w:cs="Times New Roman"/>
            </w:rPr>
          </w:rPrChange>
        </w:rPr>
        <w:t>he</w:t>
      </w:r>
      <w:r w:rsidR="00DC1ADC" w:rsidRPr="00557BC1">
        <w:rPr>
          <w:rFonts w:ascii="Georgia" w:hAnsi="Georgia" w:cs="Times New Roman"/>
          <w:sz w:val="18"/>
          <w:szCs w:val="18"/>
          <w:rPrChange w:id="1305" w:author="Jackson Halpin" w:date="2025-06-11T14:21:00Z" w16du:dateUtc="2025-06-11T18:21:00Z">
            <w:rPr>
              <w:rFonts w:ascii="Times New Roman" w:hAnsi="Times New Roman" w:cs="Times New Roman"/>
            </w:rPr>
          </w:rPrChange>
        </w:rPr>
        <w:t>se</w:t>
      </w:r>
      <w:r w:rsidR="00035183" w:rsidRPr="00557BC1">
        <w:rPr>
          <w:rFonts w:ascii="Georgia" w:hAnsi="Georgia" w:cs="Times New Roman"/>
          <w:sz w:val="18"/>
          <w:szCs w:val="18"/>
          <w:rPrChange w:id="1306" w:author="Jackson Halpin" w:date="2025-06-11T14:21:00Z" w16du:dateUtc="2025-06-11T18:21:00Z">
            <w:rPr>
              <w:rFonts w:ascii="Times New Roman" w:hAnsi="Times New Roman" w:cs="Times New Roman"/>
            </w:rPr>
          </w:rPrChange>
        </w:rPr>
        <w:t xml:space="preserve"> data support an important role for flanking N-terminal acidic residues in achieving high</w:t>
      </w:r>
      <w:r w:rsidR="00E126BE" w:rsidRPr="00557BC1">
        <w:rPr>
          <w:rFonts w:ascii="Georgia" w:hAnsi="Georgia" w:cs="Times New Roman"/>
          <w:sz w:val="18"/>
          <w:szCs w:val="18"/>
          <w:rPrChange w:id="1307" w:author="Jackson Halpin" w:date="2025-06-11T14:21:00Z" w16du:dateUtc="2025-06-11T18:21:00Z">
            <w:rPr>
              <w:rFonts w:ascii="Times New Roman" w:hAnsi="Times New Roman" w:cs="Times New Roman"/>
            </w:rPr>
          </w:rPrChange>
        </w:rPr>
        <w:t>-</w:t>
      </w:r>
      <w:r w:rsidR="00035183" w:rsidRPr="00557BC1">
        <w:rPr>
          <w:rFonts w:ascii="Georgia" w:hAnsi="Georgia" w:cs="Times New Roman"/>
          <w:sz w:val="18"/>
          <w:szCs w:val="18"/>
          <w:rPrChange w:id="1308" w:author="Jackson Halpin" w:date="2025-06-11T14:21:00Z" w16du:dateUtc="2025-06-11T18:21:00Z">
            <w:rPr>
              <w:rFonts w:ascii="Times New Roman" w:hAnsi="Times New Roman" w:cs="Times New Roman"/>
            </w:rPr>
          </w:rPrChange>
        </w:rPr>
        <w:t>affinity binding to LC3B</w:t>
      </w:r>
      <w:r w:rsidR="00DC1ADC" w:rsidRPr="00557BC1">
        <w:rPr>
          <w:rFonts w:ascii="Georgia" w:hAnsi="Georgia" w:cs="Times New Roman"/>
          <w:sz w:val="18"/>
          <w:szCs w:val="18"/>
          <w:rPrChange w:id="1309" w:author="Jackson Halpin" w:date="2025-06-11T14:21:00Z" w16du:dateUtc="2025-06-11T18:21:00Z">
            <w:rPr>
              <w:rFonts w:ascii="Times New Roman" w:hAnsi="Times New Roman" w:cs="Times New Roman"/>
            </w:rPr>
          </w:rPrChange>
        </w:rPr>
        <w:t xml:space="preserve">, without </w:t>
      </w:r>
      <w:r w:rsidR="00035183" w:rsidRPr="00557BC1">
        <w:rPr>
          <w:rFonts w:ascii="Georgia" w:hAnsi="Georgia" w:cs="Times New Roman"/>
          <w:sz w:val="18"/>
          <w:szCs w:val="18"/>
          <w:rPrChange w:id="1310" w:author="Jackson Halpin" w:date="2025-06-11T14:21:00Z" w16du:dateUtc="2025-06-11T18:21:00Z">
            <w:rPr>
              <w:rFonts w:ascii="Times New Roman" w:hAnsi="Times New Roman" w:cs="Times New Roman"/>
            </w:rPr>
          </w:rPrChange>
        </w:rPr>
        <w:t xml:space="preserve">a strict requirement for a specific residue at a specific site. </w:t>
      </w:r>
      <w:r w:rsidR="00DC1ADC" w:rsidRPr="00557BC1">
        <w:rPr>
          <w:rFonts w:ascii="Georgia" w:hAnsi="Georgia" w:cs="Times New Roman"/>
          <w:sz w:val="18"/>
          <w:szCs w:val="18"/>
          <w:rPrChange w:id="1311" w:author="Jackson Halpin" w:date="2025-06-11T14:21:00Z" w16du:dateUtc="2025-06-11T18:21:00Z">
            <w:rPr>
              <w:rFonts w:ascii="Times New Roman" w:hAnsi="Times New Roman" w:cs="Times New Roman"/>
            </w:rPr>
          </w:rPrChange>
        </w:rPr>
        <w:t xml:space="preserve">Consistent with the key contributions being proximal to the LIR, </w:t>
      </w:r>
      <w:r w:rsidR="00035183" w:rsidRPr="00557BC1">
        <w:rPr>
          <w:rFonts w:ascii="Georgia" w:hAnsi="Georgia" w:cs="Times New Roman"/>
          <w:sz w:val="18"/>
          <w:szCs w:val="18"/>
          <w:rPrChange w:id="1312" w:author="Jackson Halpin" w:date="2025-06-11T14:21:00Z" w16du:dateUtc="2025-06-11T18:21:00Z">
            <w:rPr>
              <w:rFonts w:ascii="Times New Roman" w:hAnsi="Times New Roman" w:cs="Times New Roman"/>
            </w:rPr>
          </w:rPrChange>
        </w:rPr>
        <w:t>removing 7 residues from both the N and C-terminus</w:t>
      </w:r>
      <w:r w:rsidR="009C0B23" w:rsidRPr="00557BC1">
        <w:rPr>
          <w:rFonts w:ascii="Georgia" w:hAnsi="Georgia" w:cs="Times New Roman"/>
          <w:sz w:val="18"/>
          <w:szCs w:val="18"/>
          <w:rPrChange w:id="1313" w:author="Jackson Halpin" w:date="2025-06-11T14:21:00Z" w16du:dateUtc="2025-06-11T18:21:00Z">
            <w:rPr>
              <w:rFonts w:ascii="Times New Roman" w:hAnsi="Times New Roman" w:cs="Times New Roman"/>
            </w:rPr>
          </w:rPrChange>
        </w:rPr>
        <w:t xml:space="preserve"> of the 36-residue peptide identified in the screen</w:t>
      </w:r>
      <w:r w:rsidR="00035183" w:rsidRPr="00557BC1">
        <w:rPr>
          <w:rFonts w:ascii="Georgia" w:hAnsi="Georgia" w:cs="Times New Roman"/>
          <w:sz w:val="18"/>
          <w:szCs w:val="18"/>
          <w:rPrChange w:id="1314" w:author="Jackson Halpin" w:date="2025-06-11T14:21:00Z" w16du:dateUtc="2025-06-11T18:21:00Z">
            <w:rPr>
              <w:rFonts w:ascii="Times New Roman" w:hAnsi="Times New Roman" w:cs="Times New Roman"/>
            </w:rPr>
          </w:rPrChange>
        </w:rPr>
        <w:t xml:space="preserve"> had </w:t>
      </w:r>
      <w:r w:rsidR="0029724A" w:rsidRPr="00557BC1">
        <w:rPr>
          <w:rFonts w:ascii="Georgia" w:hAnsi="Georgia" w:cs="Times New Roman"/>
          <w:sz w:val="18"/>
          <w:szCs w:val="18"/>
          <w:rPrChange w:id="1315" w:author="Jackson Halpin" w:date="2025-06-11T14:21:00Z" w16du:dateUtc="2025-06-11T18:21:00Z">
            <w:rPr>
              <w:rFonts w:ascii="Times New Roman" w:hAnsi="Times New Roman" w:cs="Times New Roman"/>
            </w:rPr>
          </w:rPrChange>
        </w:rPr>
        <w:t>no impact on affinity</w:t>
      </w:r>
      <w:r w:rsidR="00035183" w:rsidRPr="00557BC1">
        <w:rPr>
          <w:rFonts w:ascii="Georgia" w:hAnsi="Georgia" w:cs="Times New Roman"/>
          <w:sz w:val="18"/>
          <w:szCs w:val="18"/>
          <w:rPrChange w:id="1316" w:author="Jackson Halpin" w:date="2025-06-11T14:21:00Z" w16du:dateUtc="2025-06-11T18:21:00Z">
            <w:rPr>
              <w:rFonts w:ascii="Times New Roman" w:hAnsi="Times New Roman" w:cs="Times New Roman"/>
            </w:rPr>
          </w:rPrChange>
        </w:rPr>
        <w:t xml:space="preserve"> (</w:t>
      </w:r>
      <w:r w:rsidR="00035183" w:rsidRPr="00557BC1">
        <w:rPr>
          <w:rFonts w:ascii="Georgia" w:hAnsi="Georgia" w:cs="Times New Roman"/>
          <w:b/>
          <w:bCs/>
          <w:sz w:val="18"/>
          <w:szCs w:val="18"/>
          <w:rPrChange w:id="1317" w:author="Jackson Halpin" w:date="2025-06-11T14:21:00Z" w16du:dateUtc="2025-06-11T18:21:00Z">
            <w:rPr>
              <w:rFonts w:ascii="Times New Roman" w:hAnsi="Times New Roman" w:cs="Times New Roman"/>
              <w:b/>
              <w:bCs/>
            </w:rPr>
          </w:rPrChange>
        </w:rPr>
        <w:t>Figure 3</w:t>
      </w:r>
      <w:r w:rsidR="00DB2B58" w:rsidRPr="00557BC1">
        <w:rPr>
          <w:rFonts w:ascii="Georgia" w:hAnsi="Georgia" w:cs="Times New Roman"/>
          <w:b/>
          <w:bCs/>
          <w:sz w:val="18"/>
          <w:szCs w:val="18"/>
          <w:rPrChange w:id="1318" w:author="Jackson Halpin" w:date="2025-06-11T14:21:00Z" w16du:dateUtc="2025-06-11T18:21:00Z">
            <w:rPr>
              <w:rFonts w:ascii="Times New Roman" w:hAnsi="Times New Roman" w:cs="Times New Roman"/>
              <w:b/>
              <w:bCs/>
            </w:rPr>
          </w:rPrChange>
        </w:rPr>
        <w:t>C</w:t>
      </w:r>
      <w:r w:rsidR="00035183" w:rsidRPr="00557BC1">
        <w:rPr>
          <w:rFonts w:ascii="Georgia" w:hAnsi="Georgia" w:cs="Times New Roman"/>
          <w:sz w:val="18"/>
          <w:szCs w:val="18"/>
          <w:rPrChange w:id="1319" w:author="Jackson Halpin" w:date="2025-06-11T14:21:00Z" w16du:dateUtc="2025-06-11T18:21:00Z">
            <w:rPr>
              <w:rFonts w:ascii="Times New Roman" w:hAnsi="Times New Roman" w:cs="Times New Roman"/>
            </w:rPr>
          </w:rPrChange>
        </w:rPr>
        <w:t xml:space="preserve">, row </w:t>
      </w:r>
      <w:r w:rsidR="004041E7" w:rsidRPr="00557BC1">
        <w:rPr>
          <w:rFonts w:ascii="Georgia" w:hAnsi="Georgia" w:cs="Times New Roman"/>
          <w:sz w:val="18"/>
          <w:szCs w:val="18"/>
          <w:rPrChange w:id="1320" w:author="Jackson Halpin" w:date="2025-06-11T14:21:00Z" w16du:dateUtc="2025-06-11T18:21:00Z">
            <w:rPr>
              <w:rFonts w:ascii="Times New Roman" w:hAnsi="Times New Roman" w:cs="Times New Roman"/>
            </w:rPr>
          </w:rPrChange>
        </w:rPr>
        <w:t>1</w:t>
      </w:r>
      <w:r w:rsidR="00035183" w:rsidRPr="00557BC1">
        <w:rPr>
          <w:rFonts w:ascii="Georgia" w:hAnsi="Georgia" w:cs="Times New Roman"/>
          <w:sz w:val="18"/>
          <w:szCs w:val="18"/>
          <w:rPrChange w:id="1321" w:author="Jackson Halpin" w:date="2025-06-11T14:21:00Z" w16du:dateUtc="2025-06-11T18:21:00Z">
            <w:rPr>
              <w:rFonts w:ascii="Times New Roman" w:hAnsi="Times New Roman" w:cs="Times New Roman"/>
            </w:rPr>
          </w:rPrChange>
        </w:rPr>
        <w:t xml:space="preserve"> vs </w:t>
      </w:r>
      <w:r w:rsidR="00DB2B58" w:rsidRPr="00557BC1">
        <w:rPr>
          <w:rFonts w:ascii="Georgia" w:hAnsi="Georgia" w:cs="Times New Roman"/>
          <w:sz w:val="18"/>
          <w:szCs w:val="18"/>
          <w:rPrChange w:id="1322" w:author="Jackson Halpin" w:date="2025-06-11T14:21:00Z" w16du:dateUtc="2025-06-11T18:21:00Z">
            <w:rPr>
              <w:rFonts w:ascii="Times New Roman" w:hAnsi="Times New Roman" w:cs="Times New Roman"/>
            </w:rPr>
          </w:rPrChange>
        </w:rPr>
        <w:t xml:space="preserve">2 </w:t>
      </w:r>
      <w:r w:rsidR="00035183" w:rsidRPr="00557BC1">
        <w:rPr>
          <w:rFonts w:ascii="Georgia" w:hAnsi="Georgia" w:cs="Times New Roman"/>
          <w:sz w:val="18"/>
          <w:szCs w:val="18"/>
          <w:rPrChange w:id="1323" w:author="Jackson Halpin" w:date="2025-06-11T14:21:00Z" w16du:dateUtc="2025-06-11T18:21:00Z">
            <w:rPr>
              <w:rFonts w:ascii="Times New Roman" w:hAnsi="Times New Roman" w:cs="Times New Roman"/>
            </w:rPr>
          </w:rPrChange>
        </w:rPr>
        <w:t xml:space="preserve">and </w:t>
      </w:r>
      <w:r w:rsidR="00DB2B58" w:rsidRPr="00557BC1">
        <w:rPr>
          <w:rFonts w:ascii="Georgia" w:hAnsi="Georgia" w:cs="Times New Roman"/>
          <w:sz w:val="18"/>
          <w:szCs w:val="18"/>
          <w:rPrChange w:id="1324" w:author="Jackson Halpin" w:date="2025-06-11T14:21:00Z" w16du:dateUtc="2025-06-11T18:21:00Z">
            <w:rPr>
              <w:rFonts w:ascii="Times New Roman" w:hAnsi="Times New Roman" w:cs="Times New Roman"/>
            </w:rPr>
          </w:rPrChange>
        </w:rPr>
        <w:t>4</w:t>
      </w:r>
      <w:r w:rsidR="00035183" w:rsidRPr="00557BC1">
        <w:rPr>
          <w:rFonts w:ascii="Georgia" w:hAnsi="Georgia" w:cs="Times New Roman"/>
          <w:sz w:val="18"/>
          <w:szCs w:val="18"/>
          <w:rPrChange w:id="1325" w:author="Jackson Halpin" w:date="2025-06-11T14:21:00Z" w16du:dateUtc="2025-06-11T18:21:00Z">
            <w:rPr>
              <w:rFonts w:ascii="Times New Roman" w:hAnsi="Times New Roman" w:cs="Times New Roman"/>
            </w:rPr>
          </w:rPrChange>
        </w:rPr>
        <w:t>).</w:t>
      </w:r>
    </w:p>
    <w:p w14:paraId="1C2EBB16" w14:textId="77777777" w:rsidR="00384F04" w:rsidRPr="00557BC1" w:rsidRDefault="00384F04" w:rsidP="00557BC1">
      <w:pPr>
        <w:jc w:val="both"/>
        <w:rPr>
          <w:rFonts w:ascii="Georgia" w:hAnsi="Georgia" w:cs="Times New Roman"/>
          <w:sz w:val="18"/>
          <w:szCs w:val="18"/>
          <w:rPrChange w:id="1326" w:author="Jackson Halpin" w:date="2025-06-11T14:21:00Z" w16du:dateUtc="2025-06-11T18:21:00Z">
            <w:rPr>
              <w:rFonts w:ascii="Times New Roman" w:hAnsi="Times New Roman" w:cs="Times New Roman"/>
            </w:rPr>
          </w:rPrChange>
        </w:rPr>
        <w:pPrChange w:id="1327" w:author="Jackson Halpin" w:date="2025-06-11T14:17:00Z" w16du:dateUtc="2025-06-11T18:17:00Z">
          <w:pPr>
            <w:spacing w:line="480" w:lineRule="auto"/>
            <w:jc w:val="both"/>
          </w:pPr>
        </w:pPrChange>
      </w:pPr>
    </w:p>
    <w:p w14:paraId="67E3FD00" w14:textId="29CA1BD6" w:rsidR="00384F04" w:rsidRPr="00557BC1" w:rsidRDefault="00E126BE" w:rsidP="00557BC1">
      <w:pPr>
        <w:jc w:val="both"/>
        <w:rPr>
          <w:rFonts w:ascii="Georgia" w:hAnsi="Georgia" w:cs="Times New Roman"/>
          <w:b/>
          <w:bCs/>
          <w:sz w:val="18"/>
          <w:szCs w:val="18"/>
          <w:rPrChange w:id="1328" w:author="Jackson Halpin" w:date="2025-06-11T14:21:00Z" w16du:dateUtc="2025-06-11T18:21:00Z">
            <w:rPr>
              <w:rFonts w:ascii="Times New Roman" w:hAnsi="Times New Roman" w:cs="Times New Roman"/>
              <w:b/>
              <w:bCs/>
            </w:rPr>
          </w:rPrChange>
        </w:rPr>
      </w:pPr>
      <w:r w:rsidRPr="00557BC1">
        <w:rPr>
          <w:rFonts w:ascii="Georgia" w:hAnsi="Georgia" w:cs="Times New Roman"/>
          <w:b/>
          <w:bCs/>
          <w:sz w:val="18"/>
          <w:szCs w:val="18"/>
          <w:rPrChange w:id="1329" w:author="Jackson Halpin" w:date="2025-06-11T14:21:00Z" w16du:dateUtc="2025-06-11T18:21:00Z">
            <w:rPr>
              <w:rFonts w:ascii="Times New Roman" w:hAnsi="Times New Roman" w:cs="Times New Roman"/>
              <w:b/>
              <w:bCs/>
            </w:rPr>
          </w:rPrChange>
        </w:rPr>
        <w:t>A</w:t>
      </w:r>
      <w:r w:rsidR="00384F04" w:rsidRPr="00557BC1">
        <w:rPr>
          <w:rFonts w:ascii="Georgia" w:hAnsi="Georgia" w:cs="Times New Roman"/>
          <w:b/>
          <w:bCs/>
          <w:sz w:val="18"/>
          <w:szCs w:val="18"/>
          <w:rPrChange w:id="1330" w:author="Jackson Halpin" w:date="2025-06-11T14:21:00Z" w16du:dateUtc="2025-06-11T18:21:00Z">
            <w:rPr>
              <w:rFonts w:ascii="Times New Roman" w:hAnsi="Times New Roman" w:cs="Times New Roman"/>
              <w:b/>
              <w:bCs/>
            </w:rPr>
          </w:rPrChange>
        </w:rPr>
        <w:t xml:space="preserve">cidic </w:t>
      </w:r>
      <w:r w:rsidRPr="00557BC1">
        <w:rPr>
          <w:rFonts w:ascii="Georgia" w:hAnsi="Georgia" w:cs="Times New Roman"/>
          <w:b/>
          <w:bCs/>
          <w:sz w:val="18"/>
          <w:szCs w:val="18"/>
          <w:rPrChange w:id="1331" w:author="Jackson Halpin" w:date="2025-06-11T14:21:00Z" w16du:dateUtc="2025-06-11T18:21:00Z">
            <w:rPr>
              <w:rFonts w:ascii="Times New Roman" w:hAnsi="Times New Roman" w:cs="Times New Roman"/>
              <w:b/>
              <w:bCs/>
            </w:rPr>
          </w:rPrChange>
        </w:rPr>
        <w:t xml:space="preserve">residues N-terminal of the core LIR </w:t>
      </w:r>
      <w:r w:rsidR="00384F04" w:rsidRPr="00557BC1">
        <w:rPr>
          <w:rFonts w:ascii="Georgia" w:hAnsi="Georgia" w:cs="Times New Roman"/>
          <w:b/>
          <w:bCs/>
          <w:sz w:val="18"/>
          <w:szCs w:val="18"/>
          <w:rPrChange w:id="1332" w:author="Jackson Halpin" w:date="2025-06-11T14:21:00Z" w16du:dateUtc="2025-06-11T18:21:00Z">
            <w:rPr>
              <w:rFonts w:ascii="Times New Roman" w:hAnsi="Times New Roman" w:cs="Times New Roman"/>
              <w:b/>
              <w:bCs/>
            </w:rPr>
          </w:rPrChange>
        </w:rPr>
        <w:t>enhance interaction</w:t>
      </w:r>
      <w:r w:rsidR="007B6978" w:rsidRPr="00557BC1">
        <w:rPr>
          <w:rFonts w:ascii="Georgia" w:hAnsi="Georgia" w:cs="Times New Roman"/>
          <w:b/>
          <w:bCs/>
          <w:sz w:val="18"/>
          <w:szCs w:val="18"/>
          <w:rPrChange w:id="1333" w:author="Jackson Halpin" w:date="2025-06-11T14:21:00Z" w16du:dateUtc="2025-06-11T18:21:00Z">
            <w:rPr>
              <w:rFonts w:ascii="Times New Roman" w:hAnsi="Times New Roman" w:cs="Times New Roman"/>
              <w:b/>
              <w:bCs/>
            </w:rPr>
          </w:rPrChange>
        </w:rPr>
        <w:t>s</w:t>
      </w:r>
      <w:r w:rsidR="00384F04" w:rsidRPr="00557BC1">
        <w:rPr>
          <w:rFonts w:ascii="Georgia" w:hAnsi="Georgia" w:cs="Times New Roman"/>
          <w:b/>
          <w:bCs/>
          <w:sz w:val="18"/>
          <w:szCs w:val="18"/>
          <w:rPrChange w:id="1334" w:author="Jackson Halpin" w:date="2025-06-11T14:21:00Z" w16du:dateUtc="2025-06-11T18:21:00Z">
            <w:rPr>
              <w:rFonts w:ascii="Times New Roman" w:hAnsi="Times New Roman" w:cs="Times New Roman"/>
              <w:b/>
              <w:bCs/>
            </w:rPr>
          </w:rPrChange>
        </w:rPr>
        <w:t xml:space="preserve"> with LC3B</w:t>
      </w:r>
      <w:r w:rsidRPr="00557BC1">
        <w:rPr>
          <w:rFonts w:ascii="Georgia" w:hAnsi="Georgia" w:cs="Times New Roman"/>
          <w:b/>
          <w:bCs/>
          <w:sz w:val="18"/>
          <w:szCs w:val="18"/>
          <w:rPrChange w:id="1335" w:author="Jackson Halpin" w:date="2025-06-11T14:21:00Z" w16du:dateUtc="2025-06-11T18:21:00Z">
            <w:rPr>
              <w:rFonts w:ascii="Times New Roman" w:hAnsi="Times New Roman" w:cs="Times New Roman"/>
              <w:b/>
              <w:bCs/>
            </w:rPr>
          </w:rPrChange>
        </w:rPr>
        <w:t xml:space="preserve"> through structural contacts</w:t>
      </w:r>
      <w:r w:rsidR="00384F04" w:rsidRPr="00557BC1">
        <w:rPr>
          <w:rFonts w:ascii="Georgia" w:hAnsi="Georgia" w:cs="Times New Roman"/>
          <w:b/>
          <w:bCs/>
          <w:sz w:val="18"/>
          <w:szCs w:val="18"/>
          <w:rPrChange w:id="1336" w:author="Jackson Halpin" w:date="2025-06-11T14:21:00Z" w16du:dateUtc="2025-06-11T18:21:00Z">
            <w:rPr>
              <w:rFonts w:ascii="Times New Roman" w:hAnsi="Times New Roman" w:cs="Times New Roman"/>
              <w:b/>
              <w:bCs/>
            </w:rPr>
          </w:rPrChange>
        </w:rPr>
        <w:t xml:space="preserve">. </w:t>
      </w:r>
    </w:p>
    <w:p w14:paraId="306DD306" w14:textId="77777777" w:rsidR="00384F04" w:rsidRPr="00557BC1" w:rsidRDefault="00384F04" w:rsidP="00557BC1">
      <w:pPr>
        <w:jc w:val="both"/>
        <w:rPr>
          <w:rFonts w:ascii="Georgia" w:hAnsi="Georgia" w:cs="Times New Roman"/>
          <w:b/>
          <w:bCs/>
          <w:sz w:val="18"/>
          <w:szCs w:val="18"/>
          <w:rPrChange w:id="1337" w:author="Jackson Halpin" w:date="2025-06-11T14:21:00Z" w16du:dateUtc="2025-06-11T18:21:00Z">
            <w:rPr>
              <w:rFonts w:ascii="Times New Roman" w:hAnsi="Times New Roman" w:cs="Times New Roman"/>
              <w:b/>
              <w:bCs/>
            </w:rPr>
          </w:rPrChange>
        </w:rPr>
      </w:pPr>
    </w:p>
    <w:p w14:paraId="765CF9B1" w14:textId="4F5583DB" w:rsidR="00384F04" w:rsidRPr="00557BC1" w:rsidRDefault="00B47BA9" w:rsidP="00557BC1">
      <w:pPr>
        <w:ind w:firstLine="720"/>
        <w:jc w:val="both"/>
        <w:rPr>
          <w:rFonts w:ascii="Georgia" w:eastAsiaTheme="minorEastAsia" w:hAnsi="Georgia" w:cs="Times New Roman"/>
          <w:b/>
          <w:bCs/>
          <w:sz w:val="18"/>
          <w:szCs w:val="18"/>
          <w:rPrChange w:id="1338" w:author="Jackson Halpin" w:date="2025-06-11T14:21:00Z" w16du:dateUtc="2025-06-11T18:21:00Z">
            <w:rPr>
              <w:rFonts w:ascii="Times New Roman" w:eastAsiaTheme="minorEastAsia" w:hAnsi="Times New Roman" w:cs="Times New Roman"/>
              <w:b/>
              <w:bCs/>
            </w:rPr>
          </w:rPrChange>
        </w:rPr>
        <w:pPrChange w:id="1339"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1340" w:author="Jackson Halpin" w:date="2025-06-11T14:21:00Z" w16du:dateUtc="2025-06-11T18:21:00Z">
            <w:rPr>
              <w:rFonts w:ascii="Times New Roman" w:hAnsi="Times New Roman" w:cs="Times New Roman"/>
            </w:rPr>
          </w:rPrChange>
        </w:rPr>
        <w:t xml:space="preserve">Many of our </w:t>
      </w:r>
      <w:r w:rsidR="00027378" w:rsidRPr="00557BC1">
        <w:rPr>
          <w:rFonts w:ascii="Georgia" w:hAnsi="Georgia" w:cs="Times New Roman"/>
          <w:sz w:val="18"/>
          <w:szCs w:val="18"/>
          <w:rPrChange w:id="1341" w:author="Jackson Halpin" w:date="2025-06-11T14:21:00Z" w16du:dateUtc="2025-06-11T18:21:00Z">
            <w:rPr>
              <w:rFonts w:ascii="Times New Roman" w:hAnsi="Times New Roman" w:cs="Times New Roman"/>
            </w:rPr>
          </w:rPrChange>
        </w:rPr>
        <w:t>top-</w:t>
      </w:r>
      <w:r w:rsidRPr="00557BC1">
        <w:rPr>
          <w:rFonts w:ascii="Georgia" w:hAnsi="Georgia" w:cs="Times New Roman"/>
          <w:sz w:val="18"/>
          <w:szCs w:val="18"/>
          <w:rPrChange w:id="1342" w:author="Jackson Halpin" w:date="2025-06-11T14:21:00Z" w16du:dateUtc="2025-06-11T18:21:00Z">
            <w:rPr>
              <w:rFonts w:ascii="Times New Roman" w:hAnsi="Times New Roman" w:cs="Times New Roman"/>
            </w:rPr>
          </w:rPrChange>
        </w:rPr>
        <w:t>scoring peptides exhibit</w:t>
      </w:r>
      <w:r w:rsidR="00D81D07" w:rsidRPr="00557BC1">
        <w:rPr>
          <w:rFonts w:ascii="Georgia" w:hAnsi="Georgia" w:cs="Times New Roman"/>
          <w:sz w:val="18"/>
          <w:szCs w:val="18"/>
          <w:rPrChange w:id="1343" w:author="Jackson Halpin" w:date="2025-06-11T14:21:00Z" w16du:dateUtc="2025-06-11T18:21:00Z">
            <w:rPr>
              <w:rFonts w:ascii="Times New Roman" w:hAnsi="Times New Roman" w:cs="Times New Roman"/>
            </w:rPr>
          </w:rPrChange>
        </w:rPr>
        <w:t>ed</w:t>
      </w:r>
      <w:r w:rsidRPr="00557BC1">
        <w:rPr>
          <w:rFonts w:ascii="Georgia" w:hAnsi="Georgia" w:cs="Times New Roman"/>
          <w:sz w:val="18"/>
          <w:szCs w:val="18"/>
          <w:rPrChange w:id="1344" w:author="Jackson Halpin" w:date="2025-06-11T14:21:00Z" w16du:dateUtc="2025-06-11T18:21:00Z">
            <w:rPr>
              <w:rFonts w:ascii="Times New Roman" w:hAnsi="Times New Roman" w:cs="Times New Roman"/>
            </w:rPr>
          </w:rPrChange>
        </w:rPr>
        <w:t xml:space="preserve"> features common to both </w:t>
      </w:r>
      <w:del w:id="1345" w:author="Jennifer Kosmatka" w:date="2025-05-31T11:27:00Z" w16du:dateUtc="2025-05-31T15:27:00Z">
        <w:r w:rsidRPr="00557BC1" w:rsidDel="00C53F0D">
          <w:rPr>
            <w:rFonts w:ascii="Georgia" w:hAnsi="Georgia" w:cs="Times New Roman"/>
            <w:sz w:val="18"/>
            <w:szCs w:val="18"/>
            <w:rPrChange w:id="1346" w:author="Jackson Halpin" w:date="2025-06-11T14:21:00Z" w16du:dateUtc="2025-06-11T18:21:00Z">
              <w:rPr>
                <w:rFonts w:ascii="Times New Roman" w:hAnsi="Times New Roman" w:cs="Times New Roman"/>
              </w:rPr>
            </w:rPrChange>
          </w:rPr>
          <w:delText>pPSSM</w:delText>
        </w:r>
        <w:r w:rsidRPr="00557BC1" w:rsidDel="00C53F0D">
          <w:rPr>
            <w:rFonts w:ascii="Georgia" w:hAnsi="Georgia" w:cs="Times New Roman"/>
            <w:sz w:val="18"/>
            <w:szCs w:val="18"/>
            <w:vertAlign w:val="subscript"/>
            <w:rPrChange w:id="1347" w:author="Jackson Halpin" w:date="2025-06-11T14:21:00Z" w16du:dateUtc="2025-06-11T18:21:00Z">
              <w:rPr>
                <w:rFonts w:ascii="Times New Roman" w:hAnsi="Times New Roman" w:cs="Times New Roman"/>
                <w:vertAlign w:val="subscript"/>
              </w:rPr>
            </w:rPrChange>
          </w:rPr>
          <w:delText>LIR</w:delText>
        </w:r>
      </w:del>
      <w:proofErr w:type="spellStart"/>
      <w:ins w:id="1348" w:author="Jennifer Kosmatka" w:date="2025-05-31T11:27:00Z" w16du:dateUtc="2025-05-31T15:27:00Z">
        <w:r w:rsidR="00C53F0D" w:rsidRPr="00557BC1">
          <w:rPr>
            <w:rFonts w:ascii="Georgia" w:hAnsi="Georgia" w:cs="Times New Roman"/>
            <w:sz w:val="18"/>
            <w:szCs w:val="18"/>
            <w:rPrChange w:id="1349" w:author="Jackson Halpin" w:date="2025-06-11T14:21:00Z" w16du:dateUtc="2025-06-11T18:21:00Z">
              <w:rPr>
                <w:rFonts w:ascii="Times New Roman" w:hAnsi="Times New Roman" w:cs="Times New Roman"/>
              </w:rPr>
            </w:rPrChange>
          </w:rPr>
          <w:t>pCONS</w:t>
        </w:r>
        <w:r w:rsidR="00C53F0D" w:rsidRPr="00557BC1">
          <w:rPr>
            <w:rFonts w:ascii="Georgia" w:hAnsi="Georgia" w:cs="Times New Roman"/>
            <w:sz w:val="18"/>
            <w:szCs w:val="18"/>
            <w:vertAlign w:val="subscript"/>
            <w:rPrChange w:id="1350" w:author="Jackson Halpin" w:date="2025-06-11T14:21:00Z" w16du:dateUtc="2025-06-11T18:21:00Z">
              <w:rPr>
                <w:rFonts w:ascii="Times New Roman" w:hAnsi="Times New Roman" w:cs="Times New Roman"/>
              </w:rPr>
            </w:rPrChange>
          </w:rPr>
          <w:t>LIR</w:t>
        </w:r>
      </w:ins>
      <w:proofErr w:type="spellEnd"/>
      <w:r w:rsidRPr="00557BC1">
        <w:rPr>
          <w:rFonts w:ascii="Georgia" w:hAnsi="Georgia" w:cs="Times New Roman"/>
          <w:sz w:val="18"/>
          <w:szCs w:val="18"/>
          <w:vertAlign w:val="subscript"/>
          <w:rPrChange w:id="1351" w:author="Jackson Halpin" w:date="2025-06-11T14:21:00Z" w16du:dateUtc="2025-06-11T18:21:00Z">
            <w:rPr>
              <w:rFonts w:ascii="Times New Roman" w:hAnsi="Times New Roman" w:cs="Times New Roman"/>
              <w:vertAlign w:val="subscript"/>
            </w:rPr>
          </w:rPrChange>
        </w:rPr>
        <w:t xml:space="preserve"> </w:t>
      </w:r>
      <w:r w:rsidRPr="00557BC1">
        <w:rPr>
          <w:rFonts w:ascii="Georgia" w:hAnsi="Georgia" w:cs="Times New Roman"/>
          <w:sz w:val="18"/>
          <w:szCs w:val="18"/>
          <w:rPrChange w:id="1352" w:author="Jackson Halpin" w:date="2025-06-11T14:21:00Z" w16du:dateUtc="2025-06-11T18:21:00Z">
            <w:rPr>
              <w:rFonts w:ascii="Times New Roman" w:hAnsi="Times New Roman" w:cs="Times New Roman"/>
            </w:rPr>
          </w:rPrChange>
        </w:rPr>
        <w:t xml:space="preserve">and </w:t>
      </w:r>
      <w:del w:id="1353" w:author="Jennifer Kosmatka" w:date="2025-05-31T11:26:00Z" w16du:dateUtc="2025-05-31T15:26:00Z">
        <w:r w:rsidRPr="00557BC1" w:rsidDel="00C53F0D">
          <w:rPr>
            <w:rFonts w:ascii="Georgia" w:hAnsi="Georgia" w:cs="Times New Roman"/>
            <w:sz w:val="18"/>
            <w:szCs w:val="18"/>
            <w:rPrChange w:id="1354" w:author="Jackson Halpin" w:date="2025-06-11T14:21:00Z" w16du:dateUtc="2025-06-11T18:21:00Z">
              <w:rPr>
                <w:rFonts w:ascii="Times New Roman" w:hAnsi="Times New Roman" w:cs="Times New Roman"/>
              </w:rPr>
            </w:rPrChange>
          </w:rPr>
          <w:delText>pPSSM</w:delText>
        </w:r>
        <w:r w:rsidRPr="00557BC1" w:rsidDel="00C53F0D">
          <w:rPr>
            <w:rFonts w:ascii="Georgia" w:hAnsi="Georgia" w:cs="Times New Roman"/>
            <w:sz w:val="18"/>
            <w:szCs w:val="18"/>
            <w:vertAlign w:val="subscript"/>
            <w:rPrChange w:id="1355" w:author="Jackson Halpin" w:date="2025-06-11T14:21:00Z" w16du:dateUtc="2025-06-11T18:21:00Z">
              <w:rPr>
                <w:rFonts w:ascii="Times New Roman" w:hAnsi="Times New Roman" w:cs="Times New Roman"/>
                <w:vertAlign w:val="subscript"/>
              </w:rPr>
            </w:rPrChange>
          </w:rPr>
          <w:delText>W</w:delText>
        </w:r>
      </w:del>
      <w:proofErr w:type="spellStart"/>
      <w:ins w:id="1356" w:author="Jennifer Kosmatka" w:date="2025-05-31T11:26:00Z" w16du:dateUtc="2025-05-31T15:26:00Z">
        <w:r w:rsidR="00C53F0D" w:rsidRPr="00557BC1">
          <w:rPr>
            <w:rFonts w:ascii="Georgia" w:hAnsi="Georgia" w:cs="Times New Roman"/>
            <w:sz w:val="18"/>
            <w:szCs w:val="18"/>
            <w:rPrChange w:id="1357" w:author="Jackson Halpin" w:date="2025-06-11T14:21:00Z" w16du:dateUtc="2025-06-11T18:21:00Z">
              <w:rPr>
                <w:rFonts w:ascii="Times New Roman" w:hAnsi="Times New Roman" w:cs="Times New Roman"/>
              </w:rPr>
            </w:rPrChange>
          </w:rPr>
          <w:t>pCONSw</w:t>
        </w:r>
      </w:ins>
      <w:proofErr w:type="spellEnd"/>
      <w:r w:rsidRPr="00557BC1">
        <w:rPr>
          <w:rFonts w:ascii="Georgia" w:hAnsi="Georgia" w:cs="Times New Roman"/>
          <w:sz w:val="18"/>
          <w:szCs w:val="18"/>
          <w:rPrChange w:id="1358" w:author="Jackson Halpin" w:date="2025-06-11T14:21:00Z" w16du:dateUtc="2025-06-11T18:21:00Z">
            <w:rPr>
              <w:rFonts w:ascii="Times New Roman" w:hAnsi="Times New Roman" w:cs="Times New Roman"/>
            </w:rPr>
          </w:rPrChange>
        </w:rPr>
        <w:t>, namely the presence of Trp in X</w:t>
      </w:r>
      <w:r w:rsidRPr="00557BC1">
        <w:rPr>
          <w:rFonts w:ascii="Georgia" w:hAnsi="Georgia" w:cs="Times New Roman"/>
          <w:sz w:val="18"/>
          <w:szCs w:val="18"/>
          <w:vertAlign w:val="subscript"/>
          <w:rPrChange w:id="1359" w:author="Jackson Halpin" w:date="2025-06-11T14:21:00Z" w16du:dateUtc="2025-06-11T18:21:00Z">
            <w:rPr>
              <w:rFonts w:ascii="Times New Roman" w:hAnsi="Times New Roman" w:cs="Times New Roman"/>
              <w:vertAlign w:val="subscript"/>
            </w:rPr>
          </w:rPrChange>
        </w:rPr>
        <w:t>0</w:t>
      </w:r>
      <w:r w:rsidRPr="00557BC1">
        <w:rPr>
          <w:rFonts w:ascii="Georgia" w:hAnsi="Georgia" w:cs="Times New Roman"/>
          <w:sz w:val="18"/>
          <w:szCs w:val="18"/>
          <w:rPrChange w:id="1360" w:author="Jackson Halpin" w:date="2025-06-11T14:21:00Z" w16du:dateUtc="2025-06-11T18:21:00Z">
            <w:rPr>
              <w:rFonts w:ascii="Times New Roman" w:hAnsi="Times New Roman" w:cs="Times New Roman"/>
            </w:rPr>
          </w:rPrChange>
        </w:rPr>
        <w:t xml:space="preserve">, </w:t>
      </w:r>
      <w:r w:rsidR="005415F0" w:rsidRPr="00557BC1">
        <w:rPr>
          <w:rFonts w:ascii="Georgia" w:hAnsi="Georgia" w:cs="Times New Roman"/>
          <w:sz w:val="18"/>
          <w:szCs w:val="18"/>
          <w:rPrChange w:id="1361" w:author="Jackson Halpin" w:date="2025-06-11T14:21:00Z" w16du:dateUtc="2025-06-11T18:21:00Z">
            <w:rPr>
              <w:rFonts w:ascii="Times New Roman" w:hAnsi="Times New Roman" w:cs="Times New Roman"/>
            </w:rPr>
          </w:rPrChange>
        </w:rPr>
        <w:t>Glu</w:t>
      </w:r>
      <w:r w:rsidRPr="00557BC1">
        <w:rPr>
          <w:rFonts w:ascii="Georgia" w:hAnsi="Georgia" w:cs="Times New Roman"/>
          <w:sz w:val="18"/>
          <w:szCs w:val="18"/>
          <w:rPrChange w:id="1362" w:author="Jackson Halpin" w:date="2025-06-11T14:21:00Z" w16du:dateUtc="2025-06-11T18:21:00Z">
            <w:rPr>
              <w:rFonts w:ascii="Times New Roman" w:hAnsi="Times New Roman" w:cs="Times New Roman"/>
            </w:rPr>
          </w:rPrChange>
        </w:rPr>
        <w:t xml:space="preserve"> in X</w:t>
      </w:r>
      <w:r w:rsidRPr="00557BC1">
        <w:rPr>
          <w:rFonts w:ascii="Georgia" w:hAnsi="Georgia" w:cs="Times New Roman"/>
          <w:sz w:val="18"/>
          <w:szCs w:val="18"/>
          <w:vertAlign w:val="subscript"/>
          <w:rPrChange w:id="1363" w:author="Jackson Halpin" w:date="2025-06-11T14:21:00Z" w16du:dateUtc="2025-06-11T18:21:00Z">
            <w:rPr>
              <w:rFonts w:ascii="Times New Roman" w:hAnsi="Times New Roman" w:cs="Times New Roman"/>
              <w:vertAlign w:val="subscript"/>
            </w:rPr>
          </w:rPrChange>
        </w:rPr>
        <w:t>1</w:t>
      </w:r>
      <w:r w:rsidRPr="00557BC1">
        <w:rPr>
          <w:rFonts w:ascii="Georgia" w:hAnsi="Georgia" w:cs="Times New Roman"/>
          <w:sz w:val="18"/>
          <w:szCs w:val="18"/>
          <w:rPrChange w:id="1364" w:author="Jackson Halpin" w:date="2025-06-11T14:21:00Z" w16du:dateUtc="2025-06-11T18:21:00Z">
            <w:rPr>
              <w:rFonts w:ascii="Times New Roman" w:hAnsi="Times New Roman" w:cs="Times New Roman"/>
            </w:rPr>
          </w:rPrChange>
        </w:rPr>
        <w:t>,</w:t>
      </w:r>
      <w:r w:rsidR="00DB2B58" w:rsidRPr="00557BC1">
        <w:rPr>
          <w:rFonts w:ascii="Georgia" w:hAnsi="Georgia" w:cs="Times New Roman"/>
          <w:sz w:val="18"/>
          <w:szCs w:val="18"/>
          <w:rPrChange w:id="1365"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1366" w:author="Jackson Halpin" w:date="2025-06-11T14:21:00Z" w16du:dateUtc="2025-06-11T18:21:00Z">
            <w:rPr>
              <w:rFonts w:ascii="Times New Roman" w:hAnsi="Times New Roman" w:cs="Times New Roman"/>
            </w:rPr>
          </w:rPrChange>
        </w:rPr>
        <w:t xml:space="preserve">and multiple N-terminal acidic residues. </w:t>
      </w:r>
      <w:r w:rsidR="007B6978" w:rsidRPr="00557BC1">
        <w:rPr>
          <w:rFonts w:ascii="Georgia" w:hAnsi="Georgia" w:cs="Times New Roman"/>
          <w:sz w:val="18"/>
          <w:szCs w:val="18"/>
          <w:rPrChange w:id="1367" w:author="Jackson Halpin" w:date="2025-06-11T14:21:00Z" w16du:dateUtc="2025-06-11T18:21:00Z">
            <w:rPr>
              <w:rFonts w:ascii="Times New Roman" w:hAnsi="Times New Roman" w:cs="Times New Roman"/>
            </w:rPr>
          </w:rPrChange>
        </w:rPr>
        <w:t>Indeed, t</w:t>
      </w:r>
      <w:r w:rsidR="00384F04" w:rsidRPr="00557BC1">
        <w:rPr>
          <w:rFonts w:ascii="Georgia" w:hAnsi="Georgia" w:cs="Times New Roman"/>
          <w:sz w:val="18"/>
          <w:szCs w:val="18"/>
          <w:rPrChange w:id="1368" w:author="Jackson Halpin" w:date="2025-06-11T14:21:00Z" w16du:dateUtc="2025-06-11T18:21:00Z">
            <w:rPr>
              <w:rFonts w:ascii="Times New Roman" w:hAnsi="Times New Roman" w:cs="Times New Roman"/>
            </w:rPr>
          </w:rPrChange>
        </w:rPr>
        <w:t xml:space="preserve">wo of the </w:t>
      </w:r>
      <w:r w:rsidR="00027378" w:rsidRPr="00557BC1">
        <w:rPr>
          <w:rFonts w:ascii="Georgia" w:hAnsi="Georgia" w:cs="Times New Roman"/>
          <w:sz w:val="18"/>
          <w:szCs w:val="18"/>
          <w:rPrChange w:id="1369" w:author="Jackson Halpin" w:date="2025-06-11T14:21:00Z" w16du:dateUtc="2025-06-11T18:21:00Z">
            <w:rPr>
              <w:rFonts w:ascii="Times New Roman" w:hAnsi="Times New Roman" w:cs="Times New Roman"/>
            </w:rPr>
          </w:rPrChange>
        </w:rPr>
        <w:t>top-</w:t>
      </w:r>
      <w:r w:rsidR="00384F04" w:rsidRPr="00557BC1">
        <w:rPr>
          <w:rFonts w:ascii="Georgia" w:hAnsi="Georgia" w:cs="Times New Roman"/>
          <w:sz w:val="18"/>
          <w:szCs w:val="18"/>
          <w:rPrChange w:id="1370" w:author="Jackson Halpin" w:date="2025-06-11T14:21:00Z" w16du:dateUtc="2025-06-11T18:21:00Z">
            <w:rPr>
              <w:rFonts w:ascii="Times New Roman" w:hAnsi="Times New Roman" w:cs="Times New Roman"/>
            </w:rPr>
          </w:rPrChange>
        </w:rPr>
        <w:t>scoring peptides</w:t>
      </w:r>
      <w:r w:rsidR="004B3E61" w:rsidRPr="00557BC1">
        <w:rPr>
          <w:rFonts w:ascii="Georgia" w:hAnsi="Georgia" w:cs="Times New Roman"/>
          <w:sz w:val="18"/>
          <w:szCs w:val="18"/>
          <w:rPrChange w:id="1371" w:author="Jackson Halpin" w:date="2025-06-11T14:21:00Z" w16du:dateUtc="2025-06-11T18:21:00Z">
            <w:rPr>
              <w:rFonts w:ascii="Times New Roman" w:hAnsi="Times New Roman" w:cs="Times New Roman"/>
            </w:rPr>
          </w:rPrChange>
        </w:rPr>
        <w:t xml:space="preserve"> </w:t>
      </w:r>
      <w:r w:rsidR="00384F04" w:rsidRPr="00557BC1">
        <w:rPr>
          <w:rFonts w:ascii="Georgia" w:hAnsi="Georgia" w:cs="Times New Roman"/>
          <w:sz w:val="18"/>
          <w:szCs w:val="18"/>
          <w:rPrChange w:id="1372" w:author="Jackson Halpin" w:date="2025-06-11T14:21:00Z" w16du:dateUtc="2025-06-11T18:21:00Z">
            <w:rPr>
              <w:rFonts w:ascii="Times New Roman" w:hAnsi="Times New Roman" w:cs="Times New Roman"/>
            </w:rPr>
          </w:rPrChange>
        </w:rPr>
        <w:t>(BLM</w:t>
      </w:r>
      <w:r w:rsidR="00384F04" w:rsidRPr="00557BC1">
        <w:rPr>
          <w:rFonts w:ascii="Georgia" w:hAnsi="Georgia" w:cs="Times New Roman"/>
          <w:sz w:val="18"/>
          <w:szCs w:val="18"/>
          <w:vertAlign w:val="superscript"/>
          <w:rPrChange w:id="1373" w:author="Jackson Halpin" w:date="2025-06-11T14:21:00Z" w16du:dateUtc="2025-06-11T18:21:00Z">
            <w:rPr>
              <w:rFonts w:ascii="Times New Roman" w:hAnsi="Times New Roman" w:cs="Times New Roman"/>
              <w:vertAlign w:val="superscript"/>
            </w:rPr>
          </w:rPrChange>
        </w:rPr>
        <w:t>552-570*</w:t>
      </w:r>
      <w:r w:rsidR="00384F04" w:rsidRPr="00557BC1">
        <w:rPr>
          <w:rFonts w:ascii="Georgia" w:hAnsi="Georgia" w:cs="Times New Roman"/>
          <w:sz w:val="18"/>
          <w:szCs w:val="18"/>
          <w:rPrChange w:id="1374" w:author="Jackson Halpin" w:date="2025-06-11T14:21:00Z" w16du:dateUtc="2025-06-11T18:21:00Z">
            <w:rPr>
              <w:rFonts w:ascii="Times New Roman" w:hAnsi="Times New Roman" w:cs="Times New Roman"/>
            </w:rPr>
          </w:rPrChange>
        </w:rPr>
        <w:t xml:space="preserve"> </w:t>
      </w:r>
      <w:r w:rsidR="00384F04" w:rsidRPr="00557BC1">
        <w:rPr>
          <w:rFonts w:ascii="Georgia" w:hAnsi="Georgia" w:cs="Times New Roman"/>
          <w:sz w:val="18"/>
          <w:szCs w:val="18"/>
          <w:u w:val="single"/>
          <w:rPrChange w:id="1375" w:author="Jackson Halpin" w:date="2025-06-11T14:21:00Z" w16du:dateUtc="2025-06-11T18:21:00Z">
            <w:rPr>
              <w:rFonts w:ascii="Times New Roman" w:hAnsi="Times New Roman" w:cs="Times New Roman"/>
              <w:u w:val="single"/>
            </w:rPr>
          </w:rPrChange>
        </w:rPr>
        <w:t>DIDNFDIDDFDDDDDWEDI</w:t>
      </w:r>
      <w:r w:rsidR="00384F04" w:rsidRPr="00557BC1">
        <w:rPr>
          <w:rFonts w:ascii="Georgia" w:hAnsi="Georgia" w:cs="Times New Roman"/>
          <w:i/>
          <w:iCs/>
          <w:sz w:val="18"/>
          <w:szCs w:val="18"/>
          <w:rPrChange w:id="1376" w:author="Jackson Halpin" w:date="2025-06-11T14:21:00Z" w16du:dateUtc="2025-06-11T18:21:00Z">
            <w:rPr>
              <w:rFonts w:ascii="Times New Roman" w:hAnsi="Times New Roman" w:cs="Times New Roman"/>
              <w:i/>
              <w:iCs/>
            </w:rPr>
          </w:rPrChange>
        </w:rPr>
        <w:t>CII*</w:t>
      </w:r>
      <w:r w:rsidR="00384F04" w:rsidRPr="00557BC1">
        <w:rPr>
          <w:rFonts w:ascii="Georgia" w:hAnsi="Georgia" w:cs="Times New Roman"/>
          <w:sz w:val="18"/>
          <w:szCs w:val="18"/>
          <w:rPrChange w:id="1377" w:author="Jackson Halpin" w:date="2025-06-11T14:21:00Z" w16du:dateUtc="2025-06-11T18:21:00Z">
            <w:rPr>
              <w:rFonts w:ascii="Times New Roman" w:hAnsi="Times New Roman" w:cs="Times New Roman"/>
            </w:rPr>
          </w:rPrChange>
        </w:rPr>
        <w:t>, z-score = 4.1, rank = 1; and BLM</w:t>
      </w:r>
      <w:r w:rsidR="00384F04" w:rsidRPr="00557BC1">
        <w:rPr>
          <w:rFonts w:ascii="Georgia" w:hAnsi="Georgia" w:cs="Times New Roman"/>
          <w:sz w:val="18"/>
          <w:szCs w:val="18"/>
          <w:vertAlign w:val="superscript"/>
          <w:rPrChange w:id="1378" w:author="Jackson Halpin" w:date="2025-06-11T14:21:00Z" w16du:dateUtc="2025-06-11T18:21:00Z">
            <w:rPr>
              <w:rFonts w:ascii="Times New Roman" w:hAnsi="Times New Roman" w:cs="Times New Roman"/>
              <w:vertAlign w:val="superscript"/>
            </w:rPr>
          </w:rPrChange>
        </w:rPr>
        <w:t xml:space="preserve">552-587 </w:t>
      </w:r>
      <w:r w:rsidR="00384F04" w:rsidRPr="00557BC1">
        <w:rPr>
          <w:rFonts w:ascii="Georgia" w:hAnsi="Georgia" w:cs="Times New Roman"/>
          <w:sz w:val="18"/>
          <w:szCs w:val="18"/>
          <w:u w:val="single"/>
          <w:rPrChange w:id="1379" w:author="Jackson Halpin" w:date="2025-06-11T14:21:00Z" w16du:dateUtc="2025-06-11T18:21:00Z">
            <w:rPr>
              <w:rFonts w:ascii="Times New Roman" w:hAnsi="Times New Roman" w:cs="Times New Roman"/>
              <w:u w:val="single"/>
            </w:rPr>
          </w:rPrChange>
        </w:rPr>
        <w:t>DIDNFDIDDFDDDDDWEDIMHNLAASKSSTAAYQPI</w:t>
      </w:r>
      <w:r w:rsidR="00384F04" w:rsidRPr="00557BC1">
        <w:rPr>
          <w:rFonts w:ascii="Georgia" w:hAnsi="Georgia" w:cs="Times New Roman"/>
          <w:sz w:val="18"/>
          <w:szCs w:val="18"/>
          <w:rPrChange w:id="1380" w:author="Jackson Halpin" w:date="2025-06-11T14:21:00Z" w16du:dateUtc="2025-06-11T18:21:00Z">
            <w:rPr>
              <w:rFonts w:ascii="Times New Roman" w:hAnsi="Times New Roman" w:cs="Times New Roman"/>
            </w:rPr>
          </w:rPrChange>
        </w:rPr>
        <w:t xml:space="preserve">, z-score </w:t>
      </w:r>
      <w:r w:rsidR="00DB2B58" w:rsidRPr="00557BC1">
        <w:rPr>
          <w:rFonts w:ascii="Georgia" w:hAnsi="Georgia" w:cs="Times New Roman"/>
          <w:sz w:val="18"/>
          <w:szCs w:val="18"/>
          <w:rPrChange w:id="1381" w:author="Jackson Halpin" w:date="2025-06-11T14:21:00Z" w16du:dateUtc="2025-06-11T18:21:00Z">
            <w:rPr>
              <w:rFonts w:ascii="Times New Roman" w:hAnsi="Times New Roman" w:cs="Times New Roman"/>
            </w:rPr>
          </w:rPrChange>
        </w:rPr>
        <w:t xml:space="preserve">= </w:t>
      </w:r>
      <w:r w:rsidR="00384F04" w:rsidRPr="00557BC1">
        <w:rPr>
          <w:rFonts w:ascii="Georgia" w:hAnsi="Georgia" w:cs="Times New Roman"/>
          <w:sz w:val="18"/>
          <w:szCs w:val="18"/>
          <w:rPrChange w:id="1382" w:author="Jackson Halpin" w:date="2025-06-11T14:21:00Z" w16du:dateUtc="2025-06-11T18:21:00Z">
            <w:rPr>
              <w:rFonts w:ascii="Times New Roman" w:hAnsi="Times New Roman" w:cs="Times New Roman"/>
            </w:rPr>
          </w:rPrChange>
        </w:rPr>
        <w:t xml:space="preserve">3.6, rank = 12) </w:t>
      </w:r>
      <w:r w:rsidRPr="00557BC1">
        <w:rPr>
          <w:rFonts w:ascii="Georgia" w:hAnsi="Georgia" w:cs="Times New Roman"/>
          <w:sz w:val="18"/>
          <w:szCs w:val="18"/>
          <w:rPrChange w:id="1383" w:author="Jackson Halpin" w:date="2025-06-11T14:21:00Z" w16du:dateUtc="2025-06-11T18:21:00Z">
            <w:rPr>
              <w:rFonts w:ascii="Times New Roman" w:hAnsi="Times New Roman" w:cs="Times New Roman"/>
            </w:rPr>
          </w:rPrChange>
        </w:rPr>
        <w:t>contain</w:t>
      </w:r>
      <w:r w:rsidR="004B3E61" w:rsidRPr="00557BC1">
        <w:rPr>
          <w:rFonts w:ascii="Georgia" w:hAnsi="Georgia" w:cs="Times New Roman"/>
          <w:sz w:val="18"/>
          <w:szCs w:val="18"/>
          <w:rPrChange w:id="1384" w:author="Jackson Halpin" w:date="2025-06-11T14:21:00Z" w16du:dateUtc="2025-06-11T18:21:00Z">
            <w:rPr>
              <w:rFonts w:ascii="Times New Roman" w:hAnsi="Times New Roman" w:cs="Times New Roman"/>
            </w:rPr>
          </w:rPrChange>
        </w:rPr>
        <w:t>ed</w:t>
      </w:r>
      <w:r w:rsidRPr="00557BC1">
        <w:rPr>
          <w:rFonts w:ascii="Georgia" w:hAnsi="Georgia" w:cs="Times New Roman"/>
          <w:sz w:val="18"/>
          <w:szCs w:val="18"/>
          <w:rPrChange w:id="1385" w:author="Jackson Halpin" w:date="2025-06-11T14:21:00Z" w16du:dateUtc="2025-06-11T18:21:00Z">
            <w:rPr>
              <w:rFonts w:ascii="Times New Roman" w:hAnsi="Times New Roman" w:cs="Times New Roman"/>
            </w:rPr>
          </w:rPrChange>
        </w:rPr>
        <w:t xml:space="preserve"> </w:t>
      </w:r>
      <w:r w:rsidR="004B3E61" w:rsidRPr="00557BC1">
        <w:rPr>
          <w:rFonts w:ascii="Georgia" w:hAnsi="Georgia" w:cs="Times New Roman"/>
          <w:sz w:val="18"/>
          <w:szCs w:val="18"/>
          <w:rPrChange w:id="1386" w:author="Jackson Halpin" w:date="2025-06-11T14:21:00Z" w16du:dateUtc="2025-06-11T18:21:00Z">
            <w:rPr>
              <w:rFonts w:ascii="Times New Roman" w:hAnsi="Times New Roman" w:cs="Times New Roman"/>
            </w:rPr>
          </w:rPrChange>
        </w:rPr>
        <w:t xml:space="preserve">these </w:t>
      </w:r>
      <w:r w:rsidR="00D81D07" w:rsidRPr="00557BC1">
        <w:rPr>
          <w:rFonts w:ascii="Georgia" w:hAnsi="Georgia" w:cs="Times New Roman"/>
          <w:sz w:val="18"/>
          <w:szCs w:val="18"/>
          <w:rPrChange w:id="1387" w:author="Jackson Halpin" w:date="2025-06-11T14:21:00Z" w16du:dateUtc="2025-06-11T18:21:00Z">
            <w:rPr>
              <w:rFonts w:ascii="Times New Roman" w:hAnsi="Times New Roman" w:cs="Times New Roman"/>
            </w:rPr>
          </w:rPrChange>
        </w:rPr>
        <w:t>PSSM-enriched</w:t>
      </w:r>
      <w:r w:rsidRPr="00557BC1">
        <w:rPr>
          <w:rFonts w:ascii="Georgia" w:hAnsi="Georgia" w:cs="Times New Roman"/>
          <w:sz w:val="18"/>
          <w:szCs w:val="18"/>
          <w:rPrChange w:id="1388" w:author="Jackson Halpin" w:date="2025-06-11T14:21:00Z" w16du:dateUtc="2025-06-11T18:21:00Z">
            <w:rPr>
              <w:rFonts w:ascii="Times New Roman" w:hAnsi="Times New Roman" w:cs="Times New Roman"/>
            </w:rPr>
          </w:rPrChange>
        </w:rPr>
        <w:t xml:space="preserve"> features</w:t>
      </w:r>
      <w:r w:rsidR="007B6978" w:rsidRPr="00557BC1">
        <w:rPr>
          <w:rFonts w:ascii="Georgia" w:hAnsi="Georgia" w:cs="Times New Roman"/>
          <w:sz w:val="18"/>
          <w:szCs w:val="18"/>
          <w:rPrChange w:id="1389" w:author="Jackson Halpin" w:date="2025-06-11T14:21:00Z" w16du:dateUtc="2025-06-11T18:21:00Z">
            <w:rPr>
              <w:rFonts w:ascii="Times New Roman" w:hAnsi="Times New Roman" w:cs="Times New Roman"/>
            </w:rPr>
          </w:rPrChange>
        </w:rPr>
        <w:t>, and each bound tightly to LC3B (</w:t>
      </w:r>
      <w:r w:rsidR="00384F04" w:rsidRPr="00557BC1">
        <w:rPr>
          <w:rFonts w:ascii="Georgia" w:hAnsi="Georgia" w:cs="Times New Roman"/>
          <w:sz w:val="18"/>
          <w:szCs w:val="18"/>
          <w:rPrChange w:id="1390" w:author="Jackson Halpin" w:date="2025-06-11T14:21:00Z" w16du:dateUtc="2025-06-11T18:21:00Z">
            <w:rPr>
              <w:rFonts w:ascii="Times New Roman" w:hAnsi="Times New Roman" w:cs="Times New Roman"/>
            </w:rPr>
          </w:rPrChange>
        </w:rPr>
        <w:t>K</w:t>
      </w:r>
      <w:r w:rsidR="00384F04" w:rsidRPr="00557BC1">
        <w:rPr>
          <w:rFonts w:ascii="Georgia" w:hAnsi="Georgia" w:cs="Times New Roman"/>
          <w:sz w:val="18"/>
          <w:szCs w:val="18"/>
          <w:vertAlign w:val="subscript"/>
          <w:rPrChange w:id="1391" w:author="Jackson Halpin" w:date="2025-06-11T14:21:00Z" w16du:dateUtc="2025-06-11T18:21:00Z">
            <w:rPr>
              <w:rFonts w:ascii="Times New Roman" w:hAnsi="Times New Roman" w:cs="Times New Roman"/>
              <w:vertAlign w:val="subscript"/>
            </w:rPr>
          </w:rPrChange>
        </w:rPr>
        <w:t xml:space="preserve">D </w:t>
      </w:r>
      <w:r w:rsidR="00384F04" w:rsidRPr="00557BC1">
        <w:rPr>
          <w:rFonts w:ascii="Georgia" w:hAnsi="Georgia" w:cs="Times New Roman"/>
          <w:sz w:val="18"/>
          <w:szCs w:val="18"/>
          <w:rPrChange w:id="1392" w:author="Jackson Halpin" w:date="2025-06-11T14:21:00Z" w16du:dateUtc="2025-06-11T18:21:00Z">
            <w:rPr>
              <w:rFonts w:ascii="Times New Roman" w:hAnsi="Times New Roman" w:cs="Times New Roman"/>
            </w:rPr>
          </w:rPrChange>
        </w:rPr>
        <w:t>~ 0.7 µM</w:t>
      </w:r>
      <w:r w:rsidR="007B6978" w:rsidRPr="00557BC1">
        <w:rPr>
          <w:rFonts w:ascii="Georgia" w:hAnsi="Georgia" w:cs="Times New Roman"/>
          <w:sz w:val="18"/>
          <w:szCs w:val="18"/>
          <w:rPrChange w:id="1393" w:author="Jackson Halpin" w:date="2025-06-11T14:21:00Z" w16du:dateUtc="2025-06-11T18:21:00Z">
            <w:rPr>
              <w:rFonts w:ascii="Times New Roman" w:hAnsi="Times New Roman" w:cs="Times New Roman"/>
            </w:rPr>
          </w:rPrChange>
        </w:rPr>
        <w:t>)</w:t>
      </w:r>
      <w:r w:rsidRPr="00557BC1">
        <w:rPr>
          <w:rFonts w:ascii="Georgia" w:hAnsi="Georgia" w:cs="Times New Roman"/>
          <w:sz w:val="18"/>
          <w:szCs w:val="18"/>
          <w:rPrChange w:id="1394" w:author="Jackson Halpin" w:date="2025-06-11T14:21:00Z" w16du:dateUtc="2025-06-11T18:21:00Z">
            <w:rPr>
              <w:rFonts w:ascii="Times New Roman" w:hAnsi="Times New Roman" w:cs="Times New Roman"/>
            </w:rPr>
          </w:rPrChange>
        </w:rPr>
        <w:t xml:space="preserve">. </w:t>
      </w:r>
      <w:commentRangeStart w:id="1395"/>
      <w:commentRangeStart w:id="1396"/>
      <w:commentRangeStart w:id="1397"/>
      <w:commentRangeStart w:id="1398"/>
      <w:r w:rsidRPr="00557BC1">
        <w:rPr>
          <w:rFonts w:ascii="Georgia" w:hAnsi="Georgia" w:cs="Times New Roman"/>
          <w:sz w:val="18"/>
          <w:szCs w:val="18"/>
          <w:rPrChange w:id="1399" w:author="Jackson Halpin" w:date="2025-06-11T14:21:00Z" w16du:dateUtc="2025-06-11T18:21:00Z">
            <w:rPr>
              <w:rFonts w:ascii="Times New Roman" w:hAnsi="Times New Roman" w:cs="Times New Roman"/>
            </w:rPr>
          </w:rPrChange>
        </w:rPr>
        <w:t xml:space="preserve">Given </w:t>
      </w:r>
      <w:r w:rsidR="004B3E61" w:rsidRPr="00557BC1">
        <w:rPr>
          <w:rFonts w:ascii="Georgia" w:hAnsi="Georgia" w:cs="Times New Roman"/>
          <w:sz w:val="18"/>
          <w:szCs w:val="18"/>
          <w:rPrChange w:id="1400" w:author="Jackson Halpin" w:date="2025-06-11T14:21:00Z" w16du:dateUtc="2025-06-11T18:21:00Z">
            <w:rPr>
              <w:rFonts w:ascii="Times New Roman" w:hAnsi="Times New Roman" w:cs="Times New Roman"/>
            </w:rPr>
          </w:rPrChange>
        </w:rPr>
        <w:t xml:space="preserve">that </w:t>
      </w:r>
      <w:r w:rsidRPr="00557BC1">
        <w:rPr>
          <w:rFonts w:ascii="Georgia" w:hAnsi="Georgia" w:cs="Times New Roman"/>
          <w:sz w:val="18"/>
          <w:szCs w:val="18"/>
          <w:rPrChange w:id="1401" w:author="Jackson Halpin" w:date="2025-06-11T14:21:00Z" w16du:dateUtc="2025-06-11T18:21:00Z">
            <w:rPr>
              <w:rFonts w:ascii="Times New Roman" w:hAnsi="Times New Roman" w:cs="Times New Roman"/>
            </w:rPr>
          </w:rPrChange>
        </w:rPr>
        <w:t xml:space="preserve">many </w:t>
      </w:r>
      <w:r w:rsidR="00384F04" w:rsidRPr="00557BC1">
        <w:rPr>
          <w:rFonts w:ascii="Georgia" w:hAnsi="Georgia" w:cs="Times New Roman"/>
          <w:sz w:val="18"/>
          <w:szCs w:val="18"/>
          <w:rPrChange w:id="1402" w:author="Jackson Halpin" w:date="2025-06-11T14:21:00Z" w16du:dateUtc="2025-06-11T18:21:00Z">
            <w:rPr>
              <w:rFonts w:ascii="Times New Roman" w:hAnsi="Times New Roman" w:cs="Times New Roman"/>
            </w:rPr>
          </w:rPrChange>
        </w:rPr>
        <w:t xml:space="preserve">high-affinity </w:t>
      </w:r>
      <w:r w:rsidR="004B3E61" w:rsidRPr="00557BC1">
        <w:rPr>
          <w:rFonts w:ascii="Georgia" w:hAnsi="Georgia" w:cs="Times New Roman"/>
          <w:sz w:val="18"/>
          <w:szCs w:val="18"/>
          <w:rPrChange w:id="1403" w:author="Jackson Halpin" w:date="2025-06-11T14:21:00Z" w16du:dateUtc="2025-06-11T18:21:00Z">
            <w:rPr>
              <w:rFonts w:ascii="Times New Roman" w:hAnsi="Times New Roman" w:cs="Times New Roman"/>
            </w:rPr>
          </w:rPrChange>
        </w:rPr>
        <w:t xml:space="preserve">LC3B </w:t>
      </w:r>
      <w:r w:rsidR="00384F04" w:rsidRPr="00557BC1">
        <w:rPr>
          <w:rFonts w:ascii="Georgia" w:hAnsi="Georgia" w:cs="Times New Roman"/>
          <w:sz w:val="18"/>
          <w:szCs w:val="18"/>
          <w:rPrChange w:id="1404" w:author="Jackson Halpin" w:date="2025-06-11T14:21:00Z" w16du:dateUtc="2025-06-11T18:21:00Z">
            <w:rPr>
              <w:rFonts w:ascii="Times New Roman" w:hAnsi="Times New Roman" w:cs="Times New Roman"/>
            </w:rPr>
          </w:rPrChange>
        </w:rPr>
        <w:t>binders, including FYCO1</w:t>
      </w:r>
      <w:r w:rsidR="00DB2B58" w:rsidRPr="00557BC1">
        <w:rPr>
          <w:rFonts w:ascii="Georgia" w:hAnsi="Georgia" w:cs="Times New Roman"/>
          <w:sz w:val="18"/>
          <w:szCs w:val="18"/>
          <w:vertAlign w:val="superscript"/>
          <w:rPrChange w:id="1405" w:author="Jackson Halpin" w:date="2025-06-11T14:21:00Z" w16du:dateUtc="2025-06-11T18:21:00Z">
            <w:rPr>
              <w:rFonts w:ascii="Times New Roman" w:hAnsi="Times New Roman" w:cs="Times New Roman"/>
              <w:vertAlign w:val="superscript"/>
            </w:rPr>
          </w:rPrChange>
        </w:rPr>
        <w:t>1276-1288</w:t>
      </w:r>
      <w:r w:rsidR="00384F04" w:rsidRPr="00557BC1">
        <w:rPr>
          <w:rFonts w:ascii="Georgia" w:hAnsi="Georgia" w:cs="Times New Roman"/>
          <w:sz w:val="18"/>
          <w:szCs w:val="18"/>
          <w:rPrChange w:id="1406" w:author="Jackson Halpin" w:date="2025-06-11T14:21:00Z" w16du:dateUtc="2025-06-11T18:21:00Z">
            <w:rPr>
              <w:rFonts w:ascii="Times New Roman" w:hAnsi="Times New Roman" w:cs="Times New Roman"/>
            </w:rPr>
          </w:rPrChange>
        </w:rPr>
        <w:t>, ANK2</w:t>
      </w:r>
      <w:r w:rsidR="00DB2B58" w:rsidRPr="00557BC1">
        <w:rPr>
          <w:rFonts w:ascii="Georgia" w:hAnsi="Georgia" w:cs="Times New Roman"/>
          <w:sz w:val="18"/>
          <w:szCs w:val="18"/>
          <w:vertAlign w:val="superscript"/>
          <w:rPrChange w:id="1407" w:author="Jackson Halpin" w:date="2025-06-11T14:21:00Z" w16du:dateUtc="2025-06-11T18:21:00Z">
            <w:rPr>
              <w:rFonts w:ascii="Times New Roman" w:hAnsi="Times New Roman" w:cs="Times New Roman"/>
              <w:vertAlign w:val="superscript"/>
            </w:rPr>
          </w:rPrChange>
        </w:rPr>
        <w:t>1588-1613</w:t>
      </w:r>
      <w:r w:rsidR="00384F04" w:rsidRPr="00557BC1">
        <w:rPr>
          <w:rFonts w:ascii="Georgia" w:hAnsi="Georgia" w:cs="Times New Roman"/>
          <w:sz w:val="18"/>
          <w:szCs w:val="18"/>
          <w:rPrChange w:id="1408" w:author="Jackson Halpin" w:date="2025-06-11T14:21:00Z" w16du:dateUtc="2025-06-11T18:21:00Z">
            <w:rPr>
              <w:rFonts w:ascii="Times New Roman" w:hAnsi="Times New Roman" w:cs="Times New Roman"/>
            </w:rPr>
          </w:rPrChange>
        </w:rPr>
        <w:t>, and ANK3</w:t>
      </w:r>
      <w:r w:rsidR="00DB2B58" w:rsidRPr="00557BC1">
        <w:rPr>
          <w:rFonts w:ascii="Georgia" w:hAnsi="Georgia" w:cs="Times New Roman"/>
          <w:sz w:val="18"/>
          <w:szCs w:val="18"/>
          <w:vertAlign w:val="superscript"/>
          <w:rPrChange w:id="1409" w:author="Jackson Halpin" w:date="2025-06-11T14:21:00Z" w16du:dateUtc="2025-06-11T18:21:00Z">
            <w:rPr>
              <w:rFonts w:ascii="Times New Roman" w:hAnsi="Times New Roman" w:cs="Times New Roman"/>
              <w:vertAlign w:val="superscript"/>
            </w:rPr>
          </w:rPrChange>
        </w:rPr>
        <w:t>1985-2010</w:t>
      </w:r>
      <w:r w:rsidRPr="00557BC1">
        <w:rPr>
          <w:rFonts w:ascii="Georgia" w:hAnsi="Georgia" w:cs="Times New Roman"/>
          <w:sz w:val="18"/>
          <w:szCs w:val="18"/>
          <w:rPrChange w:id="1410" w:author="Jackson Halpin" w:date="2025-06-11T14:21:00Z" w16du:dateUtc="2025-06-11T18:21:00Z">
            <w:rPr>
              <w:rFonts w:ascii="Times New Roman" w:hAnsi="Times New Roman" w:cs="Times New Roman"/>
            </w:rPr>
          </w:rPrChange>
        </w:rPr>
        <w:t>,</w:t>
      </w:r>
      <w:r w:rsidR="00384F04" w:rsidRPr="00557BC1">
        <w:rPr>
          <w:rFonts w:ascii="Georgia" w:hAnsi="Georgia" w:cs="Times New Roman"/>
          <w:sz w:val="18"/>
          <w:szCs w:val="18"/>
          <w:rPrChange w:id="1411" w:author="Jackson Halpin" w:date="2025-06-11T14:21:00Z" w16du:dateUtc="2025-06-11T18:21:00Z">
            <w:rPr>
              <w:rFonts w:ascii="Times New Roman" w:hAnsi="Times New Roman" w:cs="Times New Roman"/>
            </w:rPr>
          </w:rPrChange>
        </w:rPr>
        <w:t xml:space="preserve"> use</w:t>
      </w:r>
      <w:r w:rsidR="004B3E61" w:rsidRPr="00557BC1">
        <w:rPr>
          <w:rFonts w:ascii="Georgia" w:hAnsi="Georgia" w:cs="Times New Roman"/>
          <w:sz w:val="18"/>
          <w:szCs w:val="18"/>
          <w:rPrChange w:id="1412" w:author="Jackson Halpin" w:date="2025-06-11T14:21:00Z" w16du:dateUtc="2025-06-11T18:21:00Z">
            <w:rPr>
              <w:rFonts w:ascii="Times New Roman" w:hAnsi="Times New Roman" w:cs="Times New Roman"/>
            </w:rPr>
          </w:rPrChange>
        </w:rPr>
        <w:t xml:space="preserve"> an acidic residue in</w:t>
      </w:r>
      <w:r w:rsidR="00384F04" w:rsidRPr="00557BC1">
        <w:rPr>
          <w:rFonts w:ascii="Georgia" w:hAnsi="Georgia" w:cs="Times New Roman"/>
          <w:sz w:val="18"/>
          <w:szCs w:val="18"/>
          <w:rPrChange w:id="1413" w:author="Jackson Halpin" w:date="2025-06-11T14:21:00Z" w16du:dateUtc="2025-06-11T18:21:00Z">
            <w:rPr>
              <w:rFonts w:ascii="Times New Roman" w:hAnsi="Times New Roman" w:cs="Times New Roman"/>
            </w:rPr>
          </w:rPrChange>
        </w:rPr>
        <w:t xml:space="preserve"> </w:t>
      </w:r>
      <w:r w:rsidR="00C92266" w:rsidRPr="00557BC1">
        <w:rPr>
          <w:rFonts w:ascii="Georgia" w:hAnsi="Georgia" w:cs="Times New Roman"/>
          <w:sz w:val="18"/>
          <w:szCs w:val="18"/>
          <w:rPrChange w:id="1414" w:author="Jackson Halpin" w:date="2025-06-11T14:21:00Z" w16du:dateUtc="2025-06-11T18:21:00Z">
            <w:rPr>
              <w:rFonts w:ascii="Times New Roman" w:hAnsi="Times New Roman" w:cs="Times New Roman"/>
            </w:rPr>
          </w:rPrChange>
        </w:rPr>
        <w:t>position X</w:t>
      </w:r>
      <w:r w:rsidR="00C92266" w:rsidRPr="00557BC1">
        <w:rPr>
          <w:rFonts w:ascii="Georgia" w:hAnsi="Georgia" w:cs="Times New Roman"/>
          <w:sz w:val="18"/>
          <w:szCs w:val="18"/>
          <w:vertAlign w:val="subscript"/>
          <w:rPrChange w:id="1415" w:author="Jackson Halpin" w:date="2025-06-11T14:21:00Z" w16du:dateUtc="2025-06-11T18:21:00Z">
            <w:rPr>
              <w:rFonts w:ascii="Times New Roman" w:hAnsi="Times New Roman" w:cs="Times New Roman"/>
              <w:vertAlign w:val="subscript"/>
            </w:rPr>
          </w:rPrChange>
        </w:rPr>
        <w:t xml:space="preserve">7 </w:t>
      </w:r>
      <w:r w:rsidR="00C92266" w:rsidRPr="00557BC1">
        <w:rPr>
          <w:rFonts w:ascii="Georgia" w:hAnsi="Georgia" w:cs="Times New Roman"/>
          <w:sz w:val="18"/>
          <w:szCs w:val="18"/>
          <w:rPrChange w:id="1416" w:author="Jackson Halpin" w:date="2025-06-11T14:21:00Z" w16du:dateUtc="2025-06-11T18:21:00Z">
            <w:rPr>
              <w:rFonts w:ascii="Times New Roman" w:hAnsi="Times New Roman" w:cs="Times New Roman"/>
            </w:rPr>
          </w:rPrChange>
        </w:rPr>
        <w:t>of the</w:t>
      </w:r>
      <w:r w:rsidR="00384F04" w:rsidRPr="00557BC1">
        <w:rPr>
          <w:rFonts w:ascii="Georgia" w:hAnsi="Georgia" w:cs="Times New Roman"/>
          <w:sz w:val="18"/>
          <w:szCs w:val="18"/>
          <w:rPrChange w:id="1417" w:author="Jackson Halpin" w:date="2025-06-11T14:21:00Z" w16du:dateUtc="2025-06-11T18:21:00Z">
            <w:rPr>
              <w:rFonts w:ascii="Times New Roman" w:hAnsi="Times New Roman" w:cs="Times New Roman"/>
            </w:rPr>
          </w:rPrChange>
        </w:rPr>
        <w:t xml:space="preserve"> C-terminal extension to make </w:t>
      </w:r>
      <w:r w:rsidR="004B3E61" w:rsidRPr="00557BC1">
        <w:rPr>
          <w:rFonts w:ascii="Georgia" w:hAnsi="Georgia" w:cs="Times New Roman"/>
          <w:sz w:val="18"/>
          <w:szCs w:val="18"/>
          <w:rPrChange w:id="1418" w:author="Jackson Halpin" w:date="2025-06-11T14:21:00Z" w16du:dateUtc="2025-06-11T18:21:00Z">
            <w:rPr>
              <w:rFonts w:ascii="Times New Roman" w:hAnsi="Times New Roman" w:cs="Times New Roman"/>
            </w:rPr>
          </w:rPrChange>
        </w:rPr>
        <w:t xml:space="preserve">an affinity-enhancing </w:t>
      </w:r>
      <w:r w:rsidR="00384F04" w:rsidRPr="00557BC1">
        <w:rPr>
          <w:rFonts w:ascii="Georgia" w:hAnsi="Georgia" w:cs="Times New Roman"/>
          <w:sz w:val="18"/>
          <w:szCs w:val="18"/>
          <w:rPrChange w:id="1419" w:author="Jackson Halpin" w:date="2025-06-11T14:21:00Z" w16du:dateUtc="2025-06-11T18:21:00Z">
            <w:rPr>
              <w:rFonts w:ascii="Times New Roman" w:hAnsi="Times New Roman" w:cs="Times New Roman"/>
            </w:rPr>
          </w:rPrChange>
        </w:rPr>
        <w:t>contact to LC3B residue R70</w:t>
      </w:r>
      <w:r w:rsidR="00C92266" w:rsidRPr="00557BC1">
        <w:rPr>
          <w:rFonts w:ascii="Georgia" w:hAnsi="Georgia" w:cs="Times New Roman"/>
          <w:sz w:val="18"/>
          <w:szCs w:val="18"/>
          <w:rPrChange w:id="1420" w:author="Jackson Halpin" w:date="2025-06-11T14:21:00Z" w16du:dateUtc="2025-06-11T18:21:00Z">
            <w:rPr>
              <w:rFonts w:ascii="Times New Roman" w:hAnsi="Times New Roman" w:cs="Times New Roman"/>
            </w:rPr>
          </w:rPrChange>
        </w:rPr>
        <w:t xml:space="preserve"> </w:t>
      </w:r>
      <w:r w:rsidR="00384F04" w:rsidRPr="00557BC1">
        <w:rPr>
          <w:rFonts w:ascii="Georgia" w:hAnsi="Georgia" w:cs="Times New Roman"/>
          <w:sz w:val="18"/>
          <w:szCs w:val="18"/>
          <w:rPrChange w:id="1421" w:author="Jackson Halpin" w:date="2025-06-11T14:21:00Z" w16du:dateUtc="2025-06-11T18:21:00Z">
            <w:rPr>
              <w:rFonts w:ascii="Times New Roman" w:hAnsi="Times New Roman" w:cs="Times New Roman"/>
            </w:rPr>
          </w:rPrChange>
        </w:rPr>
        <w:fldChar w:fldCharType="begin"/>
      </w:r>
      <w:r w:rsidR="00D81C86" w:rsidRPr="00557BC1">
        <w:rPr>
          <w:rFonts w:ascii="Georgia" w:hAnsi="Georgia" w:cs="Times New Roman"/>
          <w:sz w:val="18"/>
          <w:szCs w:val="18"/>
          <w:rPrChange w:id="1422" w:author="Jackson Halpin" w:date="2025-06-11T14:21:00Z" w16du:dateUtc="2025-06-11T18:21:00Z">
            <w:rPr>
              <w:rFonts w:ascii="Times New Roman" w:hAnsi="Times New Roman" w:cs="Times New Roman"/>
            </w:rPr>
          </w:rPrChange>
        </w:rPr>
        <w:instrText xml:space="preserve"> ADDIN ZOTERO_ITEM CSL_CITATION {"citationID":"k0WeoeQX","properties":{"formattedCitation":"(Olsvik et al. 2015; Li et al. 2018b; Cheng et al. 2016)","plainCitation":"(Olsvik et al. 2015; Li et al. 2018b; Cheng et al. 2016)","noteIndex":0},"citationItems":[{"id":34,"uris":["http://zotero.org/users/local/DUCgBsd9/items/FKY8XYLL","http://zotero.org/users/14717947/items/FKY8XYLL"],"itemData":{"id":34,"type":"article-journal","container-title":"Journal of Biological Chemistry","DOI":"10.1074/jbc.M115.686915","ISSN":"00219258","issue":"49","journalAbbreviation":"Journal of Biological Chemistry","language":"en","page":"29361-29374","source":"DOI.org (Crossref)","title":"FYCO1 Contains a C-terminally Extended, LC3A/B-preferring LC3-interacting Region (LIR) Motif Required for Efficient Maturation of Autophagosomes during Basal Autophagy","volume":"290","author":[{"family":"Olsvik","given":"Hallvard L."},{"family":"Lamark","given":"Trond"},{"family":"Takagi","given":"Kenji"},{"family":"Larsen","given":"Kenneth Bowitz"},{"family":"Evjen","given":"Gry"},{"family":"Øvervatn","given":"Aud"},{"family":"Mizushima","given":"Tsunehiro"},{"family":"Johansen","given":"Terje"}],"issued":{"date-parts":[["2015",12]]}}},{"id":51,"uris":["http://zotero.org/users/local/DUCgBsd9/items/WUBBMP9Q","http://zotero.org/users/14717947/items/WUBBMP9Q"],"itemData":{"id":51,"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id":169,"uris":["http://zotero.org/users/local/DUCgBsd9/items/UGFF8UMV","http://zotero.org/users/14717947/items/UGFF8UMV"],"itemData":{"id":169,"type":"article-journal","container-title":"Autophagy","DOI":"10.1080/15548627.2016.1185590","ISSN":"1554-8627, 1554-8635","issue":"8","journalAbbreviation":"Autophagy","language":"en","page":"1330-1339","source":"DOI.org (Crossref)","title":"Structural basis of FYCO1 and MAP1LC3A interaction reveals a novel binding mode for Atg8-family proteins","volume":"12","author":[{"family":"Cheng","given":"Xiaofang"},{"family":"Wang","given":"Yingli"},{"family":"Gong","given":"Yukang"},{"family":"Li","given":"Faxiang"},{"family":"Guo","given":"Yujiao"},{"family":"Hu","given":"Shichen"},{"family":"Liu","given":"Jianping"},{"family":"Pan","given":"Lifeng"}],"issued":{"date-parts":[["2016",8,2]]}}}],"schema":"https://github.com/citation-style-language/schema/raw/master/csl-citation.json"} </w:instrText>
      </w:r>
      <w:r w:rsidR="00384F04" w:rsidRPr="00557BC1">
        <w:rPr>
          <w:rFonts w:ascii="Georgia" w:hAnsi="Georgia" w:cs="Times New Roman"/>
          <w:sz w:val="18"/>
          <w:szCs w:val="18"/>
          <w:rPrChange w:id="1423" w:author="Jackson Halpin" w:date="2025-06-11T14:21:00Z" w16du:dateUtc="2025-06-11T18:21:00Z">
            <w:rPr>
              <w:rFonts w:ascii="Times New Roman" w:hAnsi="Times New Roman" w:cs="Times New Roman"/>
            </w:rPr>
          </w:rPrChange>
        </w:rPr>
        <w:fldChar w:fldCharType="separate"/>
      </w:r>
      <w:r w:rsidR="00D81C86" w:rsidRPr="00557BC1">
        <w:rPr>
          <w:rFonts w:ascii="Georgia" w:hAnsi="Georgia" w:cs="Times New Roman"/>
          <w:noProof/>
          <w:sz w:val="18"/>
          <w:szCs w:val="18"/>
          <w:rPrChange w:id="1424" w:author="Jackson Halpin" w:date="2025-06-11T14:21:00Z" w16du:dateUtc="2025-06-11T18:21:00Z">
            <w:rPr>
              <w:rFonts w:ascii="Times New Roman" w:hAnsi="Times New Roman" w:cs="Times New Roman"/>
              <w:noProof/>
            </w:rPr>
          </w:rPrChange>
        </w:rPr>
        <w:t>(Olsvik et al. 2015; Li et al. 2018b; Cheng et al. 2016)</w:t>
      </w:r>
      <w:r w:rsidR="00384F04" w:rsidRPr="00557BC1">
        <w:rPr>
          <w:rFonts w:ascii="Georgia" w:hAnsi="Georgia" w:cs="Times New Roman"/>
          <w:sz w:val="18"/>
          <w:szCs w:val="18"/>
          <w:rPrChange w:id="1425" w:author="Jackson Halpin" w:date="2025-06-11T14:21:00Z" w16du:dateUtc="2025-06-11T18:21:00Z">
            <w:rPr>
              <w:rFonts w:ascii="Times New Roman" w:hAnsi="Times New Roman" w:cs="Times New Roman"/>
            </w:rPr>
          </w:rPrChange>
        </w:rPr>
        <w:fldChar w:fldCharType="end"/>
      </w:r>
      <w:r w:rsidR="00384F04" w:rsidRPr="00557BC1">
        <w:rPr>
          <w:rFonts w:ascii="Georgia" w:hAnsi="Georgia" w:cs="Times New Roman"/>
          <w:sz w:val="18"/>
          <w:szCs w:val="18"/>
          <w:rPrChange w:id="1426" w:author="Jackson Halpin" w:date="2025-06-11T14:21:00Z" w16du:dateUtc="2025-06-11T18:21:00Z">
            <w:rPr>
              <w:rFonts w:ascii="Times New Roman" w:hAnsi="Times New Roman" w:cs="Times New Roman"/>
            </w:rPr>
          </w:rPrChange>
        </w:rPr>
        <w:t>,</w:t>
      </w:r>
      <w:r w:rsidR="00853319" w:rsidRPr="00557BC1">
        <w:rPr>
          <w:rFonts w:ascii="Georgia" w:hAnsi="Georgia" w:cs="Times New Roman"/>
          <w:sz w:val="18"/>
          <w:szCs w:val="18"/>
          <w:rPrChange w:id="1427" w:author="Jackson Halpin" w:date="2025-06-11T14:21:00Z" w16du:dateUtc="2025-06-11T18:21:00Z">
            <w:rPr>
              <w:rFonts w:ascii="Times New Roman" w:hAnsi="Times New Roman" w:cs="Times New Roman"/>
            </w:rPr>
          </w:rPrChange>
        </w:rPr>
        <w:t xml:space="preserve"> </w:t>
      </w:r>
      <w:commentRangeEnd w:id="1395"/>
      <w:r w:rsidR="00853319" w:rsidRPr="00557BC1">
        <w:rPr>
          <w:rStyle w:val="CommentReference"/>
          <w:rFonts w:ascii="Georgia" w:hAnsi="Georgia"/>
          <w:sz w:val="10"/>
          <w:szCs w:val="10"/>
          <w:rPrChange w:id="1428" w:author="Jackson Halpin" w:date="2025-06-11T14:21:00Z" w16du:dateUtc="2025-06-11T18:21:00Z">
            <w:rPr>
              <w:rStyle w:val="CommentReference"/>
            </w:rPr>
          </w:rPrChange>
        </w:rPr>
        <w:commentReference w:id="1395"/>
      </w:r>
      <w:commentRangeEnd w:id="1396"/>
      <w:r w:rsidR="00FE5EF7" w:rsidRPr="00557BC1">
        <w:rPr>
          <w:rStyle w:val="CommentReference"/>
          <w:rFonts w:ascii="Georgia" w:hAnsi="Georgia"/>
          <w:sz w:val="10"/>
          <w:szCs w:val="10"/>
          <w:rPrChange w:id="1429" w:author="Jackson Halpin" w:date="2025-06-11T14:21:00Z" w16du:dateUtc="2025-06-11T18:21:00Z">
            <w:rPr>
              <w:rStyle w:val="CommentReference"/>
            </w:rPr>
          </w:rPrChange>
        </w:rPr>
        <w:commentReference w:id="1396"/>
      </w:r>
      <w:commentRangeEnd w:id="1397"/>
      <w:r w:rsidR="00FE5EF7" w:rsidRPr="00557BC1">
        <w:rPr>
          <w:rStyle w:val="CommentReference"/>
          <w:rFonts w:ascii="Georgia" w:hAnsi="Georgia"/>
          <w:sz w:val="10"/>
          <w:szCs w:val="10"/>
          <w:rPrChange w:id="1430" w:author="Jackson Halpin" w:date="2025-06-11T14:21:00Z" w16du:dateUtc="2025-06-11T18:21:00Z">
            <w:rPr>
              <w:rStyle w:val="CommentReference"/>
            </w:rPr>
          </w:rPrChange>
        </w:rPr>
        <w:commentReference w:id="1397"/>
      </w:r>
      <w:commentRangeEnd w:id="1398"/>
      <w:r w:rsidR="00C97976" w:rsidRPr="00557BC1">
        <w:rPr>
          <w:rStyle w:val="CommentReference"/>
          <w:rFonts w:ascii="Georgia" w:hAnsi="Georgia"/>
          <w:sz w:val="10"/>
          <w:szCs w:val="10"/>
          <w:rPrChange w:id="1431" w:author="Jackson Halpin" w:date="2025-06-11T14:21:00Z" w16du:dateUtc="2025-06-11T18:21:00Z">
            <w:rPr>
              <w:rStyle w:val="CommentReference"/>
            </w:rPr>
          </w:rPrChange>
        </w:rPr>
        <w:commentReference w:id="1398"/>
      </w:r>
      <w:r w:rsidR="00853319" w:rsidRPr="00557BC1">
        <w:rPr>
          <w:rFonts w:ascii="Georgia" w:hAnsi="Georgia" w:cs="Times New Roman"/>
          <w:sz w:val="18"/>
          <w:szCs w:val="18"/>
          <w:rPrChange w:id="1432" w:author="Jackson Halpin" w:date="2025-06-11T14:21:00Z" w16du:dateUtc="2025-06-11T18:21:00Z">
            <w:rPr>
              <w:rFonts w:ascii="Times New Roman" w:hAnsi="Times New Roman" w:cs="Times New Roman"/>
            </w:rPr>
          </w:rPrChange>
        </w:rPr>
        <w:t>which these sequences lack,</w:t>
      </w:r>
      <w:r w:rsidR="00384F04" w:rsidRPr="00557BC1">
        <w:rPr>
          <w:rFonts w:ascii="Georgia" w:hAnsi="Georgia" w:cs="Times New Roman"/>
          <w:sz w:val="18"/>
          <w:szCs w:val="18"/>
          <w:rPrChange w:id="1433"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1434" w:author="Jackson Halpin" w:date="2025-06-11T14:21:00Z" w16du:dateUtc="2025-06-11T18:21:00Z">
            <w:rPr>
              <w:rFonts w:ascii="Times New Roman" w:hAnsi="Times New Roman" w:cs="Times New Roman"/>
            </w:rPr>
          </w:rPrChange>
        </w:rPr>
        <w:t xml:space="preserve">we sought to </w:t>
      </w:r>
      <w:r w:rsidR="00384F04" w:rsidRPr="00557BC1">
        <w:rPr>
          <w:rFonts w:ascii="Georgia" w:hAnsi="Georgia" w:cs="Times New Roman"/>
          <w:sz w:val="18"/>
          <w:szCs w:val="18"/>
          <w:rPrChange w:id="1435" w:author="Jackson Halpin" w:date="2025-06-11T14:21:00Z" w16du:dateUtc="2025-06-11T18:21:00Z">
            <w:rPr>
              <w:rFonts w:ascii="Times New Roman" w:hAnsi="Times New Roman" w:cs="Times New Roman"/>
            </w:rPr>
          </w:rPrChange>
        </w:rPr>
        <w:t xml:space="preserve">understand </w:t>
      </w:r>
      <w:r w:rsidR="007B6978" w:rsidRPr="00557BC1">
        <w:rPr>
          <w:rFonts w:ascii="Georgia" w:hAnsi="Georgia" w:cs="Times New Roman"/>
          <w:sz w:val="18"/>
          <w:szCs w:val="18"/>
          <w:rPrChange w:id="1436" w:author="Jackson Halpin" w:date="2025-06-11T14:21:00Z" w16du:dateUtc="2025-06-11T18:21:00Z">
            <w:rPr>
              <w:rFonts w:ascii="Times New Roman" w:hAnsi="Times New Roman" w:cs="Times New Roman"/>
            </w:rPr>
          </w:rPrChange>
        </w:rPr>
        <w:t xml:space="preserve">how these BLM-derived peptides bound so tightly to </w:t>
      </w:r>
      <w:r w:rsidRPr="00557BC1">
        <w:rPr>
          <w:rFonts w:ascii="Georgia" w:hAnsi="Georgia" w:cs="Times New Roman"/>
          <w:sz w:val="18"/>
          <w:szCs w:val="18"/>
          <w:rPrChange w:id="1437" w:author="Jackson Halpin" w:date="2025-06-11T14:21:00Z" w16du:dateUtc="2025-06-11T18:21:00Z">
            <w:rPr>
              <w:rFonts w:ascii="Times New Roman" w:hAnsi="Times New Roman" w:cs="Times New Roman"/>
            </w:rPr>
          </w:rPrChange>
        </w:rPr>
        <w:t>LC3B.</w:t>
      </w:r>
      <w:r w:rsidR="00384F04" w:rsidRPr="00557BC1">
        <w:rPr>
          <w:rFonts w:ascii="Georgia" w:hAnsi="Georgia" w:cs="Times New Roman"/>
          <w:sz w:val="18"/>
          <w:szCs w:val="18"/>
          <w:rPrChange w:id="1438"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1439" w:author="Jackson Halpin" w:date="2025-06-11T14:21:00Z" w16du:dateUtc="2025-06-11T18:21:00Z">
            <w:rPr>
              <w:rFonts w:ascii="Times New Roman" w:hAnsi="Times New Roman" w:cs="Times New Roman"/>
            </w:rPr>
          </w:rPrChange>
        </w:rPr>
        <w:t>W</w:t>
      </w:r>
      <w:r w:rsidR="00384F04" w:rsidRPr="00557BC1">
        <w:rPr>
          <w:rFonts w:ascii="Georgia" w:hAnsi="Georgia" w:cs="Times New Roman"/>
          <w:sz w:val="18"/>
          <w:szCs w:val="18"/>
          <w:rPrChange w:id="1440" w:author="Jackson Halpin" w:date="2025-06-11T14:21:00Z" w16du:dateUtc="2025-06-11T18:21:00Z">
            <w:rPr>
              <w:rFonts w:ascii="Times New Roman" w:hAnsi="Times New Roman" w:cs="Times New Roman"/>
            </w:rPr>
          </w:rPrChange>
        </w:rPr>
        <w:t>e determined the structure of BLM</w:t>
      </w:r>
      <w:r w:rsidR="00384F04" w:rsidRPr="00557BC1">
        <w:rPr>
          <w:rFonts w:ascii="Georgia" w:hAnsi="Georgia" w:cs="Times New Roman"/>
          <w:sz w:val="18"/>
          <w:szCs w:val="18"/>
          <w:vertAlign w:val="superscript"/>
          <w:rPrChange w:id="1441" w:author="Jackson Halpin" w:date="2025-06-11T14:21:00Z" w16du:dateUtc="2025-06-11T18:21:00Z">
            <w:rPr>
              <w:rFonts w:ascii="Times New Roman" w:hAnsi="Times New Roman" w:cs="Times New Roman"/>
              <w:vertAlign w:val="superscript"/>
            </w:rPr>
          </w:rPrChange>
        </w:rPr>
        <w:t xml:space="preserve">552-571 </w:t>
      </w:r>
      <w:r w:rsidR="00384F04" w:rsidRPr="00557BC1">
        <w:rPr>
          <w:rFonts w:ascii="Georgia" w:hAnsi="Georgia" w:cs="Times New Roman"/>
          <w:sz w:val="18"/>
          <w:szCs w:val="18"/>
          <w:rPrChange w:id="1442" w:author="Jackson Halpin" w:date="2025-06-11T14:21:00Z" w16du:dateUtc="2025-06-11T18:21:00Z">
            <w:rPr>
              <w:rFonts w:ascii="Times New Roman" w:hAnsi="Times New Roman" w:cs="Times New Roman"/>
            </w:rPr>
          </w:rPrChange>
        </w:rPr>
        <w:t xml:space="preserve">bound to LC3B to a resolution of 2.2 Å using X-ray crystallography </w:t>
      </w:r>
      <w:r w:rsidR="00384F04" w:rsidRPr="00557BC1">
        <w:rPr>
          <w:rFonts w:ascii="Georgia" w:eastAsiaTheme="minorEastAsia" w:hAnsi="Georgia" w:cs="Times New Roman"/>
          <w:sz w:val="18"/>
          <w:szCs w:val="18"/>
          <w:rPrChange w:id="1443" w:author="Jackson Halpin" w:date="2025-06-11T14:21:00Z" w16du:dateUtc="2025-06-11T18:21:00Z">
            <w:rPr>
              <w:rFonts w:ascii="Times New Roman" w:eastAsiaTheme="minorEastAsia" w:hAnsi="Times New Roman" w:cs="Times New Roman"/>
            </w:rPr>
          </w:rPrChange>
        </w:rPr>
        <w:t>(</w:t>
      </w:r>
      <w:r w:rsidR="00384F04" w:rsidRPr="00557BC1">
        <w:rPr>
          <w:rFonts w:ascii="Georgia" w:eastAsiaTheme="minorEastAsia" w:hAnsi="Georgia" w:cs="Times New Roman"/>
          <w:b/>
          <w:bCs/>
          <w:sz w:val="18"/>
          <w:szCs w:val="18"/>
          <w:rPrChange w:id="1444" w:author="Jackson Halpin" w:date="2025-06-11T14:21:00Z" w16du:dateUtc="2025-06-11T18:21:00Z">
            <w:rPr>
              <w:rFonts w:ascii="Times New Roman" w:eastAsiaTheme="minorEastAsia" w:hAnsi="Times New Roman" w:cs="Times New Roman"/>
              <w:b/>
              <w:bCs/>
            </w:rPr>
          </w:rPrChange>
        </w:rPr>
        <w:t xml:space="preserve">Figure </w:t>
      </w:r>
      <w:r w:rsidR="00DB2B58" w:rsidRPr="00557BC1">
        <w:rPr>
          <w:rFonts w:ascii="Georgia" w:eastAsiaTheme="minorEastAsia" w:hAnsi="Georgia" w:cs="Times New Roman"/>
          <w:b/>
          <w:bCs/>
          <w:sz w:val="18"/>
          <w:szCs w:val="18"/>
          <w:rPrChange w:id="1445" w:author="Jackson Halpin" w:date="2025-06-11T14:21:00Z" w16du:dateUtc="2025-06-11T18:21:00Z">
            <w:rPr>
              <w:rFonts w:ascii="Times New Roman" w:eastAsiaTheme="minorEastAsia" w:hAnsi="Times New Roman" w:cs="Times New Roman"/>
              <w:b/>
              <w:bCs/>
            </w:rPr>
          </w:rPrChange>
        </w:rPr>
        <w:t>3D</w:t>
      </w:r>
      <w:r w:rsidR="007B6978" w:rsidRPr="00557BC1">
        <w:rPr>
          <w:rFonts w:ascii="Georgia" w:eastAsiaTheme="minorEastAsia" w:hAnsi="Georgia" w:cs="Times New Roman"/>
          <w:sz w:val="18"/>
          <w:szCs w:val="18"/>
          <w:rPrChange w:id="1446" w:author="Jackson Halpin" w:date="2025-06-11T14:21:00Z" w16du:dateUtc="2025-06-11T18:21:00Z">
            <w:rPr>
              <w:rFonts w:ascii="Times New Roman" w:eastAsiaTheme="minorEastAsia" w:hAnsi="Times New Roman" w:cs="Times New Roman"/>
            </w:rPr>
          </w:rPrChange>
        </w:rPr>
        <w:t>,</w:t>
      </w:r>
      <w:r w:rsidR="007B6978" w:rsidRPr="00557BC1">
        <w:rPr>
          <w:rFonts w:ascii="Georgia" w:eastAsiaTheme="minorEastAsia" w:hAnsi="Georgia" w:cs="Times New Roman"/>
          <w:b/>
          <w:bCs/>
          <w:sz w:val="18"/>
          <w:szCs w:val="18"/>
          <w:rPrChange w:id="1447" w:author="Jackson Halpin" w:date="2025-06-11T14:21:00Z" w16du:dateUtc="2025-06-11T18:21:00Z">
            <w:rPr>
              <w:rFonts w:ascii="Times New Roman" w:eastAsiaTheme="minorEastAsia" w:hAnsi="Times New Roman" w:cs="Times New Roman"/>
              <w:b/>
              <w:bCs/>
            </w:rPr>
          </w:rPrChange>
        </w:rPr>
        <w:t xml:space="preserve"> </w:t>
      </w:r>
      <w:r w:rsidR="00DB2B58" w:rsidRPr="00557BC1">
        <w:rPr>
          <w:rFonts w:ascii="Georgia" w:eastAsiaTheme="minorEastAsia" w:hAnsi="Georgia" w:cs="Times New Roman"/>
          <w:b/>
          <w:bCs/>
          <w:sz w:val="18"/>
          <w:szCs w:val="18"/>
          <w:rPrChange w:id="1448" w:author="Jackson Halpin" w:date="2025-06-11T14:21:00Z" w16du:dateUtc="2025-06-11T18:21:00Z">
            <w:rPr>
              <w:rFonts w:ascii="Times New Roman" w:eastAsiaTheme="minorEastAsia" w:hAnsi="Times New Roman" w:cs="Times New Roman"/>
              <w:b/>
              <w:bCs/>
            </w:rPr>
          </w:rPrChange>
        </w:rPr>
        <w:t xml:space="preserve">Supplemental </w:t>
      </w:r>
      <w:r w:rsidR="007B6978" w:rsidRPr="00557BC1">
        <w:rPr>
          <w:rFonts w:ascii="Georgia" w:eastAsiaTheme="minorEastAsia" w:hAnsi="Georgia" w:cs="Times New Roman"/>
          <w:b/>
          <w:bCs/>
          <w:sz w:val="18"/>
          <w:szCs w:val="18"/>
          <w:rPrChange w:id="1449" w:author="Jackson Halpin" w:date="2025-06-11T14:21:00Z" w16du:dateUtc="2025-06-11T18:21:00Z">
            <w:rPr>
              <w:rFonts w:ascii="Times New Roman" w:eastAsiaTheme="minorEastAsia" w:hAnsi="Times New Roman" w:cs="Times New Roman"/>
              <w:b/>
              <w:bCs/>
            </w:rPr>
          </w:rPrChange>
        </w:rPr>
        <w:t xml:space="preserve">Table </w:t>
      </w:r>
      <w:r w:rsidR="00DB2B58" w:rsidRPr="00557BC1">
        <w:rPr>
          <w:rFonts w:ascii="Georgia" w:eastAsiaTheme="minorEastAsia" w:hAnsi="Georgia" w:cs="Times New Roman"/>
          <w:b/>
          <w:bCs/>
          <w:sz w:val="18"/>
          <w:szCs w:val="18"/>
          <w:rPrChange w:id="1450" w:author="Jackson Halpin" w:date="2025-06-11T14:21:00Z" w16du:dateUtc="2025-06-11T18:21:00Z">
            <w:rPr>
              <w:rFonts w:ascii="Times New Roman" w:eastAsiaTheme="minorEastAsia" w:hAnsi="Times New Roman" w:cs="Times New Roman"/>
              <w:b/>
              <w:bCs/>
            </w:rPr>
          </w:rPrChange>
        </w:rPr>
        <w:t>2</w:t>
      </w:r>
      <w:r w:rsidR="00384F04" w:rsidRPr="00557BC1">
        <w:rPr>
          <w:rFonts w:ascii="Georgia" w:eastAsiaTheme="minorEastAsia" w:hAnsi="Georgia" w:cs="Times New Roman"/>
          <w:sz w:val="18"/>
          <w:szCs w:val="18"/>
          <w:rPrChange w:id="1451" w:author="Jackson Halpin" w:date="2025-06-11T14:21:00Z" w16du:dateUtc="2025-06-11T18:21:00Z">
            <w:rPr>
              <w:rFonts w:ascii="Times New Roman" w:eastAsiaTheme="minorEastAsia" w:hAnsi="Times New Roman" w:cs="Times New Roman"/>
            </w:rPr>
          </w:rPrChange>
        </w:rPr>
        <w:t>).</w:t>
      </w:r>
      <w:r w:rsidR="00384F04" w:rsidRPr="00557BC1">
        <w:rPr>
          <w:rFonts w:ascii="Georgia" w:hAnsi="Georgia" w:cs="Times New Roman"/>
          <w:sz w:val="18"/>
          <w:szCs w:val="18"/>
          <w:rPrChange w:id="1452" w:author="Jackson Halpin" w:date="2025-06-11T14:21:00Z" w16du:dateUtc="2025-06-11T18:21:00Z">
            <w:rPr>
              <w:rFonts w:ascii="Times New Roman" w:hAnsi="Times New Roman" w:cs="Times New Roman"/>
            </w:rPr>
          </w:rPrChange>
        </w:rPr>
        <w:t xml:space="preserve"> The interactions between the peptide and LC3B in this structure </w:t>
      </w:r>
      <w:r w:rsidR="00FC23ED" w:rsidRPr="00557BC1">
        <w:rPr>
          <w:rFonts w:ascii="Georgia" w:hAnsi="Georgia" w:cs="Times New Roman"/>
          <w:sz w:val="18"/>
          <w:szCs w:val="18"/>
          <w:rPrChange w:id="1453" w:author="Jackson Halpin" w:date="2025-06-11T14:21:00Z" w16du:dateUtc="2025-06-11T18:21:00Z">
            <w:rPr>
              <w:rFonts w:ascii="Times New Roman" w:hAnsi="Times New Roman" w:cs="Times New Roman"/>
            </w:rPr>
          </w:rPrChange>
        </w:rPr>
        <w:t xml:space="preserve">are </w:t>
      </w:r>
      <w:r w:rsidR="00384F04" w:rsidRPr="00557BC1">
        <w:rPr>
          <w:rFonts w:ascii="Georgia" w:hAnsi="Georgia" w:cs="Times New Roman"/>
          <w:sz w:val="18"/>
          <w:szCs w:val="18"/>
          <w:rPrChange w:id="1454" w:author="Jackson Halpin" w:date="2025-06-11T14:21:00Z" w16du:dateUtc="2025-06-11T18:21:00Z">
            <w:rPr>
              <w:rFonts w:ascii="Times New Roman" w:hAnsi="Times New Roman" w:cs="Times New Roman"/>
            </w:rPr>
          </w:rPrChange>
        </w:rPr>
        <w:t>consistent with those observed for other canonical LIR motifs, with the aromatic residue W567 (X</w:t>
      </w:r>
      <w:r w:rsidR="00384F04" w:rsidRPr="00557BC1">
        <w:rPr>
          <w:rFonts w:ascii="Georgia" w:hAnsi="Georgia" w:cs="Times New Roman"/>
          <w:sz w:val="18"/>
          <w:szCs w:val="18"/>
          <w:vertAlign w:val="subscript"/>
          <w:rPrChange w:id="1455" w:author="Jackson Halpin" w:date="2025-06-11T14:21:00Z" w16du:dateUtc="2025-06-11T18:21:00Z">
            <w:rPr>
              <w:rFonts w:ascii="Times New Roman" w:hAnsi="Times New Roman" w:cs="Times New Roman"/>
              <w:vertAlign w:val="subscript"/>
            </w:rPr>
          </w:rPrChange>
        </w:rPr>
        <w:t>0</w:t>
      </w:r>
      <w:r w:rsidR="00384F04" w:rsidRPr="00557BC1">
        <w:rPr>
          <w:rFonts w:ascii="Georgia" w:hAnsi="Georgia" w:cs="Times New Roman"/>
          <w:sz w:val="18"/>
          <w:szCs w:val="18"/>
          <w:rPrChange w:id="1456" w:author="Jackson Halpin" w:date="2025-06-11T14:21:00Z" w16du:dateUtc="2025-06-11T18:21:00Z">
            <w:rPr>
              <w:rFonts w:ascii="Times New Roman" w:hAnsi="Times New Roman" w:cs="Times New Roman"/>
            </w:rPr>
          </w:rPrChange>
        </w:rPr>
        <w:t>) and hydrophobic residue I570 (X</w:t>
      </w:r>
      <w:r w:rsidR="00384F04" w:rsidRPr="00557BC1">
        <w:rPr>
          <w:rFonts w:ascii="Georgia" w:hAnsi="Georgia" w:cs="Times New Roman"/>
          <w:sz w:val="18"/>
          <w:szCs w:val="18"/>
          <w:vertAlign w:val="subscript"/>
          <w:rPrChange w:id="1457" w:author="Jackson Halpin" w:date="2025-06-11T14:21:00Z" w16du:dateUtc="2025-06-11T18:21:00Z">
            <w:rPr>
              <w:rFonts w:ascii="Times New Roman" w:hAnsi="Times New Roman" w:cs="Times New Roman"/>
              <w:vertAlign w:val="subscript"/>
            </w:rPr>
          </w:rPrChange>
        </w:rPr>
        <w:t>3</w:t>
      </w:r>
      <w:r w:rsidR="00384F04" w:rsidRPr="00557BC1">
        <w:rPr>
          <w:rFonts w:ascii="Georgia" w:hAnsi="Georgia" w:cs="Times New Roman"/>
          <w:sz w:val="18"/>
          <w:szCs w:val="18"/>
          <w:rPrChange w:id="1458" w:author="Jackson Halpin" w:date="2025-06-11T14:21:00Z" w16du:dateUtc="2025-06-11T18:21:00Z">
            <w:rPr>
              <w:rFonts w:ascii="Times New Roman" w:hAnsi="Times New Roman" w:cs="Times New Roman"/>
            </w:rPr>
          </w:rPrChange>
        </w:rPr>
        <w:t>) deeply engaged in HP1 and HP2 (</w:t>
      </w:r>
      <w:r w:rsidR="00384F04" w:rsidRPr="00557BC1">
        <w:rPr>
          <w:rFonts w:ascii="Georgia" w:hAnsi="Georgia" w:cs="Times New Roman"/>
          <w:b/>
          <w:bCs/>
          <w:sz w:val="18"/>
          <w:szCs w:val="18"/>
          <w:rPrChange w:id="1459" w:author="Jackson Halpin" w:date="2025-06-11T14:21:00Z" w16du:dateUtc="2025-06-11T18:21:00Z">
            <w:rPr>
              <w:rFonts w:ascii="Times New Roman" w:hAnsi="Times New Roman" w:cs="Times New Roman"/>
              <w:b/>
              <w:bCs/>
            </w:rPr>
          </w:rPrChange>
        </w:rPr>
        <w:t xml:space="preserve">Figure </w:t>
      </w:r>
      <w:r w:rsidR="00DB2B58" w:rsidRPr="00557BC1">
        <w:rPr>
          <w:rFonts w:ascii="Georgia" w:hAnsi="Georgia" w:cs="Times New Roman"/>
          <w:b/>
          <w:bCs/>
          <w:sz w:val="18"/>
          <w:szCs w:val="18"/>
          <w:rPrChange w:id="1460" w:author="Jackson Halpin" w:date="2025-06-11T14:21:00Z" w16du:dateUtc="2025-06-11T18:21:00Z">
            <w:rPr>
              <w:rFonts w:ascii="Times New Roman" w:hAnsi="Times New Roman" w:cs="Times New Roman"/>
              <w:b/>
              <w:bCs/>
            </w:rPr>
          </w:rPrChange>
        </w:rPr>
        <w:t>3F</w:t>
      </w:r>
      <w:ins w:id="1461" w:author="Jennifer Kosmatka" w:date="2025-06-09T18:25:00Z" w16du:dateUtc="2025-06-09T22:25:00Z">
        <w:r w:rsidR="004C2D00" w:rsidRPr="00557BC1">
          <w:rPr>
            <w:rFonts w:ascii="Georgia" w:hAnsi="Georgia" w:cs="Times New Roman"/>
            <w:b/>
            <w:bCs/>
            <w:sz w:val="18"/>
            <w:szCs w:val="18"/>
            <w:rPrChange w:id="1462" w:author="Jackson Halpin" w:date="2025-06-11T14:21:00Z" w16du:dateUtc="2025-06-11T18:21:00Z">
              <w:rPr>
                <w:rFonts w:ascii="Times New Roman" w:hAnsi="Times New Roman" w:cs="Times New Roman"/>
                <w:b/>
                <w:bCs/>
              </w:rPr>
            </w:rPrChange>
          </w:rPr>
          <w:t>, G</w:t>
        </w:r>
      </w:ins>
      <w:r w:rsidR="00384F04" w:rsidRPr="00557BC1">
        <w:rPr>
          <w:rFonts w:ascii="Georgia" w:hAnsi="Georgia" w:cs="Times New Roman"/>
          <w:sz w:val="18"/>
          <w:szCs w:val="18"/>
          <w:rPrChange w:id="1463" w:author="Jackson Halpin" w:date="2025-06-11T14:21:00Z" w16du:dateUtc="2025-06-11T18:21:00Z">
            <w:rPr>
              <w:rFonts w:ascii="Times New Roman" w:hAnsi="Times New Roman" w:cs="Times New Roman"/>
            </w:rPr>
          </w:rPrChange>
        </w:rPr>
        <w:t>). Additionally, an intermolecular beta sheet form</w:t>
      </w:r>
      <w:r w:rsidR="00FC23ED" w:rsidRPr="00557BC1">
        <w:rPr>
          <w:rFonts w:ascii="Georgia" w:hAnsi="Georgia" w:cs="Times New Roman"/>
          <w:sz w:val="18"/>
          <w:szCs w:val="18"/>
          <w:rPrChange w:id="1464" w:author="Jackson Halpin" w:date="2025-06-11T14:21:00Z" w16du:dateUtc="2025-06-11T18:21:00Z">
            <w:rPr>
              <w:rFonts w:ascii="Times New Roman" w:hAnsi="Times New Roman" w:cs="Times New Roman"/>
            </w:rPr>
          </w:rPrChange>
        </w:rPr>
        <w:t>s</w:t>
      </w:r>
      <w:r w:rsidR="00384F04" w:rsidRPr="00557BC1">
        <w:rPr>
          <w:rFonts w:ascii="Georgia" w:hAnsi="Georgia" w:cs="Times New Roman"/>
          <w:sz w:val="18"/>
          <w:szCs w:val="18"/>
          <w:rPrChange w:id="1465" w:author="Jackson Halpin" w:date="2025-06-11T14:21:00Z" w16du:dateUtc="2025-06-11T18:21:00Z">
            <w:rPr>
              <w:rFonts w:ascii="Times New Roman" w:hAnsi="Times New Roman" w:cs="Times New Roman"/>
            </w:rPr>
          </w:rPrChange>
        </w:rPr>
        <w:t xml:space="preserve"> between the main chain of LC3B residues F52 and L53 and BLM residues W567 (X</w:t>
      </w:r>
      <w:r w:rsidR="00384F04" w:rsidRPr="00557BC1">
        <w:rPr>
          <w:rFonts w:ascii="Georgia" w:hAnsi="Georgia" w:cs="Times New Roman"/>
          <w:sz w:val="18"/>
          <w:szCs w:val="18"/>
          <w:vertAlign w:val="subscript"/>
          <w:rPrChange w:id="1466" w:author="Jackson Halpin" w:date="2025-06-11T14:21:00Z" w16du:dateUtc="2025-06-11T18:21:00Z">
            <w:rPr>
              <w:rFonts w:ascii="Times New Roman" w:hAnsi="Times New Roman" w:cs="Times New Roman"/>
              <w:vertAlign w:val="subscript"/>
            </w:rPr>
          </w:rPrChange>
        </w:rPr>
        <w:t>0</w:t>
      </w:r>
      <w:r w:rsidR="00384F04" w:rsidRPr="00557BC1">
        <w:rPr>
          <w:rFonts w:ascii="Georgia" w:hAnsi="Georgia" w:cs="Times New Roman"/>
          <w:sz w:val="18"/>
          <w:szCs w:val="18"/>
          <w:rPrChange w:id="1467" w:author="Jackson Halpin" w:date="2025-06-11T14:21:00Z" w16du:dateUtc="2025-06-11T18:21:00Z">
            <w:rPr>
              <w:rFonts w:ascii="Times New Roman" w:hAnsi="Times New Roman" w:cs="Times New Roman"/>
            </w:rPr>
          </w:rPrChange>
        </w:rPr>
        <w:t>), E568 (X</w:t>
      </w:r>
      <w:r w:rsidR="00384F04" w:rsidRPr="00557BC1">
        <w:rPr>
          <w:rFonts w:ascii="Georgia" w:hAnsi="Georgia" w:cs="Times New Roman"/>
          <w:sz w:val="18"/>
          <w:szCs w:val="18"/>
          <w:vertAlign w:val="subscript"/>
          <w:rPrChange w:id="1468" w:author="Jackson Halpin" w:date="2025-06-11T14:21:00Z" w16du:dateUtc="2025-06-11T18:21:00Z">
            <w:rPr>
              <w:rFonts w:ascii="Times New Roman" w:hAnsi="Times New Roman" w:cs="Times New Roman"/>
              <w:vertAlign w:val="subscript"/>
            </w:rPr>
          </w:rPrChange>
        </w:rPr>
        <w:t>1</w:t>
      </w:r>
      <w:r w:rsidR="00384F04" w:rsidRPr="00557BC1">
        <w:rPr>
          <w:rFonts w:ascii="Georgia" w:hAnsi="Georgia" w:cs="Times New Roman"/>
          <w:sz w:val="18"/>
          <w:szCs w:val="18"/>
          <w:rPrChange w:id="1469" w:author="Jackson Halpin" w:date="2025-06-11T14:21:00Z" w16du:dateUtc="2025-06-11T18:21:00Z">
            <w:rPr>
              <w:rFonts w:ascii="Times New Roman" w:hAnsi="Times New Roman" w:cs="Times New Roman"/>
            </w:rPr>
          </w:rPrChange>
        </w:rPr>
        <w:t>)</w:t>
      </w:r>
      <w:r w:rsidR="00027378" w:rsidRPr="00557BC1">
        <w:rPr>
          <w:rFonts w:ascii="Georgia" w:hAnsi="Georgia" w:cs="Times New Roman"/>
          <w:sz w:val="18"/>
          <w:szCs w:val="18"/>
          <w:rPrChange w:id="1470" w:author="Jackson Halpin" w:date="2025-06-11T14:21:00Z" w16du:dateUtc="2025-06-11T18:21:00Z">
            <w:rPr>
              <w:rFonts w:ascii="Times New Roman" w:hAnsi="Times New Roman" w:cs="Times New Roman"/>
            </w:rPr>
          </w:rPrChange>
        </w:rPr>
        <w:t>,</w:t>
      </w:r>
      <w:r w:rsidR="00384F04" w:rsidRPr="00557BC1">
        <w:rPr>
          <w:rFonts w:ascii="Georgia" w:hAnsi="Georgia" w:cs="Times New Roman"/>
          <w:sz w:val="18"/>
          <w:szCs w:val="18"/>
          <w:rPrChange w:id="1471" w:author="Jackson Halpin" w:date="2025-06-11T14:21:00Z" w16du:dateUtc="2025-06-11T18:21:00Z">
            <w:rPr>
              <w:rFonts w:ascii="Times New Roman" w:hAnsi="Times New Roman" w:cs="Times New Roman"/>
            </w:rPr>
          </w:rPrChange>
        </w:rPr>
        <w:t xml:space="preserve"> and I570 (X</w:t>
      </w:r>
      <w:r w:rsidR="00384F04" w:rsidRPr="00557BC1">
        <w:rPr>
          <w:rFonts w:ascii="Georgia" w:hAnsi="Georgia" w:cs="Times New Roman"/>
          <w:sz w:val="18"/>
          <w:szCs w:val="18"/>
          <w:vertAlign w:val="subscript"/>
          <w:rPrChange w:id="1472" w:author="Jackson Halpin" w:date="2025-06-11T14:21:00Z" w16du:dateUtc="2025-06-11T18:21:00Z">
            <w:rPr>
              <w:rFonts w:ascii="Times New Roman" w:hAnsi="Times New Roman" w:cs="Times New Roman"/>
              <w:vertAlign w:val="subscript"/>
            </w:rPr>
          </w:rPrChange>
        </w:rPr>
        <w:t>3</w:t>
      </w:r>
      <w:r w:rsidR="00384F04" w:rsidRPr="00557BC1">
        <w:rPr>
          <w:rFonts w:ascii="Georgia" w:hAnsi="Georgia" w:cs="Times New Roman"/>
          <w:sz w:val="18"/>
          <w:szCs w:val="18"/>
          <w:rPrChange w:id="1473" w:author="Jackson Halpin" w:date="2025-06-11T14:21:00Z" w16du:dateUtc="2025-06-11T18:21:00Z">
            <w:rPr>
              <w:rFonts w:ascii="Times New Roman" w:hAnsi="Times New Roman" w:cs="Times New Roman"/>
            </w:rPr>
          </w:rPrChange>
        </w:rPr>
        <w:t>)</w:t>
      </w:r>
      <w:r w:rsidR="005415F0" w:rsidRPr="00557BC1">
        <w:rPr>
          <w:rFonts w:ascii="Georgia" w:hAnsi="Georgia" w:cs="Times New Roman"/>
          <w:sz w:val="18"/>
          <w:szCs w:val="18"/>
          <w:rPrChange w:id="1474" w:author="Jackson Halpin" w:date="2025-06-11T14:21:00Z" w16du:dateUtc="2025-06-11T18:21:00Z">
            <w:rPr>
              <w:rFonts w:ascii="Times New Roman" w:hAnsi="Times New Roman" w:cs="Times New Roman"/>
            </w:rPr>
          </w:rPrChange>
        </w:rPr>
        <w:t>.</w:t>
      </w:r>
      <w:r w:rsidR="00384F04" w:rsidRPr="00557BC1">
        <w:rPr>
          <w:rFonts w:ascii="Georgia" w:hAnsi="Georgia" w:cs="Times New Roman"/>
          <w:sz w:val="18"/>
          <w:szCs w:val="18"/>
          <w:rPrChange w:id="1475" w:author="Jackson Halpin" w:date="2025-06-11T14:21:00Z" w16du:dateUtc="2025-06-11T18:21:00Z">
            <w:rPr>
              <w:rFonts w:ascii="Times New Roman" w:hAnsi="Times New Roman" w:cs="Times New Roman"/>
            </w:rPr>
          </w:rPrChange>
        </w:rPr>
        <w:t xml:space="preserve"> </w:t>
      </w:r>
      <w:r w:rsidR="007B6978" w:rsidRPr="00557BC1">
        <w:rPr>
          <w:rFonts w:ascii="Georgia" w:hAnsi="Georgia" w:cs="Times New Roman"/>
          <w:sz w:val="18"/>
          <w:szCs w:val="18"/>
          <w:rPrChange w:id="1476" w:author="Jackson Halpin" w:date="2025-06-11T14:21:00Z" w16du:dateUtc="2025-06-11T18:21:00Z">
            <w:rPr>
              <w:rFonts w:ascii="Times New Roman" w:hAnsi="Times New Roman" w:cs="Times New Roman"/>
            </w:rPr>
          </w:rPrChange>
        </w:rPr>
        <w:t>Interestingly, t</w:t>
      </w:r>
      <w:r w:rsidR="00384F04" w:rsidRPr="00557BC1">
        <w:rPr>
          <w:rFonts w:ascii="Georgia" w:hAnsi="Georgia" w:cs="Times New Roman"/>
          <w:sz w:val="18"/>
          <w:szCs w:val="18"/>
          <w:rPrChange w:id="1477" w:author="Jackson Halpin" w:date="2025-06-11T14:21:00Z" w16du:dateUtc="2025-06-11T18:21:00Z">
            <w:rPr>
              <w:rFonts w:ascii="Times New Roman" w:hAnsi="Times New Roman" w:cs="Times New Roman"/>
            </w:rPr>
          </w:rPrChange>
        </w:rPr>
        <w:t>he sidechain of BLM E568</w:t>
      </w:r>
      <w:r w:rsidR="004B3E61" w:rsidRPr="00557BC1">
        <w:rPr>
          <w:rFonts w:ascii="Georgia" w:hAnsi="Georgia" w:cs="Times New Roman"/>
          <w:sz w:val="18"/>
          <w:szCs w:val="18"/>
          <w:rPrChange w:id="1478" w:author="Jackson Halpin" w:date="2025-06-11T14:21:00Z" w16du:dateUtc="2025-06-11T18:21:00Z">
            <w:rPr>
              <w:rFonts w:ascii="Times New Roman" w:hAnsi="Times New Roman" w:cs="Times New Roman"/>
            </w:rPr>
          </w:rPrChange>
        </w:rPr>
        <w:t xml:space="preserve"> (X</w:t>
      </w:r>
      <w:r w:rsidR="004B3E61" w:rsidRPr="00557BC1">
        <w:rPr>
          <w:rFonts w:ascii="Georgia" w:hAnsi="Georgia" w:cs="Times New Roman"/>
          <w:sz w:val="18"/>
          <w:szCs w:val="18"/>
          <w:vertAlign w:val="subscript"/>
          <w:rPrChange w:id="1479" w:author="Jackson Halpin" w:date="2025-06-11T14:21:00Z" w16du:dateUtc="2025-06-11T18:21:00Z">
            <w:rPr>
              <w:rFonts w:ascii="Times New Roman" w:hAnsi="Times New Roman" w:cs="Times New Roman"/>
              <w:vertAlign w:val="subscript"/>
            </w:rPr>
          </w:rPrChange>
        </w:rPr>
        <w:t>1</w:t>
      </w:r>
      <w:r w:rsidR="004B3E61" w:rsidRPr="00557BC1">
        <w:rPr>
          <w:rFonts w:ascii="Georgia" w:hAnsi="Georgia" w:cs="Times New Roman"/>
          <w:sz w:val="18"/>
          <w:szCs w:val="18"/>
          <w:rPrChange w:id="1480" w:author="Jackson Halpin" w:date="2025-06-11T14:21:00Z" w16du:dateUtc="2025-06-11T18:21:00Z">
            <w:rPr>
              <w:rFonts w:ascii="Times New Roman" w:hAnsi="Times New Roman" w:cs="Times New Roman"/>
            </w:rPr>
          </w:rPrChange>
        </w:rPr>
        <w:t>)</w:t>
      </w:r>
      <w:r w:rsidR="00384F04" w:rsidRPr="00557BC1">
        <w:rPr>
          <w:rFonts w:ascii="Georgia" w:hAnsi="Georgia" w:cs="Times New Roman"/>
          <w:sz w:val="18"/>
          <w:szCs w:val="18"/>
          <w:rPrChange w:id="1481" w:author="Jackson Halpin" w:date="2025-06-11T14:21:00Z" w16du:dateUtc="2025-06-11T18:21:00Z">
            <w:rPr>
              <w:rFonts w:ascii="Times New Roman" w:hAnsi="Times New Roman" w:cs="Times New Roman"/>
            </w:rPr>
          </w:rPrChange>
        </w:rPr>
        <w:t xml:space="preserve"> </w:t>
      </w:r>
      <w:r w:rsidR="00FC23ED" w:rsidRPr="00557BC1">
        <w:rPr>
          <w:rFonts w:ascii="Georgia" w:hAnsi="Georgia" w:cs="Times New Roman"/>
          <w:sz w:val="18"/>
          <w:szCs w:val="18"/>
          <w:rPrChange w:id="1482" w:author="Jackson Halpin" w:date="2025-06-11T14:21:00Z" w16du:dateUtc="2025-06-11T18:21:00Z">
            <w:rPr>
              <w:rFonts w:ascii="Times New Roman" w:hAnsi="Times New Roman" w:cs="Times New Roman"/>
            </w:rPr>
          </w:rPrChange>
        </w:rPr>
        <w:t>contacts</w:t>
      </w:r>
      <w:r w:rsidR="00384F04" w:rsidRPr="00557BC1">
        <w:rPr>
          <w:rFonts w:ascii="Georgia" w:hAnsi="Georgia" w:cs="Times New Roman"/>
          <w:sz w:val="18"/>
          <w:szCs w:val="18"/>
          <w:rPrChange w:id="1483" w:author="Jackson Halpin" w:date="2025-06-11T14:21:00Z" w16du:dateUtc="2025-06-11T18:21:00Z">
            <w:rPr>
              <w:rFonts w:ascii="Times New Roman" w:hAnsi="Times New Roman" w:cs="Times New Roman"/>
            </w:rPr>
          </w:rPrChange>
        </w:rPr>
        <w:t xml:space="preserve"> LC3B R70</w:t>
      </w:r>
      <w:r w:rsidRPr="00557BC1">
        <w:rPr>
          <w:rFonts w:ascii="Georgia" w:hAnsi="Georgia" w:cs="Times New Roman"/>
          <w:sz w:val="18"/>
          <w:szCs w:val="18"/>
          <w:rPrChange w:id="1484" w:author="Jackson Halpin" w:date="2025-06-11T14:21:00Z" w16du:dateUtc="2025-06-11T18:21:00Z">
            <w:rPr>
              <w:rFonts w:ascii="Times New Roman" w:hAnsi="Times New Roman" w:cs="Times New Roman"/>
            </w:rPr>
          </w:rPrChange>
        </w:rPr>
        <w:t xml:space="preserve">, the same </w:t>
      </w:r>
      <w:commentRangeStart w:id="1485"/>
      <w:r w:rsidRPr="00557BC1">
        <w:rPr>
          <w:rFonts w:ascii="Georgia" w:hAnsi="Georgia" w:cs="Times New Roman"/>
          <w:sz w:val="18"/>
          <w:szCs w:val="18"/>
          <w:rPrChange w:id="1486" w:author="Jackson Halpin" w:date="2025-06-11T14:21:00Z" w16du:dateUtc="2025-06-11T18:21:00Z">
            <w:rPr>
              <w:rFonts w:ascii="Times New Roman" w:hAnsi="Times New Roman" w:cs="Times New Roman"/>
            </w:rPr>
          </w:rPrChange>
        </w:rPr>
        <w:t>residue contacted by known C-terminal extensions</w:t>
      </w:r>
      <w:r w:rsidR="004041E7" w:rsidRPr="00557BC1">
        <w:rPr>
          <w:rFonts w:ascii="Georgia" w:hAnsi="Georgia" w:cs="Times New Roman"/>
          <w:sz w:val="18"/>
          <w:szCs w:val="18"/>
          <w:rPrChange w:id="1487" w:author="Jackson Halpin" w:date="2025-06-11T14:21:00Z" w16du:dateUtc="2025-06-11T18:21:00Z">
            <w:rPr>
              <w:rFonts w:ascii="Times New Roman" w:hAnsi="Times New Roman" w:cs="Times New Roman"/>
            </w:rPr>
          </w:rPrChange>
        </w:rPr>
        <w:t xml:space="preserve"> </w:t>
      </w:r>
      <w:ins w:id="1488" w:author="Jennifer Kosmatka" w:date="2025-05-31T11:40:00Z" w16du:dateUtc="2025-05-31T15:40:00Z">
        <w:r w:rsidR="00C53F0D" w:rsidRPr="00557BC1">
          <w:rPr>
            <w:rFonts w:ascii="Georgia" w:hAnsi="Georgia" w:cs="Times New Roman"/>
            <w:sz w:val="18"/>
            <w:szCs w:val="18"/>
            <w:rPrChange w:id="1489" w:author="Jackson Halpin" w:date="2025-06-11T14:21:00Z" w16du:dateUtc="2025-06-11T18:21:00Z">
              <w:rPr>
                <w:rFonts w:ascii="Times New Roman" w:hAnsi="Times New Roman" w:cs="Times New Roman"/>
              </w:rPr>
            </w:rPrChange>
          </w:rPr>
          <w:fldChar w:fldCharType="begin"/>
        </w:r>
      </w:ins>
      <w:r w:rsidR="00D81C86" w:rsidRPr="00557BC1">
        <w:rPr>
          <w:rFonts w:ascii="Georgia" w:hAnsi="Georgia" w:cs="Times New Roman"/>
          <w:sz w:val="18"/>
          <w:szCs w:val="18"/>
          <w:rPrChange w:id="1490" w:author="Jackson Halpin" w:date="2025-06-11T14:21:00Z" w16du:dateUtc="2025-06-11T18:21:00Z">
            <w:rPr>
              <w:rFonts w:ascii="Times New Roman" w:hAnsi="Times New Roman" w:cs="Times New Roman"/>
            </w:rPr>
          </w:rPrChange>
        </w:rPr>
        <w:instrText xml:space="preserve"> ADDIN ZOTERO_ITEM CSL_CITATION {"citationID":"LFltEHfB","properties":{"formattedCitation":"(Olsvik et al. 2015; Li et al. 2018a; Cheng et al. 2016)","plainCitation":"(Olsvik et al. 2015; Li et al. 2018a; Cheng et al. 2016)","dontUpdate":true,"noteIndex":0},"citationItems":[{"id":34,"uris":["http://zotero.org/users/local/DUCgBsd9/items/FKY8XYLL","http://zotero.org/users/14717947/items/FKY8XYLL"],"itemData":{"id":34,"type":"article-journal","container-title":"Journal of Biological Chemistry","DOI":"10.1074/jbc.M115.686915","ISSN":"00219258","issue":"49","journalAbbreviation":"Journal of Biological Chemistry","language":"en","page":"29361-29374","source":"DOI.org (Crossref)","title":"FYCO1 Contains a C-terminally Extended, LC3A/B-preferring LC3-interacting Region (LIR) Motif Required for Efficient Maturation of Autophagosomes during Basal Autophagy","volume":"290","author":[{"family":"Olsvik","given":"Hallvard L."},{"family":"Lamark","given":"Trond"},{"family":"Takagi","given":"Kenji"},{"family":"Larsen","given":"Kenneth Bowitz"},{"family":"Evjen","given":"Gry"},{"family":"Øvervatn","given":"Aud"},{"family":"Mizushima","given":"Tsunehiro"},{"family":"Johansen","given":"Terje"}],"issued":{"date-parts":[["2015",12]]}}},{"id":51,"uris":["http://zotero.org/users/local/DUCgBsd9/items/WUBBMP9Q","http://zotero.org/users/14717947/items/WUBBMP9Q"],"itemData":{"id":51,"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id":169,"uris":["http://zotero.org/users/local/DUCgBsd9/items/UGFF8UMV","http://zotero.org/users/14717947/items/UGFF8UMV"],"itemData":{"id":169,"type":"article-journal","container-title":"Autophagy","DOI":"10.1080/15548627.2016.1185590","ISSN":"1554-8627, 1554-8635","issue":"8","journalAbbreviation":"Autophagy","language":"en","page":"1330-1339","source":"DOI.org (Crossref)","title":"Structural basis of FYCO1 and MAP1LC3A interaction reveals a novel binding mode for Atg8-family proteins","volume":"12","author":[{"family":"Cheng","given":"Xiaofang"},{"family":"Wang","given":"Yingli"},{"family":"Gong","given":"Yukang"},{"family":"Li","given":"Faxiang"},{"family":"Guo","given":"Yujiao"},{"family":"Hu","given":"Shichen"},{"family":"Liu","given":"Jianping"},{"family":"Pan","given":"Lifeng"}],"issued":{"date-parts":[["2016",8,2]]}}}],"schema":"https://github.com/citation-style-language/schema/raw/master/csl-citation.json"} </w:instrText>
      </w:r>
      <w:ins w:id="1491" w:author="Jennifer Kosmatka" w:date="2025-05-31T11:40:00Z" w16du:dateUtc="2025-05-31T15:40:00Z">
        <w:r w:rsidR="00C53F0D" w:rsidRPr="00557BC1">
          <w:rPr>
            <w:rFonts w:ascii="Georgia" w:hAnsi="Georgia" w:cs="Times New Roman"/>
            <w:sz w:val="18"/>
            <w:szCs w:val="18"/>
            <w:rPrChange w:id="1492" w:author="Jackson Halpin" w:date="2025-06-11T14:21:00Z" w16du:dateUtc="2025-06-11T18:21:00Z">
              <w:rPr>
                <w:rFonts w:ascii="Times New Roman" w:hAnsi="Times New Roman" w:cs="Times New Roman"/>
              </w:rPr>
            </w:rPrChange>
          </w:rPr>
          <w:fldChar w:fldCharType="separate"/>
        </w:r>
        <w:r w:rsidR="00C53F0D" w:rsidRPr="00557BC1">
          <w:rPr>
            <w:rFonts w:ascii="Georgia" w:hAnsi="Georgia" w:cs="Times New Roman"/>
            <w:noProof/>
            <w:sz w:val="18"/>
            <w:szCs w:val="18"/>
            <w:rPrChange w:id="1493" w:author="Jackson Halpin" w:date="2025-06-11T14:21:00Z" w16du:dateUtc="2025-06-11T18:21:00Z">
              <w:rPr>
                <w:rFonts w:ascii="Times New Roman" w:hAnsi="Times New Roman" w:cs="Times New Roman"/>
                <w:noProof/>
              </w:rPr>
            </w:rPrChange>
          </w:rPr>
          <w:t>(</w:t>
        </w:r>
      </w:ins>
      <w:ins w:id="1494" w:author="Jennifer Kosmatka" w:date="2025-05-31T11:41:00Z" w16du:dateUtc="2025-05-31T15:41:00Z">
        <w:r w:rsidR="00C53F0D" w:rsidRPr="00557BC1">
          <w:rPr>
            <w:rFonts w:ascii="Georgia" w:hAnsi="Georgia" w:cs="Times New Roman"/>
            <w:noProof/>
            <w:sz w:val="18"/>
            <w:szCs w:val="18"/>
            <w:rPrChange w:id="1495" w:author="Jackson Halpin" w:date="2025-06-11T14:21:00Z" w16du:dateUtc="2025-06-11T18:21:00Z">
              <w:rPr>
                <w:rFonts w:ascii="Times New Roman" w:hAnsi="Times New Roman" w:cs="Times New Roman"/>
                <w:noProof/>
              </w:rPr>
            </w:rPrChange>
          </w:rPr>
          <w:t xml:space="preserve">PDB: </w:t>
        </w:r>
      </w:ins>
      <w:ins w:id="1496" w:author="Jennifer Kosmatka" w:date="2025-05-31T11:46:00Z" w16du:dateUtc="2025-05-31T15:46:00Z">
        <w:r w:rsidR="00C53F0D" w:rsidRPr="00557BC1">
          <w:rPr>
            <w:rFonts w:ascii="Georgia" w:hAnsi="Georgia" w:cs="Times New Roman"/>
            <w:noProof/>
            <w:sz w:val="18"/>
            <w:szCs w:val="18"/>
            <w:rPrChange w:id="1497" w:author="Jackson Halpin" w:date="2025-06-11T14:21:00Z" w16du:dateUtc="2025-06-11T18:21:00Z">
              <w:rPr>
                <w:rFonts w:ascii="Times New Roman" w:hAnsi="Times New Roman" w:cs="Times New Roman"/>
                <w:noProof/>
              </w:rPr>
            </w:rPrChange>
          </w:rPr>
          <w:t xml:space="preserve">5D94 </w:t>
        </w:r>
      </w:ins>
      <w:ins w:id="1498" w:author="Jennifer Kosmatka" w:date="2025-05-31T11:40:00Z" w16du:dateUtc="2025-05-31T15:40:00Z">
        <w:r w:rsidR="00C53F0D" w:rsidRPr="00557BC1">
          <w:rPr>
            <w:rFonts w:ascii="Georgia" w:hAnsi="Georgia" w:cs="Times New Roman"/>
            <w:noProof/>
            <w:sz w:val="18"/>
            <w:szCs w:val="18"/>
            <w:rPrChange w:id="1499" w:author="Jackson Halpin" w:date="2025-06-11T14:21:00Z" w16du:dateUtc="2025-06-11T18:21:00Z">
              <w:rPr>
                <w:rFonts w:ascii="Times New Roman" w:hAnsi="Times New Roman" w:cs="Times New Roman"/>
                <w:noProof/>
              </w:rPr>
            </w:rPrChange>
          </w:rPr>
          <w:t xml:space="preserve">Olsvik et al. 2015; </w:t>
        </w:r>
      </w:ins>
      <w:ins w:id="1500" w:author="Jennifer Kosmatka" w:date="2025-05-31T11:48:00Z" w16du:dateUtc="2025-05-31T15:48:00Z">
        <w:r w:rsidR="00C53F0D" w:rsidRPr="00557BC1">
          <w:rPr>
            <w:rFonts w:ascii="Georgia" w:hAnsi="Georgia" w:cs="Times New Roman"/>
            <w:noProof/>
            <w:sz w:val="18"/>
            <w:szCs w:val="18"/>
            <w:rPrChange w:id="1501" w:author="Jackson Halpin" w:date="2025-06-11T14:21:00Z" w16du:dateUtc="2025-06-11T18:21:00Z">
              <w:rPr>
                <w:rFonts w:ascii="Times New Roman" w:hAnsi="Times New Roman" w:cs="Times New Roman"/>
                <w:noProof/>
              </w:rPr>
            </w:rPrChange>
          </w:rPr>
          <w:t xml:space="preserve">PDB: 5YIQ, </w:t>
        </w:r>
      </w:ins>
      <w:ins w:id="1502" w:author="Jennifer Kosmatka" w:date="2025-05-31T11:49:00Z" w16du:dateUtc="2025-05-31T15:49:00Z">
        <w:r w:rsidR="00C53F0D" w:rsidRPr="00557BC1">
          <w:rPr>
            <w:rFonts w:ascii="Georgia" w:hAnsi="Georgia" w:cs="Times New Roman"/>
            <w:noProof/>
            <w:sz w:val="18"/>
            <w:szCs w:val="18"/>
            <w:rPrChange w:id="1503" w:author="Jackson Halpin" w:date="2025-06-11T14:21:00Z" w16du:dateUtc="2025-06-11T18:21:00Z">
              <w:rPr>
                <w:rFonts w:ascii="Times New Roman" w:hAnsi="Times New Roman" w:cs="Times New Roman"/>
                <w:noProof/>
              </w:rPr>
            </w:rPrChange>
          </w:rPr>
          <w:t xml:space="preserve">5YIS </w:t>
        </w:r>
      </w:ins>
      <w:ins w:id="1504" w:author="Jennifer Kosmatka" w:date="2025-05-31T11:40:00Z" w16du:dateUtc="2025-05-31T15:40:00Z">
        <w:r w:rsidR="00C53F0D" w:rsidRPr="00557BC1">
          <w:rPr>
            <w:rFonts w:ascii="Georgia" w:hAnsi="Georgia" w:cs="Times New Roman"/>
            <w:noProof/>
            <w:sz w:val="18"/>
            <w:szCs w:val="18"/>
            <w:rPrChange w:id="1505" w:author="Jackson Halpin" w:date="2025-06-11T14:21:00Z" w16du:dateUtc="2025-06-11T18:21:00Z">
              <w:rPr>
                <w:rFonts w:ascii="Times New Roman" w:hAnsi="Times New Roman" w:cs="Times New Roman"/>
                <w:noProof/>
              </w:rPr>
            </w:rPrChange>
          </w:rPr>
          <w:t xml:space="preserve">Li et al. 2018a; </w:t>
        </w:r>
      </w:ins>
      <w:ins w:id="1506" w:author="Jennifer Kosmatka" w:date="2025-05-31T11:51:00Z" w16du:dateUtc="2025-05-31T15:51:00Z">
        <w:r w:rsidR="00C53F0D" w:rsidRPr="00557BC1">
          <w:rPr>
            <w:rFonts w:ascii="Georgia" w:hAnsi="Georgia" w:cs="Times New Roman"/>
            <w:noProof/>
            <w:sz w:val="18"/>
            <w:szCs w:val="18"/>
            <w:rPrChange w:id="1507" w:author="Jackson Halpin" w:date="2025-06-11T14:21:00Z" w16du:dateUtc="2025-06-11T18:21:00Z">
              <w:rPr>
                <w:rFonts w:ascii="Times New Roman" w:hAnsi="Times New Roman" w:cs="Times New Roman"/>
                <w:noProof/>
              </w:rPr>
            </w:rPrChange>
          </w:rPr>
          <w:t xml:space="preserve">PDB: </w:t>
        </w:r>
      </w:ins>
      <w:ins w:id="1508" w:author="Jennifer Kosmatka" w:date="2025-05-31T11:52:00Z" w16du:dateUtc="2025-05-31T15:52:00Z">
        <w:r w:rsidR="00C53F0D" w:rsidRPr="00557BC1">
          <w:rPr>
            <w:rFonts w:ascii="Georgia" w:hAnsi="Georgia" w:cs="Times New Roman"/>
            <w:noProof/>
            <w:sz w:val="18"/>
            <w:szCs w:val="18"/>
            <w:rPrChange w:id="1509" w:author="Jackson Halpin" w:date="2025-06-11T14:21:00Z" w16du:dateUtc="2025-06-11T18:21:00Z">
              <w:rPr>
                <w:rFonts w:ascii="Times New Roman" w:hAnsi="Times New Roman" w:cs="Times New Roman"/>
                <w:noProof/>
              </w:rPr>
            </w:rPrChange>
          </w:rPr>
          <w:t>5</w:t>
        </w:r>
      </w:ins>
      <w:ins w:id="1510" w:author="Jennifer Kosmatka" w:date="2025-05-31T11:56:00Z" w16du:dateUtc="2025-05-31T15:56:00Z">
        <w:r w:rsidR="00C53F0D" w:rsidRPr="00557BC1">
          <w:rPr>
            <w:rFonts w:ascii="Georgia" w:hAnsi="Georgia" w:cs="Times New Roman"/>
            <w:noProof/>
            <w:sz w:val="18"/>
            <w:szCs w:val="18"/>
            <w:rPrChange w:id="1511" w:author="Jackson Halpin" w:date="2025-06-11T14:21:00Z" w16du:dateUtc="2025-06-11T18:21:00Z">
              <w:rPr>
                <w:rFonts w:ascii="Times New Roman" w:hAnsi="Times New Roman" w:cs="Times New Roman"/>
                <w:noProof/>
              </w:rPr>
            </w:rPrChange>
          </w:rPr>
          <w:t>CX3</w:t>
        </w:r>
      </w:ins>
      <w:ins w:id="1512" w:author="Jennifer Kosmatka" w:date="2025-05-31T11:52:00Z" w16du:dateUtc="2025-05-31T15:52:00Z">
        <w:r w:rsidR="00C53F0D" w:rsidRPr="00557BC1">
          <w:rPr>
            <w:rFonts w:ascii="Georgia" w:hAnsi="Georgia" w:cs="Times New Roman"/>
            <w:noProof/>
            <w:sz w:val="18"/>
            <w:szCs w:val="18"/>
            <w:rPrChange w:id="1513" w:author="Jackson Halpin" w:date="2025-06-11T14:21:00Z" w16du:dateUtc="2025-06-11T18:21:00Z">
              <w:rPr>
                <w:rFonts w:ascii="Times New Roman" w:hAnsi="Times New Roman" w:cs="Times New Roman"/>
                <w:noProof/>
              </w:rPr>
            </w:rPrChange>
          </w:rPr>
          <w:t xml:space="preserve"> </w:t>
        </w:r>
      </w:ins>
      <w:ins w:id="1514" w:author="Jennifer Kosmatka" w:date="2025-05-31T11:40:00Z" w16du:dateUtc="2025-05-31T15:40:00Z">
        <w:r w:rsidR="00C53F0D" w:rsidRPr="00557BC1">
          <w:rPr>
            <w:rFonts w:ascii="Georgia" w:hAnsi="Georgia" w:cs="Times New Roman"/>
            <w:noProof/>
            <w:sz w:val="18"/>
            <w:szCs w:val="18"/>
            <w:rPrChange w:id="1515" w:author="Jackson Halpin" w:date="2025-06-11T14:21:00Z" w16du:dateUtc="2025-06-11T18:21:00Z">
              <w:rPr>
                <w:rFonts w:ascii="Times New Roman" w:hAnsi="Times New Roman" w:cs="Times New Roman"/>
                <w:noProof/>
              </w:rPr>
            </w:rPrChange>
          </w:rPr>
          <w:t>Cheng et al. 2016)</w:t>
        </w:r>
        <w:r w:rsidR="00C53F0D" w:rsidRPr="00557BC1">
          <w:rPr>
            <w:rFonts w:ascii="Georgia" w:hAnsi="Georgia" w:cs="Times New Roman"/>
            <w:sz w:val="18"/>
            <w:szCs w:val="18"/>
            <w:rPrChange w:id="1516" w:author="Jackson Halpin" w:date="2025-06-11T14:21:00Z" w16du:dateUtc="2025-06-11T18:21:00Z">
              <w:rPr>
                <w:rFonts w:ascii="Times New Roman" w:hAnsi="Times New Roman" w:cs="Times New Roman"/>
              </w:rPr>
            </w:rPrChange>
          </w:rPr>
          <w:fldChar w:fldCharType="end"/>
        </w:r>
        <w:r w:rsidR="00C53F0D" w:rsidRPr="00557BC1">
          <w:rPr>
            <w:rFonts w:ascii="Georgia" w:hAnsi="Georgia" w:cs="Times New Roman"/>
            <w:sz w:val="18"/>
            <w:szCs w:val="18"/>
            <w:rPrChange w:id="1517" w:author="Jackson Halpin" w:date="2025-06-11T14:21:00Z" w16du:dateUtc="2025-06-11T18:21:00Z">
              <w:rPr>
                <w:rFonts w:ascii="Times New Roman" w:hAnsi="Times New Roman" w:cs="Times New Roman"/>
              </w:rPr>
            </w:rPrChange>
          </w:rPr>
          <w:t xml:space="preserve"> </w:t>
        </w:r>
      </w:ins>
      <w:r w:rsidR="004041E7" w:rsidRPr="00557BC1">
        <w:rPr>
          <w:rFonts w:ascii="Georgia" w:hAnsi="Georgia" w:cs="Times New Roman"/>
          <w:sz w:val="18"/>
          <w:szCs w:val="18"/>
          <w:rPrChange w:id="1518" w:author="Jackson Halpin" w:date="2025-06-11T14:21:00Z" w16du:dateUtc="2025-06-11T18:21:00Z">
            <w:rPr>
              <w:rFonts w:ascii="Times New Roman" w:hAnsi="Times New Roman" w:cs="Times New Roman"/>
            </w:rPr>
          </w:rPrChange>
        </w:rPr>
        <w:t>(</w:t>
      </w:r>
      <w:r w:rsidR="004041E7" w:rsidRPr="00557BC1">
        <w:rPr>
          <w:rFonts w:ascii="Georgia" w:hAnsi="Georgia" w:cs="Times New Roman"/>
          <w:b/>
          <w:bCs/>
          <w:sz w:val="18"/>
          <w:szCs w:val="18"/>
          <w:rPrChange w:id="1519" w:author="Jackson Halpin" w:date="2025-06-11T14:21:00Z" w16du:dateUtc="2025-06-11T18:21:00Z">
            <w:rPr>
              <w:rFonts w:ascii="Times New Roman" w:hAnsi="Times New Roman" w:cs="Times New Roman"/>
              <w:b/>
              <w:bCs/>
            </w:rPr>
          </w:rPrChange>
        </w:rPr>
        <w:t xml:space="preserve">Supplemental Figure </w:t>
      </w:r>
      <w:r w:rsidR="00DB2B58" w:rsidRPr="00557BC1">
        <w:rPr>
          <w:rFonts w:ascii="Georgia" w:hAnsi="Georgia" w:cs="Times New Roman"/>
          <w:b/>
          <w:bCs/>
          <w:sz w:val="18"/>
          <w:szCs w:val="18"/>
          <w:rPrChange w:id="1520" w:author="Jackson Halpin" w:date="2025-06-11T14:21:00Z" w16du:dateUtc="2025-06-11T18:21:00Z">
            <w:rPr>
              <w:rFonts w:ascii="Times New Roman" w:hAnsi="Times New Roman" w:cs="Times New Roman"/>
              <w:b/>
              <w:bCs/>
            </w:rPr>
          </w:rPrChange>
        </w:rPr>
        <w:t>7</w:t>
      </w:r>
      <w:r w:rsidR="004041E7" w:rsidRPr="00557BC1">
        <w:rPr>
          <w:rFonts w:ascii="Georgia" w:hAnsi="Georgia" w:cs="Times New Roman"/>
          <w:sz w:val="18"/>
          <w:szCs w:val="18"/>
          <w:rPrChange w:id="1521" w:author="Jackson Halpin" w:date="2025-06-11T14:21:00Z" w16du:dateUtc="2025-06-11T18:21:00Z">
            <w:rPr>
              <w:rFonts w:ascii="Times New Roman" w:hAnsi="Times New Roman" w:cs="Times New Roman"/>
            </w:rPr>
          </w:rPrChange>
        </w:rPr>
        <w:t>)</w:t>
      </w:r>
      <w:r w:rsidR="007B6978" w:rsidRPr="00557BC1">
        <w:rPr>
          <w:rFonts w:ascii="Georgia" w:hAnsi="Georgia" w:cs="Times New Roman"/>
          <w:sz w:val="18"/>
          <w:szCs w:val="18"/>
          <w:rPrChange w:id="1522" w:author="Jackson Halpin" w:date="2025-06-11T14:21:00Z" w16du:dateUtc="2025-06-11T18:21:00Z">
            <w:rPr>
              <w:rFonts w:ascii="Times New Roman" w:hAnsi="Times New Roman" w:cs="Times New Roman"/>
            </w:rPr>
          </w:rPrChange>
        </w:rPr>
        <w:t xml:space="preserve">, </w:t>
      </w:r>
      <w:commentRangeEnd w:id="1485"/>
      <w:r w:rsidR="00FC23ED" w:rsidRPr="00557BC1">
        <w:rPr>
          <w:rStyle w:val="CommentReference"/>
          <w:rFonts w:ascii="Georgia" w:hAnsi="Georgia"/>
          <w:sz w:val="10"/>
          <w:szCs w:val="10"/>
          <w:rPrChange w:id="1523" w:author="Jackson Halpin" w:date="2025-06-11T14:21:00Z" w16du:dateUtc="2025-06-11T18:21:00Z">
            <w:rPr>
              <w:rStyle w:val="CommentReference"/>
            </w:rPr>
          </w:rPrChange>
        </w:rPr>
        <w:commentReference w:id="1485"/>
      </w:r>
      <w:r w:rsidR="007B6978" w:rsidRPr="00557BC1">
        <w:rPr>
          <w:rFonts w:ascii="Georgia" w:hAnsi="Georgia" w:cs="Times New Roman"/>
          <w:sz w:val="18"/>
          <w:szCs w:val="18"/>
          <w:rPrChange w:id="1524" w:author="Jackson Halpin" w:date="2025-06-11T14:21:00Z" w16du:dateUtc="2025-06-11T18:21:00Z">
            <w:rPr>
              <w:rFonts w:ascii="Times New Roman" w:hAnsi="Times New Roman" w:cs="Times New Roman"/>
            </w:rPr>
          </w:rPrChange>
        </w:rPr>
        <w:t xml:space="preserve">and </w:t>
      </w:r>
      <w:r w:rsidRPr="00557BC1">
        <w:rPr>
          <w:rFonts w:ascii="Georgia" w:hAnsi="Georgia" w:cs="Times New Roman"/>
          <w:sz w:val="18"/>
          <w:szCs w:val="18"/>
          <w:rPrChange w:id="1525" w:author="Jackson Halpin" w:date="2025-06-11T14:21:00Z" w16du:dateUtc="2025-06-11T18:21:00Z">
            <w:rPr>
              <w:rFonts w:ascii="Times New Roman" w:hAnsi="Times New Roman" w:cs="Times New Roman"/>
            </w:rPr>
          </w:rPrChange>
        </w:rPr>
        <w:t>the</w:t>
      </w:r>
      <w:r w:rsidR="00384F04" w:rsidRPr="00557BC1">
        <w:rPr>
          <w:rFonts w:ascii="Georgia" w:hAnsi="Georgia" w:cs="Times New Roman"/>
          <w:sz w:val="18"/>
          <w:szCs w:val="18"/>
          <w:rPrChange w:id="1526" w:author="Jackson Halpin" w:date="2025-06-11T14:21:00Z" w16du:dateUtc="2025-06-11T18:21:00Z">
            <w:rPr>
              <w:rFonts w:ascii="Times New Roman" w:hAnsi="Times New Roman" w:cs="Times New Roman"/>
            </w:rPr>
          </w:rPrChange>
        </w:rPr>
        <w:t xml:space="preserve"> N-terminal acidic residues D565-D567 (X</w:t>
      </w:r>
      <w:r w:rsidR="00384F04" w:rsidRPr="00557BC1">
        <w:rPr>
          <w:rFonts w:ascii="Georgia" w:hAnsi="Georgia" w:cs="Times New Roman"/>
          <w:sz w:val="18"/>
          <w:szCs w:val="18"/>
          <w:vertAlign w:val="subscript"/>
          <w:rPrChange w:id="1527" w:author="Jackson Halpin" w:date="2025-06-11T14:21:00Z" w16du:dateUtc="2025-06-11T18:21:00Z">
            <w:rPr>
              <w:rFonts w:ascii="Times New Roman" w:hAnsi="Times New Roman" w:cs="Times New Roman"/>
              <w:vertAlign w:val="subscript"/>
            </w:rPr>
          </w:rPrChange>
        </w:rPr>
        <w:t>-3</w:t>
      </w:r>
      <w:r w:rsidR="00384F04" w:rsidRPr="00557BC1">
        <w:rPr>
          <w:rFonts w:ascii="Georgia" w:hAnsi="Georgia" w:cs="Times New Roman"/>
          <w:sz w:val="18"/>
          <w:szCs w:val="18"/>
          <w:rPrChange w:id="1528" w:author="Jackson Halpin" w:date="2025-06-11T14:21:00Z" w16du:dateUtc="2025-06-11T18:21:00Z">
            <w:rPr>
              <w:rFonts w:ascii="Times New Roman" w:hAnsi="Times New Roman" w:cs="Times New Roman"/>
            </w:rPr>
          </w:rPrChange>
        </w:rPr>
        <w:t xml:space="preserve"> – X</w:t>
      </w:r>
      <w:r w:rsidR="00384F04" w:rsidRPr="00557BC1">
        <w:rPr>
          <w:rFonts w:ascii="Georgia" w:hAnsi="Georgia" w:cs="Times New Roman"/>
          <w:sz w:val="18"/>
          <w:szCs w:val="18"/>
          <w:vertAlign w:val="subscript"/>
          <w:rPrChange w:id="1529" w:author="Jackson Halpin" w:date="2025-06-11T14:21:00Z" w16du:dateUtc="2025-06-11T18:21:00Z">
            <w:rPr>
              <w:rFonts w:ascii="Times New Roman" w:hAnsi="Times New Roman" w:cs="Times New Roman"/>
              <w:vertAlign w:val="subscript"/>
            </w:rPr>
          </w:rPrChange>
        </w:rPr>
        <w:t>-1</w:t>
      </w:r>
      <w:r w:rsidR="00384F04" w:rsidRPr="00557BC1">
        <w:rPr>
          <w:rFonts w:ascii="Georgia" w:hAnsi="Georgia" w:cs="Times New Roman"/>
          <w:sz w:val="18"/>
          <w:szCs w:val="18"/>
          <w:rPrChange w:id="1530" w:author="Jackson Halpin" w:date="2025-06-11T14:21:00Z" w16du:dateUtc="2025-06-11T18:21:00Z">
            <w:rPr>
              <w:rFonts w:ascii="Times New Roman" w:hAnsi="Times New Roman" w:cs="Times New Roman"/>
            </w:rPr>
          </w:rPrChange>
        </w:rPr>
        <w:t xml:space="preserve">) </w:t>
      </w:r>
      <w:r w:rsidR="00FC23ED" w:rsidRPr="00557BC1">
        <w:rPr>
          <w:rFonts w:ascii="Georgia" w:hAnsi="Georgia" w:cs="Times New Roman"/>
          <w:sz w:val="18"/>
          <w:szCs w:val="18"/>
          <w:rPrChange w:id="1531" w:author="Jackson Halpin" w:date="2025-06-11T14:21:00Z" w16du:dateUtc="2025-06-11T18:21:00Z">
            <w:rPr>
              <w:rFonts w:ascii="Times New Roman" w:hAnsi="Times New Roman" w:cs="Times New Roman"/>
            </w:rPr>
          </w:rPrChange>
        </w:rPr>
        <w:t>are in close proximity to</w:t>
      </w:r>
      <w:r w:rsidR="00384F04" w:rsidRPr="00557BC1">
        <w:rPr>
          <w:rFonts w:ascii="Georgia" w:hAnsi="Georgia" w:cs="Times New Roman"/>
          <w:sz w:val="18"/>
          <w:szCs w:val="18"/>
          <w:rPrChange w:id="1532" w:author="Jackson Halpin" w:date="2025-06-11T14:21:00Z" w16du:dateUtc="2025-06-11T18:21:00Z">
            <w:rPr>
              <w:rFonts w:ascii="Times New Roman" w:hAnsi="Times New Roman" w:cs="Times New Roman"/>
            </w:rPr>
          </w:rPrChange>
        </w:rPr>
        <w:t xml:space="preserve"> </w:t>
      </w:r>
      <w:r w:rsidR="00027378" w:rsidRPr="00557BC1">
        <w:rPr>
          <w:rFonts w:ascii="Georgia" w:hAnsi="Georgia" w:cs="Times New Roman"/>
          <w:sz w:val="18"/>
          <w:szCs w:val="18"/>
          <w:rPrChange w:id="1533" w:author="Jackson Halpin" w:date="2025-06-11T14:21:00Z" w16du:dateUtc="2025-06-11T18:21:00Z">
            <w:rPr>
              <w:rFonts w:ascii="Times New Roman" w:hAnsi="Times New Roman" w:cs="Times New Roman"/>
            </w:rPr>
          </w:rPrChange>
        </w:rPr>
        <w:t xml:space="preserve">positively charged </w:t>
      </w:r>
      <w:r w:rsidR="00384F04" w:rsidRPr="00557BC1">
        <w:rPr>
          <w:rFonts w:ascii="Georgia" w:hAnsi="Georgia" w:cs="Times New Roman"/>
          <w:sz w:val="18"/>
          <w:szCs w:val="18"/>
          <w:rPrChange w:id="1534" w:author="Jackson Halpin" w:date="2025-06-11T14:21:00Z" w16du:dateUtc="2025-06-11T18:21:00Z">
            <w:rPr>
              <w:rFonts w:ascii="Times New Roman" w:hAnsi="Times New Roman" w:cs="Times New Roman"/>
            </w:rPr>
          </w:rPrChange>
        </w:rPr>
        <w:t>side</w:t>
      </w:r>
      <w:r w:rsidR="00027378" w:rsidRPr="00557BC1">
        <w:rPr>
          <w:rFonts w:ascii="Georgia" w:hAnsi="Georgia" w:cs="Times New Roman"/>
          <w:sz w:val="18"/>
          <w:szCs w:val="18"/>
          <w:rPrChange w:id="1535" w:author="Jackson Halpin" w:date="2025-06-11T14:21:00Z" w16du:dateUtc="2025-06-11T18:21:00Z">
            <w:rPr>
              <w:rFonts w:ascii="Times New Roman" w:hAnsi="Times New Roman" w:cs="Times New Roman"/>
            </w:rPr>
          </w:rPrChange>
        </w:rPr>
        <w:t>-</w:t>
      </w:r>
      <w:r w:rsidR="00384F04" w:rsidRPr="00557BC1">
        <w:rPr>
          <w:rFonts w:ascii="Georgia" w:hAnsi="Georgia" w:cs="Times New Roman"/>
          <w:sz w:val="18"/>
          <w:szCs w:val="18"/>
          <w:rPrChange w:id="1536" w:author="Jackson Halpin" w:date="2025-06-11T14:21:00Z" w16du:dateUtc="2025-06-11T18:21:00Z">
            <w:rPr>
              <w:rFonts w:ascii="Times New Roman" w:hAnsi="Times New Roman" w:cs="Times New Roman"/>
            </w:rPr>
          </w:rPrChange>
        </w:rPr>
        <w:t>chain atoms of L3CB R11 and K51 (</w:t>
      </w:r>
      <w:r w:rsidR="00384F04" w:rsidRPr="00557BC1">
        <w:rPr>
          <w:rFonts w:ascii="Georgia" w:hAnsi="Georgia" w:cs="Times New Roman"/>
          <w:b/>
          <w:bCs/>
          <w:sz w:val="18"/>
          <w:szCs w:val="18"/>
          <w:rPrChange w:id="1537" w:author="Jackson Halpin" w:date="2025-06-11T14:21:00Z" w16du:dateUtc="2025-06-11T18:21:00Z">
            <w:rPr>
              <w:rFonts w:ascii="Times New Roman" w:hAnsi="Times New Roman" w:cs="Times New Roman"/>
              <w:b/>
              <w:bCs/>
            </w:rPr>
          </w:rPrChange>
        </w:rPr>
        <w:t xml:space="preserve">Figure </w:t>
      </w:r>
      <w:r w:rsidR="00DB2B58" w:rsidRPr="00557BC1">
        <w:rPr>
          <w:rFonts w:ascii="Georgia" w:hAnsi="Georgia" w:cs="Times New Roman"/>
          <w:b/>
          <w:bCs/>
          <w:sz w:val="18"/>
          <w:szCs w:val="18"/>
          <w:rPrChange w:id="1538" w:author="Jackson Halpin" w:date="2025-06-11T14:21:00Z" w16du:dateUtc="2025-06-11T18:21:00Z">
            <w:rPr>
              <w:rFonts w:ascii="Times New Roman" w:hAnsi="Times New Roman" w:cs="Times New Roman"/>
              <w:b/>
              <w:bCs/>
            </w:rPr>
          </w:rPrChange>
        </w:rPr>
        <w:t>3E</w:t>
      </w:r>
      <w:r w:rsidR="00384F04" w:rsidRPr="00557BC1">
        <w:rPr>
          <w:rFonts w:ascii="Georgia" w:hAnsi="Georgia" w:cs="Times New Roman"/>
          <w:sz w:val="18"/>
          <w:szCs w:val="18"/>
          <w:rPrChange w:id="1539" w:author="Jackson Halpin" w:date="2025-06-11T14:21:00Z" w16du:dateUtc="2025-06-11T18:21:00Z">
            <w:rPr>
              <w:rFonts w:ascii="Times New Roman" w:hAnsi="Times New Roman" w:cs="Times New Roman"/>
            </w:rPr>
          </w:rPrChange>
        </w:rPr>
        <w:t>), further emphasizing the contributions of acidic residues N-terminal to the LIR</w:t>
      </w:r>
      <w:r w:rsidR="004041E7" w:rsidRPr="00557BC1">
        <w:rPr>
          <w:rFonts w:ascii="Georgia" w:hAnsi="Georgia" w:cs="Times New Roman"/>
          <w:sz w:val="18"/>
          <w:szCs w:val="18"/>
          <w:rPrChange w:id="1540" w:author="Jackson Halpin" w:date="2025-06-11T14:21:00Z" w16du:dateUtc="2025-06-11T18:21:00Z">
            <w:rPr>
              <w:rFonts w:ascii="Times New Roman" w:hAnsi="Times New Roman" w:cs="Times New Roman"/>
            </w:rPr>
          </w:rPrChange>
        </w:rPr>
        <w:t>.</w:t>
      </w:r>
    </w:p>
    <w:p w14:paraId="1F6993AC" w14:textId="4B0EE596" w:rsidR="008474EB" w:rsidRPr="00557BC1" w:rsidRDefault="008474EB" w:rsidP="00557BC1">
      <w:pPr>
        <w:jc w:val="both"/>
        <w:rPr>
          <w:rFonts w:ascii="Georgia" w:hAnsi="Georgia" w:cs="Times New Roman"/>
          <w:sz w:val="18"/>
          <w:szCs w:val="18"/>
          <w:rPrChange w:id="1541" w:author="Jackson Halpin" w:date="2025-06-11T14:21:00Z" w16du:dateUtc="2025-06-11T18:21:00Z">
            <w:rPr>
              <w:rFonts w:ascii="Times New Roman" w:hAnsi="Times New Roman" w:cs="Times New Roman"/>
            </w:rPr>
          </w:rPrChange>
        </w:rPr>
        <w:pPrChange w:id="1542" w:author="Jackson Halpin" w:date="2025-06-11T14:17:00Z" w16du:dateUtc="2025-06-11T18:17:00Z">
          <w:pPr>
            <w:spacing w:line="480" w:lineRule="auto"/>
            <w:jc w:val="both"/>
          </w:pPr>
        </w:pPrChange>
      </w:pPr>
    </w:p>
    <w:p w14:paraId="35024E61" w14:textId="095EB64B" w:rsidR="00E04BCC" w:rsidRPr="00557BC1" w:rsidRDefault="00E04BCC" w:rsidP="00557BC1">
      <w:pPr>
        <w:jc w:val="both"/>
        <w:rPr>
          <w:rFonts w:ascii="Georgia" w:hAnsi="Georgia" w:cs="Times New Roman"/>
          <w:b/>
          <w:bCs/>
          <w:sz w:val="18"/>
          <w:szCs w:val="18"/>
          <w:rPrChange w:id="1543" w:author="Jackson Halpin" w:date="2025-06-11T14:21:00Z" w16du:dateUtc="2025-06-11T18:21:00Z">
            <w:rPr>
              <w:rFonts w:ascii="Times New Roman" w:hAnsi="Times New Roman" w:cs="Times New Roman"/>
              <w:b/>
              <w:bCs/>
              <w:highlight w:val="green"/>
            </w:rPr>
          </w:rPrChange>
        </w:rPr>
        <w:pPrChange w:id="1544" w:author="Jackson Halpin" w:date="2025-06-11T14:17:00Z" w16du:dateUtc="2025-06-11T18:17:00Z">
          <w:pPr>
            <w:spacing w:line="480" w:lineRule="auto"/>
            <w:jc w:val="both"/>
          </w:pPr>
        </w:pPrChange>
      </w:pPr>
      <w:r w:rsidRPr="00557BC1">
        <w:rPr>
          <w:rFonts w:ascii="Georgia" w:hAnsi="Georgia" w:cs="Times New Roman"/>
          <w:b/>
          <w:bCs/>
          <w:sz w:val="18"/>
          <w:szCs w:val="18"/>
          <w:rPrChange w:id="1545" w:author="Jackson Halpin" w:date="2025-06-11T14:21:00Z" w16du:dateUtc="2025-06-11T18:21:00Z">
            <w:rPr>
              <w:rFonts w:ascii="Times New Roman" w:hAnsi="Times New Roman" w:cs="Times New Roman"/>
              <w:b/>
              <w:bCs/>
              <w:highlight w:val="green"/>
            </w:rPr>
          </w:rPrChange>
        </w:rPr>
        <w:t xml:space="preserve">Many highly enriched peptides lack </w:t>
      </w:r>
      <w:r w:rsidR="00F34380" w:rsidRPr="00557BC1">
        <w:rPr>
          <w:rFonts w:ascii="Georgia" w:hAnsi="Georgia" w:cs="Times New Roman"/>
          <w:b/>
          <w:bCs/>
          <w:sz w:val="18"/>
          <w:szCs w:val="18"/>
          <w:rPrChange w:id="1546" w:author="Jackson Halpin" w:date="2025-06-11T14:21:00Z" w16du:dateUtc="2025-06-11T18:21:00Z">
            <w:rPr>
              <w:rFonts w:ascii="Times New Roman" w:hAnsi="Times New Roman" w:cs="Times New Roman"/>
              <w:b/>
              <w:bCs/>
              <w:highlight w:val="green"/>
            </w:rPr>
          </w:rPrChange>
        </w:rPr>
        <w:t xml:space="preserve">a canonical </w:t>
      </w:r>
      <w:r w:rsidRPr="00557BC1">
        <w:rPr>
          <w:rFonts w:ascii="Georgia" w:hAnsi="Georgia" w:cs="Times New Roman"/>
          <w:b/>
          <w:bCs/>
          <w:sz w:val="18"/>
          <w:szCs w:val="18"/>
          <w:rPrChange w:id="1547" w:author="Jackson Halpin" w:date="2025-06-11T14:21:00Z" w16du:dateUtc="2025-06-11T18:21:00Z">
            <w:rPr>
              <w:rFonts w:ascii="Times New Roman" w:hAnsi="Times New Roman" w:cs="Times New Roman"/>
              <w:b/>
              <w:bCs/>
              <w:highlight w:val="green"/>
            </w:rPr>
          </w:rPrChange>
        </w:rPr>
        <w:t xml:space="preserve">LIR </w:t>
      </w:r>
      <w:commentRangeStart w:id="1548"/>
      <w:commentRangeStart w:id="1549"/>
      <w:r w:rsidRPr="00557BC1">
        <w:rPr>
          <w:rFonts w:ascii="Georgia" w:hAnsi="Georgia" w:cs="Times New Roman"/>
          <w:b/>
          <w:bCs/>
          <w:sz w:val="18"/>
          <w:szCs w:val="18"/>
          <w:rPrChange w:id="1550" w:author="Jackson Halpin" w:date="2025-06-11T14:21:00Z" w16du:dateUtc="2025-06-11T18:21:00Z">
            <w:rPr>
              <w:rFonts w:ascii="Times New Roman" w:hAnsi="Times New Roman" w:cs="Times New Roman"/>
              <w:b/>
              <w:bCs/>
              <w:highlight w:val="green"/>
            </w:rPr>
          </w:rPrChange>
        </w:rPr>
        <w:t>motif</w:t>
      </w:r>
      <w:commentRangeEnd w:id="1548"/>
      <w:r w:rsidR="002B437F" w:rsidRPr="00557BC1">
        <w:rPr>
          <w:rStyle w:val="CommentReference"/>
          <w:rFonts w:ascii="Georgia" w:hAnsi="Georgia"/>
          <w:sz w:val="10"/>
          <w:szCs w:val="10"/>
          <w:rPrChange w:id="1551" w:author="Jackson Halpin" w:date="2025-06-11T14:21:00Z" w16du:dateUtc="2025-06-11T18:21:00Z">
            <w:rPr>
              <w:rStyle w:val="CommentReference"/>
            </w:rPr>
          </w:rPrChange>
        </w:rPr>
        <w:commentReference w:id="1548"/>
      </w:r>
      <w:commentRangeEnd w:id="1549"/>
      <w:r w:rsidR="00286B19" w:rsidRPr="00557BC1">
        <w:rPr>
          <w:rStyle w:val="CommentReference"/>
          <w:rFonts w:ascii="Georgia" w:hAnsi="Georgia"/>
          <w:sz w:val="10"/>
          <w:szCs w:val="10"/>
          <w:rPrChange w:id="1552" w:author="Jackson Halpin" w:date="2025-06-11T14:21:00Z" w16du:dateUtc="2025-06-11T18:21:00Z">
            <w:rPr>
              <w:rStyle w:val="CommentReference"/>
            </w:rPr>
          </w:rPrChange>
        </w:rPr>
        <w:commentReference w:id="1549"/>
      </w:r>
      <w:r w:rsidR="00F34380" w:rsidRPr="00557BC1">
        <w:rPr>
          <w:rFonts w:ascii="Georgia" w:hAnsi="Georgia" w:cs="Times New Roman"/>
          <w:b/>
          <w:bCs/>
          <w:sz w:val="18"/>
          <w:szCs w:val="18"/>
          <w:rPrChange w:id="1553" w:author="Jackson Halpin" w:date="2025-06-11T14:21:00Z" w16du:dateUtc="2025-06-11T18:21:00Z">
            <w:rPr>
              <w:rFonts w:ascii="Times New Roman" w:hAnsi="Times New Roman" w:cs="Times New Roman"/>
              <w:b/>
              <w:bCs/>
              <w:highlight w:val="green"/>
            </w:rPr>
          </w:rPrChange>
        </w:rPr>
        <w:t>.</w:t>
      </w:r>
    </w:p>
    <w:p w14:paraId="5AC0CA99" w14:textId="3F0B76CE" w:rsidR="000D27D5" w:rsidRPr="00557BC1" w:rsidRDefault="009E47B2" w:rsidP="00557BC1">
      <w:pPr>
        <w:jc w:val="both"/>
        <w:rPr>
          <w:rFonts w:ascii="Georgia" w:hAnsi="Georgia" w:cs="Times New Roman"/>
          <w:sz w:val="18"/>
          <w:szCs w:val="18"/>
          <w:rPrChange w:id="1554" w:author="Jackson Halpin" w:date="2025-06-11T14:21:00Z" w16du:dateUtc="2025-06-11T18:21:00Z">
            <w:rPr>
              <w:rFonts w:ascii="Times New Roman" w:hAnsi="Times New Roman" w:cs="Times New Roman"/>
              <w:highlight w:val="green"/>
            </w:rPr>
          </w:rPrChange>
        </w:rPr>
        <w:pPrChange w:id="1555" w:author="Jackson Halpin" w:date="2025-06-11T14:17:00Z" w16du:dateUtc="2025-06-11T18:17:00Z">
          <w:pPr>
            <w:spacing w:line="480" w:lineRule="auto"/>
            <w:jc w:val="both"/>
          </w:pPr>
        </w:pPrChange>
      </w:pPr>
      <w:r w:rsidRPr="00557BC1">
        <w:rPr>
          <w:rFonts w:ascii="Georgia" w:hAnsi="Georgia" w:cs="Times New Roman"/>
          <w:sz w:val="18"/>
          <w:szCs w:val="18"/>
          <w:rPrChange w:id="1556" w:author="Jackson Halpin" w:date="2025-06-11T14:21:00Z" w16du:dateUtc="2025-06-11T18:21:00Z">
            <w:rPr>
              <w:rFonts w:ascii="Times New Roman" w:hAnsi="Times New Roman" w:cs="Times New Roman"/>
              <w:highlight w:val="green"/>
            </w:rPr>
          </w:rPrChange>
        </w:rPr>
        <w:t xml:space="preserve">Nearly half of the 427 highest-enriching peptides lack a canonical LIR motif. </w:t>
      </w:r>
      <w:r w:rsidR="00853319" w:rsidRPr="00557BC1">
        <w:rPr>
          <w:rFonts w:ascii="Georgia" w:hAnsi="Georgia" w:cs="Times New Roman"/>
          <w:sz w:val="18"/>
          <w:szCs w:val="18"/>
          <w:rPrChange w:id="1557" w:author="Jackson Halpin" w:date="2025-06-11T14:21:00Z" w16du:dateUtc="2025-06-11T18:21:00Z">
            <w:rPr>
              <w:rFonts w:ascii="Times New Roman" w:hAnsi="Times New Roman" w:cs="Times New Roman"/>
              <w:highlight w:val="green"/>
            </w:rPr>
          </w:rPrChange>
        </w:rPr>
        <w:t xml:space="preserve">Whereas </w:t>
      </w:r>
      <w:r w:rsidR="00BA3807" w:rsidRPr="00557BC1">
        <w:rPr>
          <w:rFonts w:ascii="Georgia" w:hAnsi="Georgia" w:cs="Times New Roman"/>
          <w:sz w:val="18"/>
          <w:szCs w:val="18"/>
          <w:rPrChange w:id="1558" w:author="Jackson Halpin" w:date="2025-06-11T14:21:00Z" w16du:dateUtc="2025-06-11T18:21:00Z">
            <w:rPr>
              <w:rFonts w:ascii="Times New Roman" w:hAnsi="Times New Roman" w:cs="Times New Roman"/>
              <w:highlight w:val="green"/>
            </w:rPr>
          </w:rPrChange>
        </w:rPr>
        <w:t xml:space="preserve">seven of these peptides contain a biotin-mimicking HPQ motif </w:t>
      </w:r>
      <w:r w:rsidR="00E335C6" w:rsidRPr="00557BC1">
        <w:rPr>
          <w:rFonts w:ascii="Georgia" w:hAnsi="Georgia" w:cs="Times New Roman"/>
          <w:sz w:val="18"/>
          <w:szCs w:val="18"/>
          <w:rPrChange w:id="1559" w:author="Jackson Halpin" w:date="2025-06-11T14:21:00Z" w16du:dateUtc="2025-06-11T18:21:00Z">
            <w:rPr>
              <w:rFonts w:ascii="Times New Roman" w:hAnsi="Times New Roman" w:cs="Times New Roman"/>
              <w:highlight w:val="green"/>
            </w:rPr>
          </w:rPrChange>
        </w:rPr>
        <w:t xml:space="preserve">that can bind to streptavidin </w:t>
      </w:r>
      <w:r w:rsidR="00BA3807" w:rsidRPr="00557BC1">
        <w:rPr>
          <w:rFonts w:ascii="Georgia" w:hAnsi="Georgia" w:cs="Times New Roman"/>
          <w:sz w:val="18"/>
          <w:szCs w:val="18"/>
          <w:rPrChange w:id="1560" w:author="Jackson Halpin" w:date="2025-06-11T14:21:00Z" w16du:dateUtc="2025-06-11T18:21:00Z">
            <w:rPr>
              <w:rFonts w:ascii="Times New Roman" w:hAnsi="Times New Roman" w:cs="Times New Roman"/>
              <w:highlight w:val="green"/>
            </w:rPr>
          </w:rPrChange>
        </w:rPr>
        <w:fldChar w:fldCharType="begin"/>
      </w:r>
      <w:r w:rsidR="00254B7E" w:rsidRPr="00557BC1">
        <w:rPr>
          <w:rFonts w:ascii="Georgia" w:hAnsi="Georgia" w:cs="Times New Roman"/>
          <w:sz w:val="18"/>
          <w:szCs w:val="18"/>
          <w:rPrChange w:id="1561" w:author="Jackson Halpin" w:date="2025-06-11T14:21:00Z" w16du:dateUtc="2025-06-11T18:21:00Z">
            <w:rPr>
              <w:rFonts w:ascii="Times New Roman" w:hAnsi="Times New Roman" w:cs="Times New Roman"/>
              <w:highlight w:val="green"/>
            </w:rPr>
          </w:rPrChange>
        </w:rPr>
        <w:instrText xml:space="preserve"> ADDIN ZOTERO_ITEM CSL_CITATION {"citationID":"7yPiunRW","properties":{"formattedCitation":"(Devlin et al. 1990; Weber et al. 1992)","plainCitation":"(Devlin et al. 1990; Weber et al. 1992)","noteIndex":0},"citationItems":[{"id":149,"uris":["http://zotero.org/users/local/DUCgBsd9/items/D8GRMJ6Y","http://zotero.org/users/14717947/items/D8GRMJ6Y"],"itemData":{"id":149,"type":"article-journal","abstract":"Libraries of random peptide sequences were constructed and screened to identify peptides that specifically bind to proteins. In one of these about 2 × 10\n              7\n              different 15-residue peptide sequences were expressed on the surface of the coliphage M13. Each phage encoded a single random sequence and expressed it as a fusion complex with pIII, a minor coat protein present at five molecules per phage. Phage encoding nine different streptavidin-binding peptide sequences were isolated from this library. The core consensus sequence was His-Pro-Gln and binding of these phage to streptavidin was inhibited by biotin. This type of library makes it possible to identify peptides that bind to proteins (or other macromolecules) that have no previously known affinity for peptides.","container-title":"Science","DOI":"10.1126/science.2143033","ISSN":"0036-8075, 1095-9203","issue":"4967","journalAbbreviation":"Science","language":"en","page":"404-406","source":"DOI.org (Crossref)","title":"Random Peptide Libraries: a Source of Specific Protein Binding Molecules","title-short":"Random Peptide Libraries","volume":"249","author":[{"family":"Devlin","given":"James J."},{"family":"Panganiban","given":"Lucy C."},{"family":"Devlin","given":"Patricia E."}],"issued":{"date-parts":[["1990",7,27]]}}},{"id":150,"uris":["http://zotero.org/users/local/DUCgBsd9/items/5V9JSQQV","http://zotero.org/users/14717947/items/5V9JSQQV"],"itemData":{"id":150,"type":"article-journal","container-title":"Biochemistry","DOI":"10.1021/bi00154a004","ISSN":"0006-2960, 1520-4995","issue":"39","journalAbbreviation":"Biochemistry","language":"en","page":"9350-9354","source":"DOI.org (Crossref)","title":"Crystal structure and ligand binding studies of a screened peptide complexed with streptavidin","volume":"31","author":[{"family":"Weber","given":"Patricia C."},{"family":"Pantoliano","given":"Michael W."},{"family":"Thompson","given":"Leo D."}],"issued":{"date-parts":[["1992",10,1]]}}}],"schema":"https://github.com/citation-style-language/schema/raw/master/csl-citation.json"} </w:instrText>
      </w:r>
      <w:r w:rsidR="00BA3807" w:rsidRPr="00557BC1">
        <w:rPr>
          <w:rFonts w:ascii="Georgia" w:hAnsi="Georgia" w:cs="Times New Roman"/>
          <w:sz w:val="18"/>
          <w:szCs w:val="18"/>
          <w:rPrChange w:id="1562" w:author="Jackson Halpin" w:date="2025-06-11T14:21:00Z" w16du:dateUtc="2025-06-11T18:21:00Z">
            <w:rPr>
              <w:rFonts w:ascii="Times New Roman" w:hAnsi="Times New Roman" w:cs="Times New Roman"/>
              <w:highlight w:val="green"/>
            </w:rPr>
          </w:rPrChange>
        </w:rPr>
        <w:fldChar w:fldCharType="separate"/>
      </w:r>
      <w:r w:rsidR="00BA3807" w:rsidRPr="00557BC1">
        <w:rPr>
          <w:rFonts w:ascii="Georgia" w:hAnsi="Georgia" w:cs="Times New Roman"/>
          <w:noProof/>
          <w:sz w:val="18"/>
          <w:szCs w:val="18"/>
          <w:rPrChange w:id="1563" w:author="Jackson Halpin" w:date="2025-06-11T14:21:00Z" w16du:dateUtc="2025-06-11T18:21:00Z">
            <w:rPr>
              <w:rFonts w:ascii="Times New Roman" w:hAnsi="Times New Roman" w:cs="Times New Roman"/>
              <w:noProof/>
              <w:highlight w:val="green"/>
            </w:rPr>
          </w:rPrChange>
        </w:rPr>
        <w:t>(Devlin et al. 1990; Weber et al. 1992)</w:t>
      </w:r>
      <w:r w:rsidR="00BA3807" w:rsidRPr="00557BC1">
        <w:rPr>
          <w:rFonts w:ascii="Georgia" w:hAnsi="Georgia" w:cs="Times New Roman"/>
          <w:sz w:val="18"/>
          <w:szCs w:val="18"/>
          <w:rPrChange w:id="1564" w:author="Jackson Halpin" w:date="2025-06-11T14:21:00Z" w16du:dateUtc="2025-06-11T18:21:00Z">
            <w:rPr>
              <w:rFonts w:ascii="Times New Roman" w:hAnsi="Times New Roman" w:cs="Times New Roman"/>
              <w:highlight w:val="green"/>
            </w:rPr>
          </w:rPrChange>
        </w:rPr>
        <w:fldChar w:fldCharType="end"/>
      </w:r>
      <w:r w:rsidR="00BA3807" w:rsidRPr="00557BC1">
        <w:rPr>
          <w:rFonts w:ascii="Georgia" w:hAnsi="Georgia" w:cs="Times New Roman"/>
          <w:sz w:val="18"/>
          <w:szCs w:val="18"/>
          <w:rPrChange w:id="1565" w:author="Jackson Halpin" w:date="2025-06-11T14:21:00Z" w16du:dateUtc="2025-06-11T18:21:00Z">
            <w:rPr>
              <w:rFonts w:ascii="Times New Roman" w:hAnsi="Times New Roman" w:cs="Times New Roman"/>
              <w:highlight w:val="green"/>
            </w:rPr>
          </w:rPrChange>
        </w:rPr>
        <w:t xml:space="preserve"> (</w:t>
      </w:r>
      <w:r w:rsidR="00BA3807" w:rsidRPr="00557BC1">
        <w:rPr>
          <w:rFonts w:ascii="Georgia" w:hAnsi="Georgia" w:cs="Times New Roman"/>
          <w:b/>
          <w:bCs/>
          <w:sz w:val="18"/>
          <w:szCs w:val="18"/>
          <w:rPrChange w:id="1566" w:author="Jackson Halpin" w:date="2025-06-11T14:21:00Z" w16du:dateUtc="2025-06-11T18:21:00Z">
            <w:rPr>
              <w:rFonts w:ascii="Times New Roman" w:hAnsi="Times New Roman" w:cs="Times New Roman"/>
              <w:b/>
              <w:bCs/>
              <w:highlight w:val="green"/>
            </w:rPr>
          </w:rPrChange>
        </w:rPr>
        <w:t xml:space="preserve">Supplemental Figure </w:t>
      </w:r>
      <w:r w:rsidR="00DB2B58" w:rsidRPr="00557BC1">
        <w:rPr>
          <w:rFonts w:ascii="Georgia" w:hAnsi="Georgia" w:cs="Times New Roman"/>
          <w:b/>
          <w:bCs/>
          <w:sz w:val="18"/>
          <w:szCs w:val="18"/>
          <w:rPrChange w:id="1567" w:author="Jackson Halpin" w:date="2025-06-11T14:21:00Z" w16du:dateUtc="2025-06-11T18:21:00Z">
            <w:rPr>
              <w:rFonts w:ascii="Times New Roman" w:hAnsi="Times New Roman" w:cs="Times New Roman"/>
              <w:b/>
              <w:bCs/>
              <w:highlight w:val="green"/>
            </w:rPr>
          </w:rPrChange>
        </w:rPr>
        <w:t>8</w:t>
      </w:r>
      <w:r w:rsidR="00BA3807" w:rsidRPr="00557BC1">
        <w:rPr>
          <w:rFonts w:ascii="Georgia" w:hAnsi="Georgia" w:cs="Times New Roman"/>
          <w:sz w:val="18"/>
          <w:szCs w:val="18"/>
          <w:rPrChange w:id="1568" w:author="Jackson Halpin" w:date="2025-06-11T14:21:00Z" w16du:dateUtc="2025-06-11T18:21:00Z">
            <w:rPr>
              <w:rFonts w:ascii="Times New Roman" w:hAnsi="Times New Roman" w:cs="Times New Roman"/>
              <w:highlight w:val="green"/>
            </w:rPr>
          </w:rPrChange>
        </w:rPr>
        <w:t xml:space="preserve">), over half of the remaining peptides contained </w:t>
      </w:r>
      <w:r w:rsidR="002B437F" w:rsidRPr="00557BC1">
        <w:rPr>
          <w:rFonts w:ascii="Georgia" w:hAnsi="Georgia" w:cs="Times New Roman"/>
          <w:sz w:val="18"/>
          <w:szCs w:val="18"/>
          <w:rPrChange w:id="1569" w:author="Jackson Halpin" w:date="2025-06-11T14:21:00Z" w16du:dateUtc="2025-06-11T18:21:00Z">
            <w:rPr>
              <w:rFonts w:ascii="Times New Roman" w:hAnsi="Times New Roman" w:cs="Times New Roman"/>
              <w:highlight w:val="green"/>
            </w:rPr>
          </w:rPrChange>
        </w:rPr>
        <w:t>a sequence matching</w:t>
      </w:r>
      <w:r w:rsidR="00BA3807" w:rsidRPr="00557BC1">
        <w:rPr>
          <w:rFonts w:ascii="Georgia" w:hAnsi="Georgia" w:cs="Times New Roman"/>
          <w:sz w:val="18"/>
          <w:szCs w:val="18"/>
          <w:rPrChange w:id="1570" w:author="Jackson Halpin" w:date="2025-06-11T14:21:00Z" w16du:dateUtc="2025-06-11T18:21:00Z">
            <w:rPr>
              <w:rFonts w:ascii="Times New Roman" w:hAnsi="Times New Roman" w:cs="Times New Roman"/>
              <w:highlight w:val="green"/>
            </w:rPr>
          </w:rPrChange>
        </w:rPr>
        <w:t xml:space="preserve"> </w:t>
      </w:r>
      <w:bookmarkStart w:id="1571" w:name="_Hlk200572750"/>
      <w:r w:rsidR="00BA3807" w:rsidRPr="00557BC1">
        <w:rPr>
          <w:rFonts w:ascii="Georgia" w:hAnsi="Georgia" w:cs="Times New Roman"/>
          <w:sz w:val="18"/>
          <w:szCs w:val="18"/>
          <w:rPrChange w:id="1572" w:author="Jackson Halpin" w:date="2025-06-11T14:21:00Z" w16du:dateUtc="2025-06-11T18:21:00Z">
            <w:rPr>
              <w:rFonts w:ascii="Times New Roman" w:hAnsi="Times New Roman" w:cs="Times New Roman"/>
              <w:highlight w:val="green"/>
            </w:rPr>
          </w:rPrChange>
        </w:rPr>
        <w:t>[FWYLVI]</w:t>
      </w:r>
      <w:r w:rsidR="00BA3807" w:rsidRPr="00557BC1">
        <w:rPr>
          <w:rFonts w:ascii="Georgia" w:hAnsi="Georgia" w:cs="Times New Roman"/>
          <w:sz w:val="18"/>
          <w:szCs w:val="18"/>
          <w:vertAlign w:val="subscript"/>
          <w:rPrChange w:id="1573" w:author="Jackson Halpin" w:date="2025-06-11T14:21:00Z" w16du:dateUtc="2025-06-11T18:21:00Z">
            <w:rPr>
              <w:rFonts w:ascii="Times New Roman" w:hAnsi="Times New Roman" w:cs="Times New Roman"/>
              <w:highlight w:val="green"/>
              <w:vertAlign w:val="subscript"/>
            </w:rPr>
          </w:rPrChange>
        </w:rPr>
        <w:t>0</w:t>
      </w:r>
      <w:r w:rsidR="00BA3807" w:rsidRPr="00557BC1">
        <w:rPr>
          <w:rFonts w:ascii="Georgia" w:hAnsi="Georgia" w:cs="Times New Roman"/>
          <w:sz w:val="18"/>
          <w:szCs w:val="18"/>
          <w:rPrChange w:id="1574" w:author="Jackson Halpin" w:date="2025-06-11T14:21:00Z" w16du:dateUtc="2025-06-11T18:21:00Z">
            <w:rPr>
              <w:rFonts w:ascii="Times New Roman" w:hAnsi="Times New Roman" w:cs="Times New Roman"/>
              <w:highlight w:val="green"/>
            </w:rPr>
          </w:rPrChange>
        </w:rPr>
        <w:t>-X</w:t>
      </w:r>
      <w:r w:rsidR="00BA3807" w:rsidRPr="00557BC1">
        <w:rPr>
          <w:rFonts w:ascii="Georgia" w:hAnsi="Georgia" w:cs="Times New Roman"/>
          <w:sz w:val="18"/>
          <w:szCs w:val="18"/>
          <w:vertAlign w:val="subscript"/>
          <w:rPrChange w:id="1575" w:author="Jackson Halpin" w:date="2025-06-11T14:21:00Z" w16du:dateUtc="2025-06-11T18:21:00Z">
            <w:rPr>
              <w:rFonts w:ascii="Times New Roman" w:hAnsi="Times New Roman" w:cs="Times New Roman"/>
              <w:highlight w:val="green"/>
              <w:vertAlign w:val="subscript"/>
            </w:rPr>
          </w:rPrChange>
        </w:rPr>
        <w:t>1</w:t>
      </w:r>
      <w:r w:rsidR="00BA3807" w:rsidRPr="00557BC1">
        <w:rPr>
          <w:rFonts w:ascii="Georgia" w:hAnsi="Georgia" w:cs="Times New Roman"/>
          <w:sz w:val="18"/>
          <w:szCs w:val="18"/>
          <w:rPrChange w:id="1576" w:author="Jackson Halpin" w:date="2025-06-11T14:21:00Z" w16du:dateUtc="2025-06-11T18:21:00Z">
            <w:rPr>
              <w:rFonts w:ascii="Times New Roman" w:hAnsi="Times New Roman" w:cs="Times New Roman"/>
              <w:highlight w:val="green"/>
            </w:rPr>
          </w:rPrChange>
        </w:rPr>
        <w:t>-X</w:t>
      </w:r>
      <w:r w:rsidR="00BA3807" w:rsidRPr="00557BC1">
        <w:rPr>
          <w:rFonts w:ascii="Georgia" w:hAnsi="Georgia" w:cs="Times New Roman"/>
          <w:sz w:val="18"/>
          <w:szCs w:val="18"/>
          <w:vertAlign w:val="subscript"/>
          <w:rPrChange w:id="1577" w:author="Jackson Halpin" w:date="2025-06-11T14:21:00Z" w16du:dateUtc="2025-06-11T18:21:00Z">
            <w:rPr>
              <w:rFonts w:ascii="Times New Roman" w:hAnsi="Times New Roman" w:cs="Times New Roman"/>
              <w:highlight w:val="green"/>
              <w:vertAlign w:val="subscript"/>
            </w:rPr>
          </w:rPrChange>
        </w:rPr>
        <w:t>2</w:t>
      </w:r>
      <w:r w:rsidR="00BA3807" w:rsidRPr="00557BC1">
        <w:rPr>
          <w:rFonts w:ascii="Georgia" w:hAnsi="Georgia" w:cs="Times New Roman"/>
          <w:sz w:val="18"/>
          <w:szCs w:val="18"/>
          <w:rPrChange w:id="1578" w:author="Jackson Halpin" w:date="2025-06-11T14:21:00Z" w16du:dateUtc="2025-06-11T18:21:00Z">
            <w:rPr>
              <w:rFonts w:ascii="Times New Roman" w:hAnsi="Times New Roman" w:cs="Times New Roman"/>
              <w:highlight w:val="green"/>
            </w:rPr>
          </w:rPrChange>
        </w:rPr>
        <w:t>-[LVIFWY]</w:t>
      </w:r>
      <w:r w:rsidR="00BA3807" w:rsidRPr="00557BC1">
        <w:rPr>
          <w:rFonts w:ascii="Georgia" w:hAnsi="Georgia" w:cs="Times New Roman"/>
          <w:sz w:val="18"/>
          <w:szCs w:val="18"/>
          <w:vertAlign w:val="subscript"/>
          <w:rPrChange w:id="1579" w:author="Jackson Halpin" w:date="2025-06-11T14:21:00Z" w16du:dateUtc="2025-06-11T18:21:00Z">
            <w:rPr>
              <w:rFonts w:ascii="Times New Roman" w:hAnsi="Times New Roman" w:cs="Times New Roman"/>
              <w:highlight w:val="green"/>
              <w:vertAlign w:val="subscript"/>
            </w:rPr>
          </w:rPrChange>
        </w:rPr>
        <w:t>3</w:t>
      </w:r>
      <w:bookmarkEnd w:id="1571"/>
      <w:r w:rsidR="007029AC" w:rsidRPr="00557BC1">
        <w:rPr>
          <w:rFonts w:ascii="Georgia" w:hAnsi="Georgia" w:cs="Times New Roman"/>
          <w:sz w:val="18"/>
          <w:szCs w:val="18"/>
          <w:vertAlign w:val="subscript"/>
          <w:rPrChange w:id="1580" w:author="Jackson Halpin" w:date="2025-06-11T14:21:00Z" w16du:dateUtc="2025-06-11T18:21:00Z">
            <w:rPr>
              <w:rFonts w:ascii="Times New Roman" w:hAnsi="Times New Roman" w:cs="Times New Roman"/>
              <w:highlight w:val="green"/>
              <w:vertAlign w:val="subscript"/>
            </w:rPr>
          </w:rPrChange>
        </w:rPr>
        <w:t xml:space="preserve"> </w:t>
      </w:r>
      <w:r w:rsidR="003B7CCA" w:rsidRPr="00557BC1">
        <w:rPr>
          <w:rFonts w:ascii="Georgia" w:hAnsi="Georgia" w:cs="Times New Roman"/>
          <w:sz w:val="18"/>
          <w:szCs w:val="18"/>
          <w:vertAlign w:val="subscript"/>
          <w:rPrChange w:id="1581" w:author="Jackson Halpin" w:date="2025-06-11T14:21:00Z" w16du:dateUtc="2025-06-11T18:21:00Z">
            <w:rPr>
              <w:rFonts w:ascii="Times New Roman" w:hAnsi="Times New Roman" w:cs="Times New Roman"/>
              <w:highlight w:val="green"/>
              <w:vertAlign w:val="subscript"/>
            </w:rPr>
          </w:rPrChange>
        </w:rPr>
        <w:t xml:space="preserve"> </w:t>
      </w:r>
      <w:r w:rsidR="00BA3807" w:rsidRPr="00557BC1">
        <w:rPr>
          <w:rFonts w:ascii="Georgia" w:hAnsi="Georgia" w:cs="Times New Roman"/>
          <w:sz w:val="18"/>
          <w:szCs w:val="18"/>
          <w:rPrChange w:id="1582" w:author="Jackson Halpin" w:date="2025-06-11T14:21:00Z" w16du:dateUtc="2025-06-11T18:21:00Z">
            <w:rPr>
              <w:rFonts w:ascii="Times New Roman" w:hAnsi="Times New Roman" w:cs="Times New Roman"/>
              <w:highlight w:val="green"/>
            </w:rPr>
          </w:rPrChange>
        </w:rPr>
        <w:t>(</w:t>
      </w:r>
      <w:r w:rsidR="00BA3807" w:rsidRPr="00557BC1">
        <w:rPr>
          <w:rFonts w:ascii="Georgia" w:hAnsi="Georgia" w:cs="Times New Roman"/>
          <w:b/>
          <w:bCs/>
          <w:color w:val="000000" w:themeColor="text1"/>
          <w:sz w:val="18"/>
          <w:szCs w:val="18"/>
          <w:rPrChange w:id="1583" w:author="Jackson Halpin" w:date="2025-06-11T14:21:00Z" w16du:dateUtc="2025-06-11T18:21:00Z">
            <w:rPr>
              <w:rFonts w:ascii="Times New Roman" w:hAnsi="Times New Roman" w:cs="Times New Roman"/>
              <w:b/>
              <w:bCs/>
              <w:color w:val="000000" w:themeColor="text1"/>
              <w:highlight w:val="green"/>
            </w:rPr>
          </w:rPrChange>
        </w:rPr>
        <w:t>Supplemental Figure</w:t>
      </w:r>
      <w:r w:rsidR="007029AC" w:rsidRPr="00557BC1">
        <w:rPr>
          <w:rFonts w:ascii="Georgia" w:hAnsi="Georgia" w:cs="Times New Roman"/>
          <w:b/>
          <w:bCs/>
          <w:color w:val="000000" w:themeColor="text1"/>
          <w:sz w:val="18"/>
          <w:szCs w:val="18"/>
          <w:rPrChange w:id="1584" w:author="Jackson Halpin" w:date="2025-06-11T14:21:00Z" w16du:dateUtc="2025-06-11T18:21:00Z">
            <w:rPr>
              <w:rFonts w:ascii="Times New Roman" w:hAnsi="Times New Roman" w:cs="Times New Roman"/>
              <w:b/>
              <w:bCs/>
              <w:color w:val="000000" w:themeColor="text1"/>
              <w:highlight w:val="green"/>
            </w:rPr>
          </w:rPrChange>
        </w:rPr>
        <w:t xml:space="preserve"> </w:t>
      </w:r>
      <w:r w:rsidR="00DB2B58" w:rsidRPr="00557BC1">
        <w:rPr>
          <w:rFonts w:ascii="Georgia" w:hAnsi="Georgia" w:cs="Times New Roman"/>
          <w:b/>
          <w:bCs/>
          <w:color w:val="000000" w:themeColor="text1"/>
          <w:sz w:val="18"/>
          <w:szCs w:val="18"/>
          <w:rPrChange w:id="1585" w:author="Jackson Halpin" w:date="2025-06-11T14:21:00Z" w16du:dateUtc="2025-06-11T18:21:00Z">
            <w:rPr>
              <w:rFonts w:ascii="Times New Roman" w:hAnsi="Times New Roman" w:cs="Times New Roman"/>
              <w:b/>
              <w:bCs/>
              <w:color w:val="000000" w:themeColor="text1"/>
              <w:highlight w:val="green"/>
            </w:rPr>
          </w:rPrChange>
        </w:rPr>
        <w:t>9</w:t>
      </w:r>
      <w:r w:rsidR="007029AC" w:rsidRPr="00557BC1">
        <w:rPr>
          <w:rFonts w:ascii="Georgia" w:hAnsi="Georgia" w:cs="Times New Roman"/>
          <w:sz w:val="18"/>
          <w:szCs w:val="18"/>
          <w:rPrChange w:id="1586" w:author="Jackson Halpin" w:date="2025-06-11T14:21:00Z" w16du:dateUtc="2025-06-11T18:21:00Z">
            <w:rPr>
              <w:rFonts w:ascii="Times New Roman" w:hAnsi="Times New Roman" w:cs="Times New Roman"/>
              <w:highlight w:val="green"/>
            </w:rPr>
          </w:rPrChange>
        </w:rPr>
        <w:t xml:space="preserve">), which we hypothesized might </w:t>
      </w:r>
      <w:r w:rsidR="00853319" w:rsidRPr="00557BC1">
        <w:rPr>
          <w:rFonts w:ascii="Georgia" w:hAnsi="Georgia" w:cs="Times New Roman"/>
          <w:sz w:val="18"/>
          <w:szCs w:val="18"/>
          <w:rPrChange w:id="1587" w:author="Jackson Halpin" w:date="2025-06-11T14:21:00Z" w16du:dateUtc="2025-06-11T18:21:00Z">
            <w:rPr>
              <w:rFonts w:ascii="Times New Roman" w:hAnsi="Times New Roman" w:cs="Times New Roman"/>
              <w:highlight w:val="green"/>
            </w:rPr>
          </w:rPrChange>
        </w:rPr>
        <w:t xml:space="preserve">support </w:t>
      </w:r>
      <w:r w:rsidR="00237DA3" w:rsidRPr="00557BC1">
        <w:rPr>
          <w:rFonts w:ascii="Georgia" w:hAnsi="Georgia" w:cs="Times New Roman"/>
          <w:sz w:val="18"/>
          <w:szCs w:val="18"/>
          <w:rPrChange w:id="1588" w:author="Jackson Halpin" w:date="2025-06-11T14:21:00Z" w16du:dateUtc="2025-06-11T18:21:00Z">
            <w:rPr>
              <w:rFonts w:ascii="Times New Roman" w:hAnsi="Times New Roman" w:cs="Times New Roman"/>
              <w:highlight w:val="green"/>
            </w:rPr>
          </w:rPrChange>
        </w:rPr>
        <w:t xml:space="preserve">LC3B </w:t>
      </w:r>
      <w:r w:rsidR="007029AC" w:rsidRPr="00557BC1">
        <w:rPr>
          <w:rFonts w:ascii="Georgia" w:hAnsi="Georgia" w:cs="Times New Roman"/>
          <w:sz w:val="18"/>
          <w:szCs w:val="18"/>
          <w:rPrChange w:id="1589" w:author="Jackson Halpin" w:date="2025-06-11T14:21:00Z" w16du:dateUtc="2025-06-11T18:21:00Z">
            <w:rPr>
              <w:rFonts w:ascii="Times New Roman" w:hAnsi="Times New Roman" w:cs="Times New Roman"/>
              <w:highlight w:val="green"/>
            </w:rPr>
          </w:rPrChange>
        </w:rPr>
        <w:t>binding</w:t>
      </w:r>
      <w:r w:rsidR="00BA3807" w:rsidRPr="00557BC1">
        <w:rPr>
          <w:rFonts w:ascii="Georgia" w:hAnsi="Georgia" w:cs="Times New Roman"/>
          <w:sz w:val="18"/>
          <w:szCs w:val="18"/>
          <w:rPrChange w:id="1590" w:author="Jackson Halpin" w:date="2025-06-11T14:21:00Z" w16du:dateUtc="2025-06-11T18:21:00Z">
            <w:rPr>
              <w:rFonts w:ascii="Times New Roman" w:hAnsi="Times New Roman" w:cs="Times New Roman"/>
              <w:highlight w:val="green"/>
            </w:rPr>
          </w:rPrChange>
        </w:rPr>
        <w:t xml:space="preserve">. </w:t>
      </w:r>
      <w:r w:rsidR="002B437F" w:rsidRPr="00557BC1">
        <w:rPr>
          <w:rFonts w:ascii="Georgia" w:hAnsi="Georgia" w:cs="Times New Roman"/>
          <w:sz w:val="18"/>
          <w:szCs w:val="18"/>
          <w:rPrChange w:id="1591" w:author="Jackson Halpin" w:date="2025-06-11T14:21:00Z" w16du:dateUtc="2025-06-11T18:21:00Z">
            <w:rPr>
              <w:rFonts w:ascii="Times New Roman" w:hAnsi="Times New Roman" w:cs="Times New Roman"/>
              <w:highlight w:val="green"/>
            </w:rPr>
          </w:rPrChange>
        </w:rPr>
        <w:t>In this paper, we will refer to the previously reported motif [FWY]</w:t>
      </w:r>
      <w:r w:rsidR="002B437F" w:rsidRPr="00557BC1">
        <w:rPr>
          <w:rFonts w:ascii="Georgia" w:hAnsi="Georgia" w:cs="Times New Roman"/>
          <w:sz w:val="18"/>
          <w:szCs w:val="18"/>
          <w:vertAlign w:val="subscript"/>
          <w:rPrChange w:id="1592" w:author="Jackson Halpin" w:date="2025-06-11T14:21:00Z" w16du:dateUtc="2025-06-11T18:21:00Z">
            <w:rPr>
              <w:rFonts w:ascii="Times New Roman" w:hAnsi="Times New Roman" w:cs="Times New Roman"/>
              <w:highlight w:val="green"/>
              <w:vertAlign w:val="subscript"/>
            </w:rPr>
          </w:rPrChange>
        </w:rPr>
        <w:t>0</w:t>
      </w:r>
      <w:r w:rsidR="002B437F" w:rsidRPr="00557BC1">
        <w:rPr>
          <w:rFonts w:ascii="Georgia" w:hAnsi="Georgia" w:cs="Times New Roman"/>
          <w:sz w:val="18"/>
          <w:szCs w:val="18"/>
          <w:rPrChange w:id="1593" w:author="Jackson Halpin" w:date="2025-06-11T14:21:00Z" w16du:dateUtc="2025-06-11T18:21:00Z">
            <w:rPr>
              <w:rFonts w:ascii="Times New Roman" w:hAnsi="Times New Roman" w:cs="Times New Roman"/>
              <w:highlight w:val="green"/>
            </w:rPr>
          </w:rPrChange>
        </w:rPr>
        <w:t>-X</w:t>
      </w:r>
      <w:r w:rsidR="002B437F" w:rsidRPr="00557BC1">
        <w:rPr>
          <w:rFonts w:ascii="Georgia" w:hAnsi="Georgia" w:cs="Times New Roman"/>
          <w:sz w:val="18"/>
          <w:szCs w:val="18"/>
          <w:vertAlign w:val="subscript"/>
          <w:rPrChange w:id="1594" w:author="Jackson Halpin" w:date="2025-06-11T14:21:00Z" w16du:dateUtc="2025-06-11T18:21:00Z">
            <w:rPr>
              <w:rFonts w:ascii="Times New Roman" w:hAnsi="Times New Roman" w:cs="Times New Roman"/>
              <w:highlight w:val="green"/>
              <w:vertAlign w:val="subscript"/>
            </w:rPr>
          </w:rPrChange>
        </w:rPr>
        <w:t>1</w:t>
      </w:r>
      <w:r w:rsidR="002B437F" w:rsidRPr="00557BC1">
        <w:rPr>
          <w:rFonts w:ascii="Georgia" w:hAnsi="Georgia" w:cs="Times New Roman"/>
          <w:sz w:val="18"/>
          <w:szCs w:val="18"/>
          <w:rPrChange w:id="1595" w:author="Jackson Halpin" w:date="2025-06-11T14:21:00Z" w16du:dateUtc="2025-06-11T18:21:00Z">
            <w:rPr>
              <w:rFonts w:ascii="Times New Roman" w:hAnsi="Times New Roman" w:cs="Times New Roman"/>
              <w:highlight w:val="green"/>
            </w:rPr>
          </w:rPrChange>
        </w:rPr>
        <w:t>-X</w:t>
      </w:r>
      <w:r w:rsidR="002B437F" w:rsidRPr="00557BC1">
        <w:rPr>
          <w:rFonts w:ascii="Georgia" w:hAnsi="Georgia" w:cs="Times New Roman"/>
          <w:sz w:val="18"/>
          <w:szCs w:val="18"/>
          <w:vertAlign w:val="subscript"/>
          <w:rPrChange w:id="1596" w:author="Jackson Halpin" w:date="2025-06-11T14:21:00Z" w16du:dateUtc="2025-06-11T18:21:00Z">
            <w:rPr>
              <w:rFonts w:ascii="Times New Roman" w:hAnsi="Times New Roman" w:cs="Times New Roman"/>
              <w:highlight w:val="green"/>
              <w:vertAlign w:val="subscript"/>
            </w:rPr>
          </w:rPrChange>
        </w:rPr>
        <w:t>2</w:t>
      </w:r>
      <w:r w:rsidR="002B437F" w:rsidRPr="00557BC1">
        <w:rPr>
          <w:rFonts w:ascii="Georgia" w:hAnsi="Georgia" w:cs="Times New Roman"/>
          <w:sz w:val="18"/>
          <w:szCs w:val="18"/>
          <w:rPrChange w:id="1597" w:author="Jackson Halpin" w:date="2025-06-11T14:21:00Z" w16du:dateUtc="2025-06-11T18:21:00Z">
            <w:rPr>
              <w:rFonts w:ascii="Times New Roman" w:hAnsi="Times New Roman" w:cs="Times New Roman"/>
              <w:highlight w:val="green"/>
            </w:rPr>
          </w:rPrChange>
        </w:rPr>
        <w:t>-[LVI]</w:t>
      </w:r>
      <w:r w:rsidR="002B437F" w:rsidRPr="00557BC1">
        <w:rPr>
          <w:rFonts w:ascii="Georgia" w:hAnsi="Georgia" w:cs="Times New Roman"/>
          <w:sz w:val="18"/>
          <w:szCs w:val="18"/>
          <w:vertAlign w:val="subscript"/>
          <w:rPrChange w:id="1598" w:author="Jackson Halpin" w:date="2025-06-11T14:21:00Z" w16du:dateUtc="2025-06-11T18:21:00Z">
            <w:rPr>
              <w:rFonts w:ascii="Times New Roman" w:hAnsi="Times New Roman" w:cs="Times New Roman"/>
              <w:highlight w:val="green"/>
              <w:vertAlign w:val="subscript"/>
            </w:rPr>
          </w:rPrChange>
        </w:rPr>
        <w:t xml:space="preserve">3 </w:t>
      </w:r>
      <w:r w:rsidR="002B437F" w:rsidRPr="00557BC1">
        <w:rPr>
          <w:rFonts w:ascii="Georgia" w:hAnsi="Georgia" w:cs="Times New Roman"/>
          <w:sz w:val="18"/>
          <w:szCs w:val="18"/>
          <w:rPrChange w:id="1599" w:author="Jackson Halpin" w:date="2025-06-11T14:21:00Z" w16du:dateUtc="2025-06-11T18:21:00Z">
            <w:rPr>
              <w:rFonts w:ascii="Times New Roman" w:hAnsi="Times New Roman" w:cs="Times New Roman"/>
              <w:highlight w:val="green"/>
            </w:rPr>
          </w:rPrChange>
        </w:rPr>
        <w:t>as the “canonical LIR” and the more permissive motif [FWYLVI]</w:t>
      </w:r>
      <w:r w:rsidR="002B437F" w:rsidRPr="00557BC1">
        <w:rPr>
          <w:rFonts w:ascii="Georgia" w:hAnsi="Georgia" w:cs="Times New Roman"/>
          <w:sz w:val="18"/>
          <w:szCs w:val="18"/>
          <w:vertAlign w:val="subscript"/>
          <w:rPrChange w:id="1600" w:author="Jackson Halpin" w:date="2025-06-11T14:21:00Z" w16du:dateUtc="2025-06-11T18:21:00Z">
            <w:rPr>
              <w:rFonts w:ascii="Times New Roman" w:hAnsi="Times New Roman" w:cs="Times New Roman"/>
              <w:highlight w:val="green"/>
              <w:vertAlign w:val="subscript"/>
            </w:rPr>
          </w:rPrChange>
        </w:rPr>
        <w:t>0</w:t>
      </w:r>
      <w:r w:rsidR="002B437F" w:rsidRPr="00557BC1">
        <w:rPr>
          <w:rFonts w:ascii="Georgia" w:hAnsi="Georgia" w:cs="Times New Roman"/>
          <w:sz w:val="18"/>
          <w:szCs w:val="18"/>
          <w:rPrChange w:id="1601" w:author="Jackson Halpin" w:date="2025-06-11T14:21:00Z" w16du:dateUtc="2025-06-11T18:21:00Z">
            <w:rPr>
              <w:rFonts w:ascii="Times New Roman" w:hAnsi="Times New Roman" w:cs="Times New Roman"/>
              <w:highlight w:val="green"/>
            </w:rPr>
          </w:rPrChange>
        </w:rPr>
        <w:t>-X</w:t>
      </w:r>
      <w:r w:rsidR="002B437F" w:rsidRPr="00557BC1">
        <w:rPr>
          <w:rFonts w:ascii="Georgia" w:hAnsi="Georgia" w:cs="Times New Roman"/>
          <w:sz w:val="18"/>
          <w:szCs w:val="18"/>
          <w:vertAlign w:val="subscript"/>
          <w:rPrChange w:id="1602" w:author="Jackson Halpin" w:date="2025-06-11T14:21:00Z" w16du:dateUtc="2025-06-11T18:21:00Z">
            <w:rPr>
              <w:rFonts w:ascii="Times New Roman" w:hAnsi="Times New Roman" w:cs="Times New Roman"/>
              <w:highlight w:val="green"/>
              <w:vertAlign w:val="subscript"/>
            </w:rPr>
          </w:rPrChange>
        </w:rPr>
        <w:t>1</w:t>
      </w:r>
      <w:r w:rsidR="002B437F" w:rsidRPr="00557BC1">
        <w:rPr>
          <w:rFonts w:ascii="Georgia" w:hAnsi="Georgia" w:cs="Times New Roman"/>
          <w:sz w:val="18"/>
          <w:szCs w:val="18"/>
          <w:rPrChange w:id="1603" w:author="Jackson Halpin" w:date="2025-06-11T14:21:00Z" w16du:dateUtc="2025-06-11T18:21:00Z">
            <w:rPr>
              <w:rFonts w:ascii="Times New Roman" w:hAnsi="Times New Roman" w:cs="Times New Roman"/>
              <w:highlight w:val="green"/>
            </w:rPr>
          </w:rPrChange>
        </w:rPr>
        <w:t>-X</w:t>
      </w:r>
      <w:r w:rsidR="002B437F" w:rsidRPr="00557BC1">
        <w:rPr>
          <w:rFonts w:ascii="Georgia" w:hAnsi="Georgia" w:cs="Times New Roman"/>
          <w:sz w:val="18"/>
          <w:szCs w:val="18"/>
          <w:vertAlign w:val="subscript"/>
          <w:rPrChange w:id="1604" w:author="Jackson Halpin" w:date="2025-06-11T14:21:00Z" w16du:dateUtc="2025-06-11T18:21:00Z">
            <w:rPr>
              <w:rFonts w:ascii="Times New Roman" w:hAnsi="Times New Roman" w:cs="Times New Roman"/>
              <w:highlight w:val="green"/>
              <w:vertAlign w:val="subscript"/>
            </w:rPr>
          </w:rPrChange>
        </w:rPr>
        <w:t>2</w:t>
      </w:r>
      <w:r w:rsidR="002B437F" w:rsidRPr="00557BC1">
        <w:rPr>
          <w:rFonts w:ascii="Georgia" w:hAnsi="Georgia" w:cs="Times New Roman"/>
          <w:sz w:val="18"/>
          <w:szCs w:val="18"/>
          <w:rPrChange w:id="1605" w:author="Jackson Halpin" w:date="2025-06-11T14:21:00Z" w16du:dateUtc="2025-06-11T18:21:00Z">
            <w:rPr>
              <w:rFonts w:ascii="Times New Roman" w:hAnsi="Times New Roman" w:cs="Times New Roman"/>
              <w:highlight w:val="green"/>
            </w:rPr>
          </w:rPrChange>
        </w:rPr>
        <w:t>-[LVIFWY]</w:t>
      </w:r>
      <w:r w:rsidR="002B437F" w:rsidRPr="00557BC1">
        <w:rPr>
          <w:rFonts w:ascii="Georgia" w:hAnsi="Georgia" w:cs="Times New Roman"/>
          <w:sz w:val="18"/>
          <w:szCs w:val="18"/>
          <w:vertAlign w:val="subscript"/>
          <w:rPrChange w:id="1606" w:author="Jackson Halpin" w:date="2025-06-11T14:21:00Z" w16du:dateUtc="2025-06-11T18:21:00Z">
            <w:rPr>
              <w:rFonts w:ascii="Times New Roman" w:hAnsi="Times New Roman" w:cs="Times New Roman"/>
              <w:highlight w:val="green"/>
              <w:vertAlign w:val="subscript"/>
            </w:rPr>
          </w:rPrChange>
        </w:rPr>
        <w:t xml:space="preserve">3 </w:t>
      </w:r>
      <w:r w:rsidR="002B437F" w:rsidRPr="00557BC1">
        <w:rPr>
          <w:rFonts w:ascii="Georgia" w:hAnsi="Georgia" w:cs="Times New Roman"/>
          <w:sz w:val="18"/>
          <w:szCs w:val="18"/>
          <w:rPrChange w:id="1607" w:author="Jackson Halpin" w:date="2025-06-11T14:21:00Z" w16du:dateUtc="2025-06-11T18:21:00Z">
            <w:rPr>
              <w:rFonts w:ascii="Times New Roman" w:hAnsi="Times New Roman" w:cs="Times New Roman"/>
              <w:highlight w:val="green"/>
            </w:rPr>
          </w:rPrChange>
        </w:rPr>
        <w:t>as</w:t>
      </w:r>
      <w:del w:id="1608" w:author="Jennifer Kosmatka" w:date="2025-05-31T12:36:00Z" w16du:dateUtc="2025-05-31T16:36:00Z">
        <w:r w:rsidR="002B437F" w:rsidRPr="00557BC1" w:rsidDel="00286B19">
          <w:rPr>
            <w:rFonts w:ascii="Georgia" w:hAnsi="Georgia" w:cs="Times New Roman"/>
            <w:sz w:val="18"/>
            <w:szCs w:val="18"/>
            <w:rPrChange w:id="1609" w:author="Jackson Halpin" w:date="2025-06-11T14:21:00Z" w16du:dateUtc="2025-06-11T18:21:00Z">
              <w:rPr>
                <w:rFonts w:ascii="Times New Roman" w:hAnsi="Times New Roman" w:cs="Times New Roman"/>
                <w:highlight w:val="green"/>
              </w:rPr>
            </w:rPrChange>
          </w:rPr>
          <w:delText xml:space="preserve"> the</w:delText>
        </w:r>
      </w:del>
      <w:r w:rsidR="002B437F" w:rsidRPr="00557BC1">
        <w:rPr>
          <w:rFonts w:ascii="Georgia" w:hAnsi="Georgia" w:cs="Times New Roman"/>
          <w:sz w:val="18"/>
          <w:szCs w:val="18"/>
          <w:rPrChange w:id="1610" w:author="Jackson Halpin" w:date="2025-06-11T14:21:00Z" w16du:dateUtc="2025-06-11T18:21:00Z">
            <w:rPr>
              <w:rFonts w:ascii="Times New Roman" w:hAnsi="Times New Roman" w:cs="Times New Roman"/>
              <w:highlight w:val="green"/>
            </w:rPr>
          </w:rPrChange>
        </w:rPr>
        <w:t xml:space="preserve"> “</w:t>
      </w:r>
      <w:del w:id="1611" w:author="Jennifer Kosmatka" w:date="2025-05-31T12:32:00Z" w16du:dateUtc="2025-05-31T16:32:00Z">
        <w:r w:rsidR="002B437F" w:rsidRPr="00557BC1" w:rsidDel="00286B19">
          <w:rPr>
            <w:rFonts w:ascii="Georgia" w:hAnsi="Georgia" w:cs="Times New Roman"/>
            <w:sz w:val="18"/>
            <w:szCs w:val="18"/>
            <w:rPrChange w:id="1612" w:author="Jackson Halpin" w:date="2025-06-11T14:21:00Z" w16du:dateUtc="2025-06-11T18:21:00Z">
              <w:rPr>
                <w:rFonts w:ascii="Times New Roman" w:hAnsi="Times New Roman" w:cs="Times New Roman"/>
                <w:highlight w:val="green"/>
              </w:rPr>
            </w:rPrChange>
          </w:rPr>
          <w:delText>expanded LIR</w:delText>
        </w:r>
      </w:del>
      <w:ins w:id="1613" w:author="Jennifer Kosmatka" w:date="2025-05-31T12:32:00Z" w16du:dateUtc="2025-05-31T16:32:00Z">
        <w:r w:rsidR="00286B19" w:rsidRPr="00557BC1">
          <w:rPr>
            <w:rFonts w:ascii="Georgia" w:hAnsi="Georgia" w:cs="Times New Roman"/>
            <w:sz w:val="18"/>
            <w:szCs w:val="18"/>
            <w:rPrChange w:id="1614" w:author="Jackson Halpin" w:date="2025-06-11T14:21:00Z" w16du:dateUtc="2025-06-11T18:21:00Z">
              <w:rPr>
                <w:rFonts w:ascii="Times New Roman" w:hAnsi="Times New Roman" w:cs="Times New Roman"/>
                <w:highlight w:val="green"/>
              </w:rPr>
            </w:rPrChange>
          </w:rPr>
          <w:t>LIR</w:t>
        </w:r>
      </w:ins>
      <w:ins w:id="1615" w:author="Jennifer Kosmatka" w:date="2025-05-31T12:36:00Z" w16du:dateUtc="2025-05-31T16:36:00Z">
        <w:r w:rsidR="00286B19" w:rsidRPr="00557BC1">
          <w:rPr>
            <w:rFonts w:ascii="Georgia" w:hAnsi="Georgia" w:cs="Times New Roman"/>
            <w:sz w:val="18"/>
            <w:szCs w:val="18"/>
            <w:rPrChange w:id="1616" w:author="Jackson Halpin" w:date="2025-06-11T14:21:00Z" w16du:dateUtc="2025-06-11T18:21:00Z">
              <w:rPr>
                <w:rFonts w:ascii="Times New Roman" w:hAnsi="Times New Roman" w:cs="Times New Roman"/>
                <w:highlight w:val="green"/>
              </w:rPr>
            </w:rPrChange>
          </w:rPr>
          <w:t>+</w:t>
        </w:r>
      </w:ins>
      <w:del w:id="1617" w:author="Jennifer Kosmatka" w:date="2025-05-31T12:32:00Z" w16du:dateUtc="2025-05-31T16:32:00Z">
        <w:r w:rsidR="002B437F" w:rsidRPr="00557BC1" w:rsidDel="00286B19">
          <w:rPr>
            <w:rFonts w:ascii="Georgia" w:hAnsi="Georgia" w:cs="Times New Roman"/>
            <w:sz w:val="18"/>
            <w:szCs w:val="18"/>
            <w:rPrChange w:id="1618" w:author="Jackson Halpin" w:date="2025-06-11T14:21:00Z" w16du:dateUtc="2025-06-11T18:21:00Z">
              <w:rPr>
                <w:rFonts w:ascii="Times New Roman" w:hAnsi="Times New Roman" w:cs="Times New Roman"/>
                <w:highlight w:val="green"/>
              </w:rPr>
            </w:rPrChange>
          </w:rPr>
          <w:delText>.</w:delText>
        </w:r>
      </w:del>
      <w:r w:rsidR="002B437F" w:rsidRPr="00557BC1">
        <w:rPr>
          <w:rFonts w:ascii="Georgia" w:hAnsi="Georgia" w:cs="Times New Roman"/>
          <w:sz w:val="18"/>
          <w:szCs w:val="18"/>
          <w:rPrChange w:id="1619" w:author="Jackson Halpin" w:date="2025-06-11T14:21:00Z" w16du:dateUtc="2025-06-11T18:21:00Z">
            <w:rPr>
              <w:rFonts w:ascii="Times New Roman" w:hAnsi="Times New Roman" w:cs="Times New Roman"/>
              <w:highlight w:val="green"/>
            </w:rPr>
          </w:rPrChange>
        </w:rPr>
        <w:t>”</w:t>
      </w:r>
      <w:ins w:id="1620" w:author="Jennifer Kosmatka" w:date="2025-05-31T12:32:00Z" w16du:dateUtc="2025-05-31T16:32:00Z">
        <w:r w:rsidR="00286B19" w:rsidRPr="00557BC1">
          <w:rPr>
            <w:rFonts w:ascii="Georgia" w:hAnsi="Georgia" w:cs="Times New Roman"/>
            <w:sz w:val="18"/>
            <w:szCs w:val="18"/>
            <w:rPrChange w:id="1621" w:author="Jackson Halpin" w:date="2025-06-11T14:21:00Z" w16du:dateUtc="2025-06-11T18:21:00Z">
              <w:rPr>
                <w:rFonts w:ascii="Times New Roman" w:hAnsi="Times New Roman" w:cs="Times New Roman"/>
                <w:highlight w:val="green"/>
              </w:rPr>
            </w:rPrChange>
          </w:rPr>
          <w:t xml:space="preserve"> as this redefinition </w:t>
        </w:r>
      </w:ins>
      <w:ins w:id="1622" w:author="Jennifer Kosmatka" w:date="2025-05-31T12:33:00Z" w16du:dateUtc="2025-05-31T16:33:00Z">
        <w:r w:rsidR="00286B19" w:rsidRPr="00557BC1">
          <w:rPr>
            <w:rFonts w:ascii="Georgia" w:hAnsi="Georgia" w:cs="Times New Roman"/>
            <w:sz w:val="18"/>
            <w:szCs w:val="18"/>
            <w:rPrChange w:id="1623" w:author="Jackson Halpin" w:date="2025-06-11T14:21:00Z" w16du:dateUtc="2025-06-11T18:21:00Z">
              <w:rPr>
                <w:rFonts w:ascii="Times New Roman" w:hAnsi="Times New Roman" w:cs="Times New Roman"/>
                <w:highlight w:val="green"/>
              </w:rPr>
            </w:rPrChange>
          </w:rPr>
          <w:t>reflects an expanded residue promiscuity.</w:t>
        </w:r>
      </w:ins>
      <w:r w:rsidR="002B437F" w:rsidRPr="00557BC1">
        <w:rPr>
          <w:rFonts w:ascii="Georgia" w:hAnsi="Georgia" w:cs="Times New Roman"/>
          <w:sz w:val="18"/>
          <w:szCs w:val="18"/>
          <w:rPrChange w:id="1624" w:author="Jackson Halpin" w:date="2025-06-11T14:21:00Z" w16du:dateUtc="2025-06-11T18:21:00Z">
            <w:rPr>
              <w:rFonts w:ascii="Times New Roman" w:hAnsi="Times New Roman" w:cs="Times New Roman"/>
              <w:highlight w:val="green"/>
            </w:rPr>
          </w:rPrChange>
        </w:rPr>
        <w:t xml:space="preserve"> </w:t>
      </w:r>
      <w:r w:rsidR="007029AC" w:rsidRPr="00557BC1">
        <w:rPr>
          <w:rFonts w:ascii="Georgia" w:hAnsi="Georgia" w:cs="Times New Roman"/>
          <w:sz w:val="18"/>
          <w:szCs w:val="18"/>
          <w:rPrChange w:id="1625" w:author="Jackson Halpin" w:date="2025-06-11T14:21:00Z" w16du:dateUtc="2025-06-11T18:21:00Z">
            <w:rPr>
              <w:rFonts w:ascii="Times New Roman" w:hAnsi="Times New Roman" w:cs="Times New Roman"/>
              <w:highlight w:val="green"/>
            </w:rPr>
          </w:rPrChange>
        </w:rPr>
        <w:t xml:space="preserve">To </w:t>
      </w:r>
      <w:r w:rsidR="002B437F" w:rsidRPr="00557BC1">
        <w:rPr>
          <w:rFonts w:ascii="Georgia" w:hAnsi="Georgia" w:cs="Times New Roman"/>
          <w:sz w:val="18"/>
          <w:szCs w:val="18"/>
          <w:rPrChange w:id="1626" w:author="Jackson Halpin" w:date="2025-06-11T14:21:00Z" w16du:dateUtc="2025-06-11T18:21:00Z">
            <w:rPr>
              <w:rFonts w:ascii="Times New Roman" w:hAnsi="Times New Roman" w:cs="Times New Roman"/>
              <w:highlight w:val="green"/>
            </w:rPr>
          </w:rPrChange>
        </w:rPr>
        <w:t>determine whether th</w:t>
      </w:r>
      <w:ins w:id="1627" w:author="Jennifer Kosmatka" w:date="2025-05-31T15:29:00Z" w16du:dateUtc="2025-05-31T19:29:00Z">
        <w:r w:rsidR="00D81C86" w:rsidRPr="00557BC1">
          <w:rPr>
            <w:rFonts w:ascii="Georgia" w:hAnsi="Georgia" w:cs="Times New Roman"/>
            <w:sz w:val="18"/>
            <w:szCs w:val="18"/>
            <w:rPrChange w:id="1628" w:author="Jackson Halpin" w:date="2025-06-11T14:21:00Z" w16du:dateUtc="2025-06-11T18:21:00Z">
              <w:rPr>
                <w:rFonts w:ascii="Times New Roman" w:hAnsi="Times New Roman" w:cs="Times New Roman"/>
                <w:highlight w:val="green"/>
              </w:rPr>
            </w:rPrChange>
          </w:rPr>
          <w:t>is</w:t>
        </w:r>
      </w:ins>
      <w:del w:id="1629" w:author="Jennifer Kosmatka" w:date="2025-05-31T15:29:00Z" w16du:dateUtc="2025-05-31T19:29:00Z">
        <w:r w:rsidR="002B437F" w:rsidRPr="00557BC1" w:rsidDel="00D81C86">
          <w:rPr>
            <w:rFonts w:ascii="Georgia" w:hAnsi="Georgia" w:cs="Times New Roman"/>
            <w:sz w:val="18"/>
            <w:szCs w:val="18"/>
            <w:rPrChange w:id="1630" w:author="Jackson Halpin" w:date="2025-06-11T14:21:00Z" w16du:dateUtc="2025-06-11T18:21:00Z">
              <w:rPr>
                <w:rFonts w:ascii="Times New Roman" w:hAnsi="Times New Roman" w:cs="Times New Roman"/>
                <w:highlight w:val="green"/>
              </w:rPr>
            </w:rPrChange>
          </w:rPr>
          <w:delText>e</w:delText>
        </w:r>
      </w:del>
      <w:r w:rsidR="002B437F" w:rsidRPr="00557BC1">
        <w:rPr>
          <w:rFonts w:ascii="Georgia" w:hAnsi="Georgia" w:cs="Times New Roman"/>
          <w:sz w:val="18"/>
          <w:szCs w:val="18"/>
          <w:rPrChange w:id="1631" w:author="Jackson Halpin" w:date="2025-06-11T14:21:00Z" w16du:dateUtc="2025-06-11T18:21:00Z">
            <w:rPr>
              <w:rFonts w:ascii="Times New Roman" w:hAnsi="Times New Roman" w:cs="Times New Roman"/>
              <w:highlight w:val="green"/>
            </w:rPr>
          </w:rPrChange>
        </w:rPr>
        <w:t xml:space="preserve"> </w:t>
      </w:r>
      <w:del w:id="1632" w:author="Jennifer Kosmatka" w:date="2025-05-31T12:37:00Z" w16du:dateUtc="2025-05-31T16:37:00Z">
        <w:r w:rsidR="002B437F" w:rsidRPr="00557BC1" w:rsidDel="00286B19">
          <w:rPr>
            <w:rFonts w:ascii="Georgia" w:hAnsi="Georgia" w:cs="Times New Roman"/>
            <w:sz w:val="18"/>
            <w:szCs w:val="18"/>
            <w:rPrChange w:id="1633" w:author="Jackson Halpin" w:date="2025-06-11T14:21:00Z" w16du:dateUtc="2025-06-11T18:21:00Z">
              <w:rPr>
                <w:rFonts w:ascii="Times New Roman" w:hAnsi="Times New Roman" w:cs="Times New Roman"/>
                <w:highlight w:val="green"/>
              </w:rPr>
            </w:rPrChange>
          </w:rPr>
          <w:delText xml:space="preserve">expanded </w:delText>
        </w:r>
      </w:del>
      <w:ins w:id="1634" w:author="Jennifer Kosmatka" w:date="2025-05-31T12:37:00Z" w16du:dateUtc="2025-05-31T16:37:00Z">
        <w:r w:rsidR="00286B19" w:rsidRPr="00557BC1">
          <w:rPr>
            <w:rFonts w:ascii="Georgia" w:hAnsi="Georgia" w:cs="Times New Roman"/>
            <w:sz w:val="18"/>
            <w:szCs w:val="18"/>
            <w:rPrChange w:id="1635" w:author="Jackson Halpin" w:date="2025-06-11T14:21:00Z" w16du:dateUtc="2025-06-11T18:21:00Z">
              <w:rPr>
                <w:rFonts w:ascii="Times New Roman" w:hAnsi="Times New Roman" w:cs="Times New Roman"/>
                <w:highlight w:val="green"/>
              </w:rPr>
            </w:rPrChange>
          </w:rPr>
          <w:t xml:space="preserve">superset of the canonical </w:t>
        </w:r>
      </w:ins>
      <w:r w:rsidR="002B437F" w:rsidRPr="00557BC1">
        <w:rPr>
          <w:rFonts w:ascii="Georgia" w:hAnsi="Georgia" w:cs="Times New Roman"/>
          <w:sz w:val="18"/>
          <w:szCs w:val="18"/>
          <w:rPrChange w:id="1636" w:author="Jackson Halpin" w:date="2025-06-11T14:21:00Z" w16du:dateUtc="2025-06-11T18:21:00Z">
            <w:rPr>
              <w:rFonts w:ascii="Times New Roman" w:hAnsi="Times New Roman" w:cs="Times New Roman"/>
              <w:highlight w:val="green"/>
            </w:rPr>
          </w:rPrChange>
        </w:rPr>
        <w:t>LIR can support binding</w:t>
      </w:r>
      <w:r w:rsidR="007029AC" w:rsidRPr="00557BC1">
        <w:rPr>
          <w:rFonts w:ascii="Georgia" w:hAnsi="Georgia" w:cs="Times New Roman"/>
          <w:sz w:val="18"/>
          <w:szCs w:val="18"/>
          <w:rPrChange w:id="1637" w:author="Jackson Halpin" w:date="2025-06-11T14:21:00Z" w16du:dateUtc="2025-06-11T18:21:00Z">
            <w:rPr>
              <w:rFonts w:ascii="Times New Roman" w:hAnsi="Times New Roman" w:cs="Times New Roman"/>
              <w:highlight w:val="green"/>
            </w:rPr>
          </w:rPrChange>
        </w:rPr>
        <w:t xml:space="preserve">, we selected </w:t>
      </w:r>
      <w:r w:rsidR="00C31424" w:rsidRPr="00557BC1">
        <w:rPr>
          <w:rFonts w:ascii="Georgia" w:hAnsi="Georgia" w:cs="Times New Roman"/>
          <w:sz w:val="18"/>
          <w:szCs w:val="18"/>
          <w:rPrChange w:id="1638" w:author="Jackson Halpin" w:date="2025-06-11T14:21:00Z" w16du:dateUtc="2025-06-11T18:21:00Z">
            <w:rPr>
              <w:rFonts w:ascii="Times New Roman" w:hAnsi="Times New Roman" w:cs="Times New Roman"/>
              <w:highlight w:val="green"/>
            </w:rPr>
          </w:rPrChange>
        </w:rPr>
        <w:t xml:space="preserve">three </w:t>
      </w:r>
      <w:r w:rsidR="00DB2B58" w:rsidRPr="00557BC1">
        <w:rPr>
          <w:rFonts w:ascii="Georgia" w:hAnsi="Georgia" w:cs="Times New Roman"/>
          <w:sz w:val="18"/>
          <w:szCs w:val="18"/>
          <w:rPrChange w:id="1639" w:author="Jackson Halpin" w:date="2025-06-11T14:21:00Z" w16du:dateUtc="2025-06-11T18:21:00Z">
            <w:rPr>
              <w:rFonts w:ascii="Times New Roman" w:hAnsi="Times New Roman" w:cs="Times New Roman"/>
              <w:highlight w:val="green"/>
            </w:rPr>
          </w:rPrChange>
        </w:rPr>
        <w:t>highly enriching</w:t>
      </w:r>
      <w:r w:rsidR="007029AC" w:rsidRPr="00557BC1">
        <w:rPr>
          <w:rFonts w:ascii="Georgia" w:hAnsi="Georgia" w:cs="Times New Roman"/>
          <w:sz w:val="18"/>
          <w:szCs w:val="18"/>
          <w:rPrChange w:id="1640" w:author="Jackson Halpin" w:date="2025-06-11T14:21:00Z" w16du:dateUtc="2025-06-11T18:21:00Z">
            <w:rPr>
              <w:rFonts w:ascii="Times New Roman" w:hAnsi="Times New Roman" w:cs="Times New Roman"/>
              <w:highlight w:val="green"/>
            </w:rPr>
          </w:rPrChange>
        </w:rPr>
        <w:t xml:space="preserve"> </w:t>
      </w:r>
      <w:r w:rsidR="00C31424" w:rsidRPr="00557BC1">
        <w:rPr>
          <w:rFonts w:ascii="Georgia" w:hAnsi="Georgia" w:cs="Times New Roman"/>
          <w:sz w:val="18"/>
          <w:szCs w:val="18"/>
          <w:rPrChange w:id="1641" w:author="Jackson Halpin" w:date="2025-06-11T14:21:00Z" w16du:dateUtc="2025-06-11T18:21:00Z">
            <w:rPr>
              <w:rFonts w:ascii="Times New Roman" w:hAnsi="Times New Roman" w:cs="Times New Roman"/>
              <w:highlight w:val="green"/>
            </w:rPr>
          </w:rPrChange>
        </w:rPr>
        <w:t xml:space="preserve">peptides bearing </w:t>
      </w:r>
      <w:del w:id="1642" w:author="Jennifer Kosmatka" w:date="2025-05-31T12:37:00Z" w16du:dateUtc="2025-05-31T16:37:00Z">
        <w:r w:rsidR="002B437F" w:rsidRPr="00557BC1" w:rsidDel="00286B19">
          <w:rPr>
            <w:rFonts w:ascii="Georgia" w:hAnsi="Georgia" w:cs="Times New Roman"/>
            <w:sz w:val="18"/>
            <w:szCs w:val="18"/>
            <w:rPrChange w:id="1643" w:author="Jackson Halpin" w:date="2025-06-11T14:21:00Z" w16du:dateUtc="2025-06-11T18:21:00Z">
              <w:rPr>
                <w:rFonts w:ascii="Times New Roman" w:hAnsi="Times New Roman" w:cs="Times New Roman"/>
                <w:highlight w:val="green"/>
              </w:rPr>
            </w:rPrChange>
          </w:rPr>
          <w:delText>expanded-</w:delText>
        </w:r>
        <w:r w:rsidR="007029AC" w:rsidRPr="00557BC1" w:rsidDel="00286B19">
          <w:rPr>
            <w:rFonts w:ascii="Georgia" w:hAnsi="Georgia" w:cs="Times New Roman"/>
            <w:sz w:val="18"/>
            <w:szCs w:val="18"/>
            <w:rPrChange w:id="1644" w:author="Jackson Halpin" w:date="2025-06-11T14:21:00Z" w16du:dateUtc="2025-06-11T18:21:00Z">
              <w:rPr>
                <w:rFonts w:ascii="Times New Roman" w:hAnsi="Times New Roman" w:cs="Times New Roman"/>
                <w:highlight w:val="green"/>
              </w:rPr>
            </w:rPrChange>
          </w:rPr>
          <w:delText>LI</w:delText>
        </w:r>
        <w:r w:rsidR="002B437F" w:rsidRPr="00557BC1" w:rsidDel="00286B19">
          <w:rPr>
            <w:rFonts w:ascii="Georgia" w:hAnsi="Georgia" w:cs="Times New Roman"/>
            <w:sz w:val="18"/>
            <w:szCs w:val="18"/>
            <w:rPrChange w:id="1645" w:author="Jackson Halpin" w:date="2025-06-11T14:21:00Z" w16du:dateUtc="2025-06-11T18:21:00Z">
              <w:rPr>
                <w:rFonts w:ascii="Times New Roman" w:hAnsi="Times New Roman" w:cs="Times New Roman"/>
                <w:highlight w:val="green"/>
              </w:rPr>
            </w:rPrChange>
          </w:rPr>
          <w:delText>R</w:delText>
        </w:r>
      </w:del>
      <w:ins w:id="1646" w:author="Jennifer Kosmatka" w:date="2025-05-31T12:37:00Z" w16du:dateUtc="2025-05-31T16:37:00Z">
        <w:r w:rsidR="00286B19" w:rsidRPr="00557BC1">
          <w:rPr>
            <w:rFonts w:ascii="Georgia" w:hAnsi="Georgia" w:cs="Times New Roman"/>
            <w:sz w:val="18"/>
            <w:szCs w:val="18"/>
            <w:rPrChange w:id="1647" w:author="Jackson Halpin" w:date="2025-06-11T14:21:00Z" w16du:dateUtc="2025-06-11T18:21:00Z">
              <w:rPr>
                <w:rFonts w:ascii="Times New Roman" w:hAnsi="Times New Roman" w:cs="Times New Roman"/>
                <w:highlight w:val="green"/>
              </w:rPr>
            </w:rPrChange>
          </w:rPr>
          <w:t>LIR+</w:t>
        </w:r>
      </w:ins>
      <w:r w:rsidR="00C31424" w:rsidRPr="00557BC1">
        <w:rPr>
          <w:rFonts w:ascii="Georgia" w:hAnsi="Georgia" w:cs="Times New Roman"/>
          <w:sz w:val="18"/>
          <w:szCs w:val="18"/>
          <w:rPrChange w:id="1648" w:author="Jackson Halpin" w:date="2025-06-11T14:21:00Z" w16du:dateUtc="2025-06-11T18:21:00Z">
            <w:rPr>
              <w:rFonts w:ascii="Times New Roman" w:hAnsi="Times New Roman" w:cs="Times New Roman"/>
              <w:highlight w:val="green"/>
            </w:rPr>
          </w:rPrChange>
        </w:rPr>
        <w:t xml:space="preserve"> sequences</w:t>
      </w:r>
      <w:r w:rsidR="00E335C6" w:rsidRPr="00557BC1">
        <w:rPr>
          <w:rFonts w:ascii="Georgia" w:hAnsi="Georgia" w:cs="Times New Roman"/>
          <w:sz w:val="18"/>
          <w:szCs w:val="18"/>
          <w:rPrChange w:id="1649" w:author="Jackson Halpin" w:date="2025-06-11T14:21:00Z" w16du:dateUtc="2025-06-11T18:21:00Z">
            <w:rPr>
              <w:rFonts w:ascii="Times New Roman" w:hAnsi="Times New Roman" w:cs="Times New Roman"/>
              <w:highlight w:val="green"/>
            </w:rPr>
          </w:rPrChange>
        </w:rPr>
        <w:t>:</w:t>
      </w:r>
      <w:r w:rsidR="00C31424" w:rsidRPr="00557BC1">
        <w:rPr>
          <w:rFonts w:ascii="Georgia" w:hAnsi="Georgia" w:cs="Times New Roman"/>
          <w:sz w:val="18"/>
          <w:szCs w:val="18"/>
          <w:rPrChange w:id="1650" w:author="Jackson Halpin" w:date="2025-06-11T14:21:00Z" w16du:dateUtc="2025-06-11T18:21:00Z">
            <w:rPr>
              <w:rFonts w:ascii="Times New Roman" w:hAnsi="Times New Roman" w:cs="Times New Roman"/>
              <w:highlight w:val="green"/>
            </w:rPr>
          </w:rPrChange>
        </w:rPr>
        <w:t xml:space="preserve"> </w:t>
      </w:r>
      <w:r w:rsidR="00CE7E66" w:rsidRPr="00557BC1">
        <w:rPr>
          <w:rFonts w:ascii="Georgia" w:hAnsi="Georgia" w:cs="Times New Roman"/>
          <w:sz w:val="18"/>
          <w:szCs w:val="18"/>
          <w:rPrChange w:id="1651" w:author="Jackson Halpin" w:date="2025-06-11T14:21:00Z" w16du:dateUtc="2025-06-11T18:21:00Z">
            <w:rPr>
              <w:rFonts w:ascii="Times New Roman" w:hAnsi="Times New Roman" w:cs="Times New Roman"/>
              <w:highlight w:val="green"/>
            </w:rPr>
          </w:rPrChange>
        </w:rPr>
        <w:t>DYH12</w:t>
      </w:r>
      <w:r w:rsidR="00CE7E66" w:rsidRPr="00557BC1">
        <w:rPr>
          <w:rFonts w:ascii="Georgia" w:hAnsi="Georgia" w:cs="Times New Roman"/>
          <w:sz w:val="18"/>
          <w:szCs w:val="18"/>
          <w:vertAlign w:val="superscript"/>
          <w:rPrChange w:id="1652" w:author="Jackson Halpin" w:date="2025-06-11T14:21:00Z" w16du:dateUtc="2025-06-11T18:21:00Z">
            <w:rPr>
              <w:rFonts w:ascii="Times New Roman" w:hAnsi="Times New Roman" w:cs="Times New Roman"/>
              <w:highlight w:val="green"/>
              <w:vertAlign w:val="superscript"/>
            </w:rPr>
          </w:rPrChange>
        </w:rPr>
        <w:t>422-445</w:t>
      </w:r>
      <w:r w:rsidR="00CE7E66" w:rsidRPr="00557BC1">
        <w:rPr>
          <w:rFonts w:ascii="Georgia" w:hAnsi="Georgia" w:cs="Times New Roman"/>
          <w:sz w:val="18"/>
          <w:szCs w:val="18"/>
          <w:rPrChange w:id="1653" w:author="Jackson Halpin" w:date="2025-06-11T14:21:00Z" w16du:dateUtc="2025-06-11T18:21:00Z">
            <w:rPr>
              <w:rFonts w:ascii="Times New Roman" w:hAnsi="Times New Roman" w:cs="Times New Roman"/>
              <w:highlight w:val="green"/>
            </w:rPr>
          </w:rPrChange>
        </w:rPr>
        <w:t>*</w:t>
      </w:r>
      <w:r w:rsidR="00C31424" w:rsidRPr="00557BC1">
        <w:rPr>
          <w:rFonts w:ascii="Georgia" w:hAnsi="Georgia" w:cs="Times New Roman"/>
          <w:sz w:val="18"/>
          <w:szCs w:val="18"/>
          <w:rPrChange w:id="1654" w:author="Jackson Halpin" w:date="2025-06-11T14:21:00Z" w16du:dateUtc="2025-06-11T18:21:00Z">
            <w:rPr>
              <w:rFonts w:ascii="Times New Roman" w:hAnsi="Times New Roman" w:cs="Times New Roman"/>
              <w:highlight w:val="green"/>
            </w:rPr>
          </w:rPrChange>
        </w:rPr>
        <w:t xml:space="preserve"> </w:t>
      </w:r>
      <w:r w:rsidR="00E335C6" w:rsidRPr="00557BC1">
        <w:rPr>
          <w:rFonts w:ascii="Georgia" w:hAnsi="Georgia" w:cs="Times New Roman"/>
          <w:sz w:val="18"/>
          <w:szCs w:val="18"/>
          <w:rPrChange w:id="1655" w:author="Jackson Halpin" w:date="2025-06-11T14:21:00Z" w16du:dateUtc="2025-06-11T18:21:00Z">
            <w:rPr>
              <w:rFonts w:ascii="Times New Roman" w:hAnsi="Times New Roman" w:cs="Times New Roman"/>
              <w:highlight w:val="green"/>
            </w:rPr>
          </w:rPrChange>
        </w:rPr>
        <w:t>with</w:t>
      </w:r>
      <w:r w:rsidR="00C31424" w:rsidRPr="00557BC1">
        <w:rPr>
          <w:rFonts w:ascii="Georgia" w:hAnsi="Georgia" w:cs="Times New Roman"/>
          <w:sz w:val="18"/>
          <w:szCs w:val="18"/>
          <w:rPrChange w:id="1656" w:author="Jackson Halpin" w:date="2025-06-11T14:21:00Z" w16du:dateUtc="2025-06-11T18:21:00Z">
            <w:rPr>
              <w:rFonts w:ascii="Times New Roman" w:hAnsi="Times New Roman" w:cs="Times New Roman"/>
              <w:highlight w:val="green"/>
            </w:rPr>
          </w:rPrChange>
        </w:rPr>
        <w:t xml:space="preserve"> two </w:t>
      </w:r>
      <w:del w:id="1657" w:author="Jennifer Kosmatka" w:date="2025-05-31T12:37:00Z" w16du:dateUtc="2025-05-31T16:37:00Z">
        <w:r w:rsidR="002B437F" w:rsidRPr="00557BC1" w:rsidDel="00286B19">
          <w:rPr>
            <w:rFonts w:ascii="Georgia" w:hAnsi="Georgia" w:cs="Times New Roman"/>
            <w:sz w:val="18"/>
            <w:szCs w:val="18"/>
            <w:rPrChange w:id="1658" w:author="Jackson Halpin" w:date="2025-06-11T14:21:00Z" w16du:dateUtc="2025-06-11T18:21:00Z">
              <w:rPr>
                <w:rFonts w:ascii="Times New Roman" w:hAnsi="Times New Roman" w:cs="Times New Roman"/>
                <w:highlight w:val="green"/>
              </w:rPr>
            </w:rPrChange>
          </w:rPr>
          <w:delText>expanded-</w:delText>
        </w:r>
        <w:r w:rsidR="00C31424" w:rsidRPr="00557BC1" w:rsidDel="00286B19">
          <w:rPr>
            <w:rFonts w:ascii="Georgia" w:hAnsi="Georgia" w:cs="Times New Roman"/>
            <w:sz w:val="18"/>
            <w:szCs w:val="18"/>
            <w:rPrChange w:id="1659" w:author="Jackson Halpin" w:date="2025-06-11T14:21:00Z" w16du:dateUtc="2025-06-11T18:21:00Z">
              <w:rPr>
                <w:rFonts w:ascii="Times New Roman" w:hAnsi="Times New Roman" w:cs="Times New Roman"/>
                <w:highlight w:val="green"/>
              </w:rPr>
            </w:rPrChange>
          </w:rPr>
          <w:delText>LIR</w:delText>
        </w:r>
      </w:del>
      <w:ins w:id="1660" w:author="Jennifer Kosmatka" w:date="2025-05-31T12:37:00Z" w16du:dateUtc="2025-05-31T16:37:00Z">
        <w:r w:rsidR="00286B19" w:rsidRPr="00557BC1">
          <w:rPr>
            <w:rFonts w:ascii="Georgia" w:hAnsi="Georgia" w:cs="Times New Roman"/>
            <w:sz w:val="18"/>
            <w:szCs w:val="18"/>
            <w:rPrChange w:id="1661" w:author="Jackson Halpin" w:date="2025-06-11T14:21:00Z" w16du:dateUtc="2025-06-11T18:21:00Z">
              <w:rPr>
                <w:rFonts w:ascii="Times New Roman" w:hAnsi="Times New Roman" w:cs="Times New Roman"/>
                <w:highlight w:val="green"/>
              </w:rPr>
            </w:rPrChange>
          </w:rPr>
          <w:t>LIR</w:t>
        </w:r>
      </w:ins>
      <w:ins w:id="1662" w:author="Jennifer Kosmatka" w:date="2025-05-31T12:38:00Z" w16du:dateUtc="2025-05-31T16:38:00Z">
        <w:r w:rsidR="00286B19" w:rsidRPr="00557BC1">
          <w:rPr>
            <w:rFonts w:ascii="Georgia" w:hAnsi="Georgia" w:cs="Times New Roman"/>
            <w:sz w:val="18"/>
            <w:szCs w:val="18"/>
            <w:rPrChange w:id="1663" w:author="Jackson Halpin" w:date="2025-06-11T14:21:00Z" w16du:dateUtc="2025-06-11T18:21:00Z">
              <w:rPr>
                <w:rFonts w:ascii="Times New Roman" w:hAnsi="Times New Roman" w:cs="Times New Roman"/>
                <w:highlight w:val="green"/>
              </w:rPr>
            </w:rPrChange>
          </w:rPr>
          <w:t>+</w:t>
        </w:r>
      </w:ins>
      <w:r w:rsidR="00C31424" w:rsidRPr="00557BC1">
        <w:rPr>
          <w:rFonts w:ascii="Georgia" w:hAnsi="Georgia" w:cs="Times New Roman"/>
          <w:sz w:val="18"/>
          <w:szCs w:val="18"/>
          <w:rPrChange w:id="1664" w:author="Jackson Halpin" w:date="2025-06-11T14:21:00Z" w16du:dateUtc="2025-06-11T18:21:00Z">
            <w:rPr>
              <w:rFonts w:ascii="Times New Roman" w:hAnsi="Times New Roman" w:cs="Times New Roman"/>
              <w:highlight w:val="green"/>
            </w:rPr>
          </w:rPrChange>
        </w:rPr>
        <w:t xml:space="preserve"> sequences; PAR11</w:t>
      </w:r>
      <w:r w:rsidR="00C31424" w:rsidRPr="00557BC1">
        <w:rPr>
          <w:rFonts w:ascii="Georgia" w:hAnsi="Georgia" w:cs="Times New Roman"/>
          <w:sz w:val="18"/>
          <w:szCs w:val="18"/>
          <w:vertAlign w:val="superscript"/>
          <w:rPrChange w:id="1665" w:author="Jackson Halpin" w:date="2025-06-11T14:21:00Z" w16du:dateUtc="2025-06-11T18:21:00Z">
            <w:rPr>
              <w:rFonts w:ascii="Times New Roman" w:hAnsi="Times New Roman" w:cs="Times New Roman"/>
              <w:highlight w:val="green"/>
              <w:vertAlign w:val="superscript"/>
            </w:rPr>
          </w:rPrChange>
        </w:rPr>
        <w:t>8-37</w:t>
      </w:r>
      <w:r w:rsidR="00C31424" w:rsidRPr="00557BC1">
        <w:rPr>
          <w:rFonts w:ascii="Georgia" w:hAnsi="Georgia" w:cs="Times New Roman"/>
          <w:sz w:val="18"/>
          <w:szCs w:val="18"/>
          <w:rPrChange w:id="1666" w:author="Jackson Halpin" w:date="2025-06-11T14:21:00Z" w16du:dateUtc="2025-06-11T18:21:00Z">
            <w:rPr>
              <w:rFonts w:ascii="Times New Roman" w:hAnsi="Times New Roman" w:cs="Times New Roman"/>
              <w:highlight w:val="green"/>
            </w:rPr>
          </w:rPrChange>
        </w:rPr>
        <w:t xml:space="preserve"> </w:t>
      </w:r>
      <w:r w:rsidR="00E335C6" w:rsidRPr="00557BC1">
        <w:rPr>
          <w:rFonts w:ascii="Georgia" w:hAnsi="Georgia" w:cs="Times New Roman"/>
          <w:sz w:val="18"/>
          <w:szCs w:val="18"/>
          <w:rPrChange w:id="1667" w:author="Jackson Halpin" w:date="2025-06-11T14:21:00Z" w16du:dateUtc="2025-06-11T18:21:00Z">
            <w:rPr>
              <w:rFonts w:ascii="Times New Roman" w:hAnsi="Times New Roman" w:cs="Times New Roman"/>
              <w:highlight w:val="green"/>
            </w:rPr>
          </w:rPrChange>
        </w:rPr>
        <w:t>with</w:t>
      </w:r>
      <w:r w:rsidR="00C31424" w:rsidRPr="00557BC1">
        <w:rPr>
          <w:rFonts w:ascii="Georgia" w:hAnsi="Georgia" w:cs="Times New Roman"/>
          <w:sz w:val="18"/>
          <w:szCs w:val="18"/>
          <w:rPrChange w:id="1668" w:author="Jackson Halpin" w:date="2025-06-11T14:21:00Z" w16du:dateUtc="2025-06-11T18:21:00Z">
            <w:rPr>
              <w:rFonts w:ascii="Times New Roman" w:hAnsi="Times New Roman" w:cs="Times New Roman"/>
              <w:highlight w:val="green"/>
            </w:rPr>
          </w:rPrChange>
        </w:rPr>
        <w:t xml:space="preserve"> a single </w:t>
      </w:r>
      <w:del w:id="1669" w:author="Jennifer Kosmatka" w:date="2025-05-31T12:38:00Z" w16du:dateUtc="2025-05-31T16:38:00Z">
        <w:r w:rsidR="002B437F" w:rsidRPr="00557BC1" w:rsidDel="00286B19">
          <w:rPr>
            <w:rFonts w:ascii="Georgia" w:hAnsi="Georgia" w:cs="Times New Roman"/>
            <w:sz w:val="18"/>
            <w:szCs w:val="18"/>
            <w:rPrChange w:id="1670" w:author="Jackson Halpin" w:date="2025-06-11T14:21:00Z" w16du:dateUtc="2025-06-11T18:21:00Z">
              <w:rPr>
                <w:rFonts w:ascii="Times New Roman" w:hAnsi="Times New Roman" w:cs="Times New Roman"/>
                <w:highlight w:val="green"/>
              </w:rPr>
            </w:rPrChange>
          </w:rPr>
          <w:delText>expanded-LIR</w:delText>
        </w:r>
      </w:del>
      <w:ins w:id="1671" w:author="Jennifer Kosmatka" w:date="2025-05-31T12:38:00Z" w16du:dateUtc="2025-05-31T16:38:00Z">
        <w:r w:rsidR="00286B19" w:rsidRPr="00557BC1">
          <w:rPr>
            <w:rFonts w:ascii="Georgia" w:hAnsi="Georgia" w:cs="Times New Roman"/>
            <w:sz w:val="18"/>
            <w:szCs w:val="18"/>
            <w:rPrChange w:id="1672" w:author="Jackson Halpin" w:date="2025-06-11T14:21:00Z" w16du:dateUtc="2025-06-11T18:21:00Z">
              <w:rPr>
                <w:rFonts w:ascii="Times New Roman" w:hAnsi="Times New Roman" w:cs="Times New Roman"/>
                <w:highlight w:val="green"/>
              </w:rPr>
            </w:rPrChange>
          </w:rPr>
          <w:t>LIR+</w:t>
        </w:r>
      </w:ins>
      <w:r w:rsidR="002B437F" w:rsidRPr="00557BC1">
        <w:rPr>
          <w:rFonts w:ascii="Georgia" w:hAnsi="Georgia" w:cs="Times New Roman"/>
          <w:sz w:val="18"/>
          <w:szCs w:val="18"/>
          <w:rPrChange w:id="1673" w:author="Jackson Halpin" w:date="2025-06-11T14:21:00Z" w16du:dateUtc="2025-06-11T18:21:00Z">
            <w:rPr>
              <w:rFonts w:ascii="Times New Roman" w:hAnsi="Times New Roman" w:cs="Times New Roman"/>
              <w:highlight w:val="green"/>
            </w:rPr>
          </w:rPrChange>
        </w:rPr>
        <w:t xml:space="preserve"> sequence</w:t>
      </w:r>
      <w:r w:rsidR="00C31424" w:rsidRPr="00557BC1">
        <w:rPr>
          <w:rFonts w:ascii="Georgia" w:hAnsi="Georgia" w:cs="Times New Roman"/>
          <w:sz w:val="18"/>
          <w:szCs w:val="18"/>
          <w:rPrChange w:id="1674" w:author="Jackson Halpin" w:date="2025-06-11T14:21:00Z" w16du:dateUtc="2025-06-11T18:21:00Z">
            <w:rPr>
              <w:rFonts w:ascii="Times New Roman" w:hAnsi="Times New Roman" w:cs="Times New Roman"/>
              <w:highlight w:val="green"/>
            </w:rPr>
          </w:rPrChange>
        </w:rPr>
        <w:t xml:space="preserve">, and </w:t>
      </w:r>
      <w:r w:rsidR="000D27D5" w:rsidRPr="00557BC1">
        <w:rPr>
          <w:rFonts w:ascii="Georgia" w:hAnsi="Georgia" w:cs="Times New Roman"/>
          <w:sz w:val="18"/>
          <w:szCs w:val="18"/>
          <w:rPrChange w:id="1675" w:author="Jackson Halpin" w:date="2025-06-11T14:21:00Z" w16du:dateUtc="2025-06-11T18:21:00Z">
            <w:rPr>
              <w:rFonts w:ascii="Times New Roman" w:hAnsi="Times New Roman" w:cs="Times New Roman"/>
              <w:highlight w:val="green"/>
            </w:rPr>
          </w:rPrChange>
        </w:rPr>
        <w:t>CTSL2</w:t>
      </w:r>
      <w:r w:rsidR="000D27D5" w:rsidRPr="00557BC1">
        <w:rPr>
          <w:rFonts w:ascii="Georgia" w:hAnsi="Georgia" w:cs="Times New Roman"/>
          <w:sz w:val="18"/>
          <w:szCs w:val="18"/>
          <w:vertAlign w:val="superscript"/>
          <w:rPrChange w:id="1676" w:author="Jackson Halpin" w:date="2025-06-11T14:21:00Z" w16du:dateUtc="2025-06-11T18:21:00Z">
            <w:rPr>
              <w:rFonts w:ascii="Times New Roman" w:hAnsi="Times New Roman" w:cs="Times New Roman"/>
              <w:highlight w:val="green"/>
              <w:vertAlign w:val="superscript"/>
            </w:rPr>
          </w:rPrChange>
        </w:rPr>
        <w:t>233-262</w:t>
      </w:r>
      <w:r w:rsidR="00E335C6" w:rsidRPr="00557BC1">
        <w:rPr>
          <w:rFonts w:ascii="Georgia" w:hAnsi="Georgia" w:cs="Times New Roman"/>
          <w:sz w:val="18"/>
          <w:szCs w:val="18"/>
          <w:rPrChange w:id="1677" w:author="Jackson Halpin" w:date="2025-06-11T14:21:00Z" w16du:dateUtc="2025-06-11T18:21:00Z">
            <w:rPr>
              <w:rFonts w:ascii="Times New Roman" w:hAnsi="Times New Roman" w:cs="Times New Roman"/>
              <w:highlight w:val="green"/>
            </w:rPr>
          </w:rPrChange>
        </w:rPr>
        <w:t xml:space="preserve"> with</w:t>
      </w:r>
      <w:r w:rsidR="00C31424" w:rsidRPr="00557BC1">
        <w:rPr>
          <w:rFonts w:ascii="Georgia" w:hAnsi="Georgia" w:cs="Times New Roman"/>
          <w:sz w:val="18"/>
          <w:szCs w:val="18"/>
          <w:rPrChange w:id="1678" w:author="Jackson Halpin" w:date="2025-06-11T14:21:00Z" w16du:dateUtc="2025-06-11T18:21:00Z">
            <w:rPr>
              <w:rFonts w:ascii="Times New Roman" w:hAnsi="Times New Roman" w:cs="Times New Roman"/>
              <w:highlight w:val="green"/>
            </w:rPr>
          </w:rPrChange>
        </w:rPr>
        <w:t xml:space="preserve"> both a </w:t>
      </w:r>
      <w:r w:rsidR="008E59A6" w:rsidRPr="00557BC1">
        <w:rPr>
          <w:rFonts w:ascii="Georgia" w:hAnsi="Georgia" w:cs="Times New Roman"/>
          <w:sz w:val="18"/>
          <w:szCs w:val="18"/>
          <w:rPrChange w:id="1679" w:author="Jackson Halpin" w:date="2025-06-11T14:21:00Z" w16du:dateUtc="2025-06-11T18:21:00Z">
            <w:rPr>
              <w:rFonts w:ascii="Times New Roman" w:hAnsi="Times New Roman" w:cs="Times New Roman"/>
              <w:highlight w:val="green"/>
            </w:rPr>
          </w:rPrChange>
        </w:rPr>
        <w:t xml:space="preserve">canonical LIR </w:t>
      </w:r>
      <w:r w:rsidR="00C31424" w:rsidRPr="00557BC1">
        <w:rPr>
          <w:rFonts w:ascii="Georgia" w:hAnsi="Georgia" w:cs="Times New Roman"/>
          <w:sz w:val="18"/>
          <w:szCs w:val="18"/>
          <w:rPrChange w:id="1680" w:author="Jackson Halpin" w:date="2025-06-11T14:21:00Z" w16du:dateUtc="2025-06-11T18:21:00Z">
            <w:rPr>
              <w:rFonts w:ascii="Times New Roman" w:hAnsi="Times New Roman" w:cs="Times New Roman"/>
              <w:highlight w:val="green"/>
            </w:rPr>
          </w:rPrChange>
        </w:rPr>
        <w:t xml:space="preserve">and </w:t>
      </w:r>
      <w:del w:id="1681" w:author="Jennifer Kosmatka" w:date="2025-05-31T12:38:00Z" w16du:dateUtc="2025-05-31T16:38:00Z">
        <w:r w:rsidR="002B437F" w:rsidRPr="00557BC1" w:rsidDel="00286B19">
          <w:rPr>
            <w:rFonts w:ascii="Georgia" w:hAnsi="Georgia" w:cs="Times New Roman"/>
            <w:sz w:val="18"/>
            <w:szCs w:val="18"/>
            <w:rPrChange w:id="1682" w:author="Jackson Halpin" w:date="2025-06-11T14:21:00Z" w16du:dateUtc="2025-06-11T18:21:00Z">
              <w:rPr>
                <w:rFonts w:ascii="Times New Roman" w:hAnsi="Times New Roman" w:cs="Times New Roman"/>
                <w:highlight w:val="green"/>
              </w:rPr>
            </w:rPrChange>
          </w:rPr>
          <w:delText>an expanded LIR</w:delText>
        </w:r>
      </w:del>
      <w:ins w:id="1683" w:author="Jennifer Kosmatka" w:date="2025-05-31T12:38:00Z" w16du:dateUtc="2025-05-31T16:38:00Z">
        <w:r w:rsidR="00286B19" w:rsidRPr="00557BC1">
          <w:rPr>
            <w:rFonts w:ascii="Georgia" w:hAnsi="Georgia" w:cs="Times New Roman"/>
            <w:sz w:val="18"/>
            <w:szCs w:val="18"/>
            <w:rPrChange w:id="1684" w:author="Jackson Halpin" w:date="2025-06-11T14:21:00Z" w16du:dateUtc="2025-06-11T18:21:00Z">
              <w:rPr>
                <w:rFonts w:ascii="Times New Roman" w:hAnsi="Times New Roman" w:cs="Times New Roman"/>
                <w:highlight w:val="green"/>
              </w:rPr>
            </w:rPrChange>
          </w:rPr>
          <w:t>a LIR+ motif</w:t>
        </w:r>
      </w:ins>
      <w:r w:rsidR="008E59A6" w:rsidRPr="00557BC1">
        <w:rPr>
          <w:rFonts w:ascii="Georgia" w:hAnsi="Georgia" w:cs="Times New Roman"/>
          <w:sz w:val="18"/>
          <w:szCs w:val="18"/>
          <w:rPrChange w:id="1685" w:author="Jackson Halpin" w:date="2025-06-11T14:21:00Z" w16du:dateUtc="2025-06-11T18:21:00Z">
            <w:rPr>
              <w:rFonts w:ascii="Times New Roman" w:hAnsi="Times New Roman" w:cs="Times New Roman"/>
              <w:highlight w:val="green"/>
            </w:rPr>
          </w:rPrChange>
        </w:rPr>
        <w:t>.</w:t>
      </w:r>
    </w:p>
    <w:p w14:paraId="09298848" w14:textId="0B771299" w:rsidR="008E59A6" w:rsidRPr="00557BC1" w:rsidRDefault="008E59A6" w:rsidP="00557BC1">
      <w:pPr>
        <w:ind w:firstLine="720"/>
        <w:jc w:val="both"/>
        <w:rPr>
          <w:rFonts w:ascii="Georgia" w:hAnsi="Georgia" w:cs="Times New Roman"/>
          <w:sz w:val="18"/>
          <w:szCs w:val="18"/>
          <w:rPrChange w:id="1686" w:author="Jackson Halpin" w:date="2025-06-11T14:21:00Z" w16du:dateUtc="2025-06-11T18:21:00Z">
            <w:rPr>
              <w:rFonts w:ascii="Times New Roman" w:hAnsi="Times New Roman" w:cs="Times New Roman"/>
            </w:rPr>
          </w:rPrChange>
        </w:rPr>
        <w:pPrChange w:id="1687"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1688" w:author="Jackson Halpin" w:date="2025-06-11T14:21:00Z" w16du:dateUtc="2025-06-11T18:21:00Z">
            <w:rPr>
              <w:rFonts w:ascii="Times New Roman" w:hAnsi="Times New Roman" w:cs="Times New Roman"/>
              <w:highlight w:val="green"/>
            </w:rPr>
          </w:rPrChange>
        </w:rPr>
        <w:t xml:space="preserve">In </w:t>
      </w:r>
      <w:r w:rsidR="00853319" w:rsidRPr="00557BC1">
        <w:rPr>
          <w:rFonts w:ascii="Georgia" w:hAnsi="Georgia" w:cs="Times New Roman"/>
          <w:sz w:val="18"/>
          <w:szCs w:val="18"/>
          <w:rPrChange w:id="1689" w:author="Jackson Halpin" w:date="2025-06-11T14:21:00Z" w16du:dateUtc="2025-06-11T18:21:00Z">
            <w:rPr>
              <w:rFonts w:ascii="Times New Roman" w:hAnsi="Times New Roman" w:cs="Times New Roman"/>
              <w:highlight w:val="green"/>
            </w:rPr>
          </w:rPrChange>
        </w:rPr>
        <w:t>each instance</w:t>
      </w:r>
      <w:r w:rsidRPr="00557BC1">
        <w:rPr>
          <w:rFonts w:ascii="Georgia" w:hAnsi="Georgia" w:cs="Times New Roman"/>
          <w:sz w:val="18"/>
          <w:szCs w:val="18"/>
          <w:rPrChange w:id="1690" w:author="Jackson Halpin" w:date="2025-06-11T14:21:00Z" w16du:dateUtc="2025-06-11T18:21:00Z">
            <w:rPr>
              <w:rFonts w:ascii="Times New Roman" w:hAnsi="Times New Roman" w:cs="Times New Roman"/>
              <w:highlight w:val="green"/>
            </w:rPr>
          </w:rPrChange>
        </w:rPr>
        <w:t xml:space="preserve">, </w:t>
      </w:r>
      <w:r w:rsidR="003B7CCA" w:rsidRPr="00557BC1">
        <w:rPr>
          <w:rFonts w:ascii="Georgia" w:hAnsi="Georgia" w:cs="Times New Roman"/>
          <w:sz w:val="18"/>
          <w:szCs w:val="18"/>
          <w:rPrChange w:id="1691" w:author="Jackson Halpin" w:date="2025-06-11T14:21:00Z" w16du:dateUtc="2025-06-11T18:21:00Z">
            <w:rPr>
              <w:rFonts w:ascii="Times New Roman" w:hAnsi="Times New Roman" w:cs="Times New Roman"/>
              <w:highlight w:val="green"/>
            </w:rPr>
          </w:rPrChange>
        </w:rPr>
        <w:t xml:space="preserve">alanine </w:t>
      </w:r>
      <w:r w:rsidRPr="00557BC1">
        <w:rPr>
          <w:rFonts w:ascii="Georgia" w:hAnsi="Georgia" w:cs="Times New Roman"/>
          <w:sz w:val="18"/>
          <w:szCs w:val="18"/>
          <w:rPrChange w:id="1692" w:author="Jackson Halpin" w:date="2025-06-11T14:21:00Z" w16du:dateUtc="2025-06-11T18:21:00Z">
            <w:rPr>
              <w:rFonts w:ascii="Times New Roman" w:hAnsi="Times New Roman" w:cs="Times New Roman"/>
              <w:highlight w:val="green"/>
            </w:rPr>
          </w:rPrChange>
        </w:rPr>
        <w:t xml:space="preserve">substitutions </w:t>
      </w:r>
      <w:r w:rsidR="00C31424" w:rsidRPr="00557BC1">
        <w:rPr>
          <w:rFonts w:ascii="Georgia" w:hAnsi="Georgia" w:cs="Times New Roman"/>
          <w:sz w:val="18"/>
          <w:szCs w:val="18"/>
          <w:rPrChange w:id="1693" w:author="Jackson Halpin" w:date="2025-06-11T14:21:00Z" w16du:dateUtc="2025-06-11T18:21:00Z">
            <w:rPr>
              <w:rFonts w:ascii="Times New Roman" w:hAnsi="Times New Roman" w:cs="Times New Roman"/>
              <w:highlight w:val="green"/>
            </w:rPr>
          </w:rPrChange>
        </w:rPr>
        <w:t xml:space="preserve">of the </w:t>
      </w:r>
      <w:del w:id="1694" w:author="Jennifer Kosmatka" w:date="2025-05-31T15:15:00Z" w16du:dateUtc="2025-05-31T19:15:00Z">
        <w:r w:rsidR="002B437F" w:rsidRPr="00557BC1" w:rsidDel="00D81C86">
          <w:rPr>
            <w:rFonts w:ascii="Georgia" w:hAnsi="Georgia" w:cs="Times New Roman"/>
            <w:sz w:val="18"/>
            <w:szCs w:val="18"/>
            <w:rPrChange w:id="1695" w:author="Jackson Halpin" w:date="2025-06-11T14:21:00Z" w16du:dateUtc="2025-06-11T18:21:00Z">
              <w:rPr>
                <w:rFonts w:ascii="Times New Roman" w:hAnsi="Times New Roman" w:cs="Times New Roman"/>
                <w:highlight w:val="green"/>
              </w:rPr>
            </w:rPrChange>
          </w:rPr>
          <w:delText>expanded-LIR</w:delText>
        </w:r>
      </w:del>
      <w:ins w:id="1696" w:author="Jennifer Kosmatka" w:date="2025-05-31T15:15:00Z" w16du:dateUtc="2025-05-31T19:15:00Z">
        <w:r w:rsidR="00D81C86" w:rsidRPr="00557BC1">
          <w:rPr>
            <w:rFonts w:ascii="Georgia" w:hAnsi="Georgia" w:cs="Times New Roman"/>
            <w:sz w:val="18"/>
            <w:szCs w:val="18"/>
            <w:rPrChange w:id="1697" w:author="Jackson Halpin" w:date="2025-06-11T14:21:00Z" w16du:dateUtc="2025-06-11T18:21:00Z">
              <w:rPr>
                <w:rFonts w:ascii="Times New Roman" w:hAnsi="Times New Roman" w:cs="Times New Roman"/>
                <w:highlight w:val="green"/>
              </w:rPr>
            </w:rPrChange>
          </w:rPr>
          <w:t>LIR+</w:t>
        </w:r>
      </w:ins>
      <w:r w:rsidR="002B437F" w:rsidRPr="00557BC1">
        <w:rPr>
          <w:rFonts w:ascii="Georgia" w:hAnsi="Georgia" w:cs="Times New Roman"/>
          <w:sz w:val="18"/>
          <w:szCs w:val="18"/>
          <w:rPrChange w:id="1698" w:author="Jackson Halpin" w:date="2025-06-11T14:21:00Z" w16du:dateUtc="2025-06-11T18:21:00Z">
            <w:rPr>
              <w:rFonts w:ascii="Times New Roman" w:hAnsi="Times New Roman" w:cs="Times New Roman"/>
              <w:highlight w:val="green"/>
            </w:rPr>
          </w:rPrChange>
        </w:rPr>
        <w:t xml:space="preserve"> sequence </w:t>
      </w:r>
      <w:r w:rsidRPr="00557BC1">
        <w:rPr>
          <w:rFonts w:ascii="Georgia" w:hAnsi="Georgia" w:cs="Times New Roman"/>
          <w:sz w:val="18"/>
          <w:szCs w:val="18"/>
          <w:rPrChange w:id="1699" w:author="Jackson Halpin" w:date="2025-06-11T14:21:00Z" w16du:dateUtc="2025-06-11T18:21:00Z">
            <w:rPr>
              <w:rFonts w:ascii="Times New Roman" w:hAnsi="Times New Roman" w:cs="Times New Roman"/>
              <w:highlight w:val="green"/>
            </w:rPr>
          </w:rPrChange>
        </w:rPr>
        <w:t>reduced affinity</w:t>
      </w:r>
      <w:r w:rsidR="00C31424" w:rsidRPr="00557BC1">
        <w:rPr>
          <w:rFonts w:ascii="Georgia" w:hAnsi="Georgia" w:cs="Times New Roman"/>
          <w:sz w:val="18"/>
          <w:szCs w:val="18"/>
          <w:rPrChange w:id="1700" w:author="Jackson Halpin" w:date="2025-06-11T14:21:00Z" w16du:dateUtc="2025-06-11T18:21:00Z">
            <w:rPr>
              <w:rFonts w:ascii="Times New Roman" w:hAnsi="Times New Roman" w:cs="Times New Roman"/>
              <w:highlight w:val="green"/>
            </w:rPr>
          </w:rPrChange>
        </w:rPr>
        <w:t xml:space="preserve"> for LC3B, consistent with a critical role for </w:t>
      </w:r>
      <w:del w:id="1701" w:author="Jennifer Kosmatka" w:date="2025-05-31T15:15:00Z" w16du:dateUtc="2025-05-31T19:15:00Z">
        <w:r w:rsidR="002B437F" w:rsidRPr="00557BC1" w:rsidDel="00D81C86">
          <w:rPr>
            <w:rFonts w:ascii="Georgia" w:hAnsi="Georgia" w:cs="Times New Roman"/>
            <w:sz w:val="18"/>
            <w:szCs w:val="18"/>
            <w:rPrChange w:id="1702" w:author="Jackson Halpin" w:date="2025-06-11T14:21:00Z" w16du:dateUtc="2025-06-11T18:21:00Z">
              <w:rPr>
                <w:rFonts w:ascii="Times New Roman" w:hAnsi="Times New Roman" w:cs="Times New Roman"/>
                <w:highlight w:val="green"/>
              </w:rPr>
            </w:rPrChange>
          </w:rPr>
          <w:delText>expanded-LIR</w:delText>
        </w:r>
      </w:del>
      <w:ins w:id="1703" w:author="Jennifer Kosmatka" w:date="2025-05-31T15:15:00Z" w16du:dateUtc="2025-05-31T19:15:00Z">
        <w:r w:rsidR="00D81C86" w:rsidRPr="00557BC1">
          <w:rPr>
            <w:rFonts w:ascii="Georgia" w:hAnsi="Georgia" w:cs="Times New Roman"/>
            <w:sz w:val="18"/>
            <w:szCs w:val="18"/>
            <w:rPrChange w:id="1704" w:author="Jackson Halpin" w:date="2025-06-11T14:21:00Z" w16du:dateUtc="2025-06-11T18:21:00Z">
              <w:rPr>
                <w:rFonts w:ascii="Times New Roman" w:hAnsi="Times New Roman" w:cs="Times New Roman"/>
                <w:highlight w:val="green"/>
              </w:rPr>
            </w:rPrChange>
          </w:rPr>
          <w:t>LIR+</w:t>
        </w:r>
      </w:ins>
      <w:r w:rsidR="002B437F" w:rsidRPr="00557BC1">
        <w:rPr>
          <w:rFonts w:ascii="Georgia" w:hAnsi="Georgia" w:cs="Times New Roman"/>
          <w:sz w:val="18"/>
          <w:szCs w:val="18"/>
          <w:rPrChange w:id="1705" w:author="Jackson Halpin" w:date="2025-06-11T14:21:00Z" w16du:dateUtc="2025-06-11T18:21:00Z">
            <w:rPr>
              <w:rFonts w:ascii="Times New Roman" w:hAnsi="Times New Roman" w:cs="Times New Roman"/>
              <w:highlight w:val="green"/>
            </w:rPr>
          </w:rPrChange>
        </w:rPr>
        <w:t xml:space="preserve"> sequences </w:t>
      </w:r>
      <w:r w:rsidR="00C31424" w:rsidRPr="00557BC1">
        <w:rPr>
          <w:rFonts w:ascii="Georgia" w:hAnsi="Georgia" w:cs="Times New Roman"/>
          <w:sz w:val="18"/>
          <w:szCs w:val="18"/>
          <w:rPrChange w:id="1706" w:author="Jackson Halpin" w:date="2025-06-11T14:21:00Z" w16du:dateUtc="2025-06-11T18:21:00Z">
            <w:rPr>
              <w:rFonts w:ascii="Times New Roman" w:hAnsi="Times New Roman" w:cs="Times New Roman"/>
              <w:highlight w:val="green"/>
            </w:rPr>
          </w:rPrChange>
        </w:rPr>
        <w:t>in supporting LC3B association. Notably, in</w:t>
      </w:r>
      <w:r w:rsidRPr="00557BC1">
        <w:rPr>
          <w:rFonts w:ascii="Georgia" w:hAnsi="Georgia" w:cs="Times New Roman"/>
          <w:sz w:val="18"/>
          <w:szCs w:val="18"/>
          <w:rPrChange w:id="1707" w:author="Jackson Halpin" w:date="2025-06-11T14:21:00Z" w16du:dateUtc="2025-06-11T18:21:00Z">
            <w:rPr>
              <w:rFonts w:ascii="Times New Roman" w:hAnsi="Times New Roman" w:cs="Times New Roman"/>
              <w:highlight w:val="green"/>
            </w:rPr>
          </w:rPrChange>
        </w:rPr>
        <w:t xml:space="preserve"> CTSL2</w:t>
      </w:r>
      <w:r w:rsidRPr="00557BC1">
        <w:rPr>
          <w:rFonts w:ascii="Georgia" w:hAnsi="Georgia" w:cs="Times New Roman"/>
          <w:sz w:val="18"/>
          <w:szCs w:val="18"/>
          <w:vertAlign w:val="superscript"/>
          <w:rPrChange w:id="1708" w:author="Jackson Halpin" w:date="2025-06-11T14:21:00Z" w16du:dateUtc="2025-06-11T18:21:00Z">
            <w:rPr>
              <w:rFonts w:ascii="Times New Roman" w:hAnsi="Times New Roman" w:cs="Times New Roman"/>
              <w:highlight w:val="green"/>
              <w:vertAlign w:val="superscript"/>
            </w:rPr>
          </w:rPrChange>
        </w:rPr>
        <w:t>233-262</w:t>
      </w:r>
      <w:r w:rsidR="00C31424" w:rsidRPr="00557BC1">
        <w:rPr>
          <w:rFonts w:ascii="Georgia" w:hAnsi="Georgia" w:cs="Times New Roman"/>
          <w:sz w:val="18"/>
          <w:szCs w:val="18"/>
          <w:rPrChange w:id="1709" w:author="Jackson Halpin" w:date="2025-06-11T14:21:00Z" w16du:dateUtc="2025-06-11T18:21:00Z">
            <w:rPr>
              <w:rFonts w:ascii="Times New Roman" w:hAnsi="Times New Roman" w:cs="Times New Roman"/>
              <w:highlight w:val="green"/>
            </w:rPr>
          </w:rPrChange>
        </w:rPr>
        <w:t xml:space="preserve">, </w:t>
      </w:r>
      <w:r w:rsidRPr="00557BC1">
        <w:rPr>
          <w:rFonts w:ascii="Georgia" w:hAnsi="Georgia" w:cs="Times New Roman"/>
          <w:sz w:val="18"/>
          <w:szCs w:val="18"/>
          <w:rPrChange w:id="1710" w:author="Jackson Halpin" w:date="2025-06-11T14:21:00Z" w16du:dateUtc="2025-06-11T18:21:00Z">
            <w:rPr>
              <w:rFonts w:ascii="Times New Roman" w:hAnsi="Times New Roman" w:cs="Times New Roman"/>
              <w:highlight w:val="green"/>
            </w:rPr>
          </w:rPrChange>
        </w:rPr>
        <w:t xml:space="preserve">mutation of the </w:t>
      </w:r>
      <w:del w:id="1711" w:author="Jennifer Kosmatka" w:date="2025-05-31T15:22:00Z" w16du:dateUtc="2025-05-31T19:22:00Z">
        <w:r w:rsidR="002B437F" w:rsidRPr="00557BC1" w:rsidDel="00D81C86">
          <w:rPr>
            <w:rFonts w:ascii="Georgia" w:hAnsi="Georgia" w:cs="Times New Roman"/>
            <w:sz w:val="18"/>
            <w:szCs w:val="18"/>
            <w:rPrChange w:id="1712" w:author="Jackson Halpin" w:date="2025-06-11T14:21:00Z" w16du:dateUtc="2025-06-11T18:21:00Z">
              <w:rPr>
                <w:rFonts w:ascii="Times New Roman" w:hAnsi="Times New Roman" w:cs="Times New Roman"/>
                <w:highlight w:val="green"/>
              </w:rPr>
            </w:rPrChange>
          </w:rPr>
          <w:delText>expanded-LIR</w:delText>
        </w:r>
      </w:del>
      <w:ins w:id="1713" w:author="Jennifer Kosmatka" w:date="2025-05-31T15:22:00Z" w16du:dateUtc="2025-05-31T19:22:00Z">
        <w:r w:rsidR="00D81C86" w:rsidRPr="00557BC1">
          <w:rPr>
            <w:rFonts w:ascii="Georgia" w:hAnsi="Georgia" w:cs="Times New Roman"/>
            <w:sz w:val="18"/>
            <w:szCs w:val="18"/>
            <w:rPrChange w:id="1714" w:author="Jackson Halpin" w:date="2025-06-11T14:21:00Z" w16du:dateUtc="2025-06-11T18:21:00Z">
              <w:rPr>
                <w:rFonts w:ascii="Times New Roman" w:hAnsi="Times New Roman" w:cs="Times New Roman"/>
                <w:highlight w:val="green"/>
              </w:rPr>
            </w:rPrChange>
          </w:rPr>
          <w:t>LIR+</w:t>
        </w:r>
      </w:ins>
      <w:r w:rsidR="002B437F" w:rsidRPr="00557BC1">
        <w:rPr>
          <w:rFonts w:ascii="Georgia" w:hAnsi="Georgia" w:cs="Times New Roman"/>
          <w:sz w:val="18"/>
          <w:szCs w:val="18"/>
          <w:rPrChange w:id="1715" w:author="Jackson Halpin" w:date="2025-06-11T14:21:00Z" w16du:dateUtc="2025-06-11T18:21:00Z">
            <w:rPr>
              <w:rFonts w:ascii="Times New Roman" w:hAnsi="Times New Roman" w:cs="Times New Roman"/>
              <w:highlight w:val="green"/>
            </w:rPr>
          </w:rPrChange>
        </w:rPr>
        <w:t xml:space="preserve"> </w:t>
      </w:r>
      <w:ins w:id="1716" w:author="Jennifer Kosmatka" w:date="2025-06-10T10:51:00Z" w16du:dateUtc="2025-06-10T14:51:00Z">
        <w:r w:rsidR="000C77C4" w:rsidRPr="00557BC1">
          <w:rPr>
            <w:rFonts w:ascii="Georgia" w:hAnsi="Georgia" w:cs="Times New Roman"/>
            <w:sz w:val="18"/>
            <w:szCs w:val="18"/>
            <w:rPrChange w:id="1717" w:author="Jackson Halpin" w:date="2025-06-11T14:21:00Z" w16du:dateUtc="2025-06-11T18:21:00Z">
              <w:rPr>
                <w:rFonts w:ascii="Times New Roman" w:hAnsi="Times New Roman" w:cs="Times New Roman"/>
              </w:rPr>
            </w:rPrChange>
          </w:rPr>
          <w:t xml:space="preserve">sequence </w:t>
        </w:r>
      </w:ins>
      <w:ins w:id="1718" w:author="Jennifer Kosmatka" w:date="2025-06-10T13:42:00Z" w16du:dateUtc="2025-06-10T17:42:00Z">
        <w:r w:rsidR="001E2589" w:rsidRPr="00557BC1">
          <w:rPr>
            <w:rFonts w:ascii="Georgia" w:hAnsi="Georgia" w:cs="Times New Roman"/>
            <w:sz w:val="18"/>
            <w:szCs w:val="18"/>
            <w:vertAlign w:val="superscript"/>
            <w:rPrChange w:id="1719" w:author="Jackson Halpin" w:date="2025-06-11T14:21:00Z" w16du:dateUtc="2025-06-11T18:21:00Z">
              <w:rPr>
                <w:rFonts w:ascii="Times New Roman" w:hAnsi="Times New Roman" w:cs="Times New Roman"/>
                <w:vertAlign w:val="superscript"/>
              </w:rPr>
            </w:rPrChange>
          </w:rPr>
          <w:t>246</w:t>
        </w:r>
      </w:ins>
      <w:ins w:id="1720" w:author="Jennifer Kosmatka" w:date="2025-06-10T10:51:00Z" w16du:dateUtc="2025-06-10T14:51:00Z">
        <w:r w:rsidR="000C77C4" w:rsidRPr="00557BC1">
          <w:rPr>
            <w:rFonts w:ascii="Georgia" w:hAnsi="Georgia" w:cs="Times New Roman"/>
            <w:sz w:val="18"/>
            <w:szCs w:val="18"/>
            <w:rPrChange w:id="1721" w:author="Jackson Halpin" w:date="2025-06-11T14:21:00Z" w16du:dateUtc="2025-06-11T18:21:00Z">
              <w:rPr>
                <w:rFonts w:ascii="Times New Roman" w:hAnsi="Times New Roman" w:cs="Times New Roman"/>
              </w:rPr>
            </w:rPrChange>
          </w:rPr>
          <w:t>WEVF</w:t>
        </w:r>
      </w:ins>
      <w:ins w:id="1722" w:author="Jennifer Kosmatka" w:date="2025-06-10T13:43:00Z" w16du:dateUtc="2025-06-10T17:43:00Z">
        <w:r w:rsidR="001E2589" w:rsidRPr="00557BC1">
          <w:rPr>
            <w:rFonts w:ascii="Georgia" w:hAnsi="Georgia" w:cs="Times New Roman"/>
            <w:sz w:val="18"/>
            <w:szCs w:val="18"/>
            <w:vertAlign w:val="superscript"/>
            <w:rPrChange w:id="1723" w:author="Jackson Halpin" w:date="2025-06-11T14:21:00Z" w16du:dateUtc="2025-06-11T18:21:00Z">
              <w:rPr>
                <w:rFonts w:ascii="Times New Roman" w:hAnsi="Times New Roman" w:cs="Times New Roman"/>
                <w:vertAlign w:val="superscript"/>
              </w:rPr>
            </w:rPrChange>
          </w:rPr>
          <w:t>249</w:t>
        </w:r>
      </w:ins>
      <w:ins w:id="1724" w:author="Jennifer Kosmatka" w:date="2025-06-10T10:51:00Z" w16du:dateUtc="2025-06-10T14:51:00Z">
        <w:r w:rsidR="000C77C4" w:rsidRPr="00557BC1">
          <w:rPr>
            <w:rFonts w:ascii="Georgia" w:hAnsi="Georgia" w:cs="Times New Roman"/>
            <w:sz w:val="18"/>
            <w:szCs w:val="18"/>
            <w:rPrChange w:id="1725" w:author="Jackson Halpin" w:date="2025-06-11T14:21:00Z" w16du:dateUtc="2025-06-11T18:21:00Z">
              <w:rPr>
                <w:rFonts w:ascii="Times New Roman" w:hAnsi="Times New Roman" w:cs="Times New Roman"/>
              </w:rPr>
            </w:rPrChange>
          </w:rPr>
          <w:t xml:space="preserve"> to AAAA </w:t>
        </w:r>
      </w:ins>
      <w:del w:id="1726" w:author="Jennifer Kosmatka" w:date="2025-06-10T10:51:00Z" w16du:dateUtc="2025-06-10T14:51:00Z">
        <w:r w:rsidRPr="00557BC1" w:rsidDel="000C77C4">
          <w:rPr>
            <w:rFonts w:ascii="Georgia" w:hAnsi="Georgia" w:cs="Times New Roman"/>
            <w:sz w:val="18"/>
            <w:szCs w:val="18"/>
            <w:rPrChange w:id="1727" w:author="Jackson Halpin" w:date="2025-06-11T14:21:00Z" w16du:dateUtc="2025-06-11T18:21:00Z">
              <w:rPr>
                <w:rFonts w:ascii="Times New Roman" w:hAnsi="Times New Roman" w:cs="Times New Roman"/>
                <w:highlight w:val="green"/>
              </w:rPr>
            </w:rPrChange>
          </w:rPr>
          <w:delText>W</w:delText>
        </w:r>
        <w:r w:rsidR="003B7CCA" w:rsidRPr="00557BC1" w:rsidDel="000C77C4">
          <w:rPr>
            <w:rFonts w:ascii="Georgia" w:hAnsi="Georgia" w:cs="Times New Roman"/>
            <w:sz w:val="18"/>
            <w:szCs w:val="18"/>
            <w:rPrChange w:id="1728" w:author="Jackson Halpin" w:date="2025-06-11T14:21:00Z" w16du:dateUtc="2025-06-11T18:21:00Z">
              <w:rPr>
                <w:rFonts w:ascii="Times New Roman" w:hAnsi="Times New Roman" w:cs="Times New Roman"/>
                <w:highlight w:val="green"/>
              </w:rPr>
            </w:rPrChange>
          </w:rPr>
          <w:delText>-X-X</w:delText>
        </w:r>
        <w:commentRangeStart w:id="1729"/>
        <w:commentRangeStart w:id="1730"/>
        <w:r w:rsidR="003B7CCA" w:rsidRPr="00557BC1" w:rsidDel="000C77C4">
          <w:rPr>
            <w:rFonts w:ascii="Georgia" w:hAnsi="Georgia" w:cs="Times New Roman"/>
            <w:sz w:val="18"/>
            <w:szCs w:val="18"/>
            <w:rPrChange w:id="1731" w:author="Jackson Halpin" w:date="2025-06-11T14:21:00Z" w16du:dateUtc="2025-06-11T18:21:00Z">
              <w:rPr>
                <w:rFonts w:ascii="Times New Roman" w:hAnsi="Times New Roman" w:cs="Times New Roman"/>
                <w:highlight w:val="green"/>
              </w:rPr>
            </w:rPrChange>
          </w:rPr>
          <w:delText>-</w:delText>
        </w:r>
      </w:del>
      <w:del w:id="1732" w:author="Jennifer Kosmatka" w:date="2025-05-31T16:49:00Z" w16du:dateUtc="2025-05-31T20:49:00Z">
        <w:r w:rsidRPr="00557BC1" w:rsidDel="00D81C86">
          <w:rPr>
            <w:rFonts w:ascii="Georgia" w:hAnsi="Georgia" w:cs="Times New Roman"/>
            <w:sz w:val="18"/>
            <w:szCs w:val="18"/>
            <w:rPrChange w:id="1733" w:author="Jackson Halpin" w:date="2025-06-11T14:21:00Z" w16du:dateUtc="2025-06-11T18:21:00Z">
              <w:rPr>
                <w:rFonts w:ascii="Times New Roman" w:hAnsi="Times New Roman" w:cs="Times New Roman"/>
                <w:highlight w:val="green"/>
              </w:rPr>
            </w:rPrChange>
          </w:rPr>
          <w:delText>[</w:delText>
        </w:r>
      </w:del>
      <w:del w:id="1734" w:author="Jennifer Kosmatka" w:date="2025-06-10T10:51:00Z" w16du:dateUtc="2025-06-10T14:51:00Z">
        <w:r w:rsidRPr="00557BC1" w:rsidDel="000C77C4">
          <w:rPr>
            <w:rFonts w:ascii="Georgia" w:hAnsi="Georgia" w:cs="Times New Roman"/>
            <w:sz w:val="18"/>
            <w:szCs w:val="18"/>
            <w:rPrChange w:id="1735" w:author="Jackson Halpin" w:date="2025-06-11T14:21:00Z" w16du:dateUtc="2025-06-11T18:21:00Z">
              <w:rPr>
                <w:rFonts w:ascii="Times New Roman" w:hAnsi="Times New Roman" w:cs="Times New Roman"/>
                <w:highlight w:val="green"/>
              </w:rPr>
            </w:rPrChange>
          </w:rPr>
          <w:delText>F]</w:delText>
        </w:r>
        <w:commentRangeEnd w:id="1729"/>
        <w:r w:rsidR="006F0B76" w:rsidRPr="00557BC1" w:rsidDel="000C77C4">
          <w:rPr>
            <w:rStyle w:val="CommentReference"/>
            <w:rFonts w:ascii="Georgia" w:hAnsi="Georgia"/>
            <w:sz w:val="10"/>
            <w:szCs w:val="10"/>
            <w:rPrChange w:id="1736" w:author="Jackson Halpin" w:date="2025-06-11T14:21:00Z" w16du:dateUtc="2025-06-11T18:21:00Z">
              <w:rPr>
                <w:rStyle w:val="CommentReference"/>
                <w:highlight w:val="green"/>
              </w:rPr>
            </w:rPrChange>
          </w:rPr>
          <w:commentReference w:id="1729"/>
        </w:r>
        <w:commentRangeEnd w:id="1730"/>
        <w:r w:rsidR="00D81C86" w:rsidRPr="00557BC1" w:rsidDel="000C77C4">
          <w:rPr>
            <w:rStyle w:val="CommentReference"/>
            <w:rFonts w:ascii="Georgia" w:hAnsi="Georgia"/>
            <w:sz w:val="10"/>
            <w:szCs w:val="10"/>
            <w:rPrChange w:id="1737" w:author="Jackson Halpin" w:date="2025-06-11T14:21:00Z" w16du:dateUtc="2025-06-11T18:21:00Z">
              <w:rPr>
                <w:rStyle w:val="CommentReference"/>
              </w:rPr>
            </w:rPrChange>
          </w:rPr>
          <w:commentReference w:id="1730"/>
        </w:r>
        <w:r w:rsidRPr="00557BC1" w:rsidDel="000C77C4">
          <w:rPr>
            <w:rFonts w:ascii="Georgia" w:hAnsi="Georgia" w:cs="Times New Roman"/>
            <w:sz w:val="18"/>
            <w:szCs w:val="18"/>
            <w:rPrChange w:id="1738" w:author="Jackson Halpin" w:date="2025-06-11T14:21:00Z" w16du:dateUtc="2025-06-11T18:21:00Z">
              <w:rPr>
                <w:rFonts w:ascii="Times New Roman" w:hAnsi="Times New Roman" w:cs="Times New Roman"/>
                <w:highlight w:val="green"/>
              </w:rPr>
            </w:rPrChange>
          </w:rPr>
          <w:delText xml:space="preserve"> motif</w:delText>
        </w:r>
        <w:r w:rsidR="00C31424" w:rsidRPr="00557BC1" w:rsidDel="000C77C4">
          <w:rPr>
            <w:rFonts w:ascii="Georgia" w:hAnsi="Georgia" w:cs="Times New Roman"/>
            <w:sz w:val="18"/>
            <w:szCs w:val="18"/>
            <w:rPrChange w:id="1739" w:author="Jackson Halpin" w:date="2025-06-11T14:21:00Z" w16du:dateUtc="2025-06-11T18:21:00Z">
              <w:rPr>
                <w:rFonts w:ascii="Times New Roman" w:hAnsi="Times New Roman" w:cs="Times New Roman"/>
                <w:highlight w:val="green"/>
              </w:rPr>
            </w:rPrChange>
          </w:rPr>
          <w:delText xml:space="preserve"> </w:delText>
        </w:r>
      </w:del>
      <w:r w:rsidR="00C31424" w:rsidRPr="00557BC1">
        <w:rPr>
          <w:rFonts w:ascii="Georgia" w:hAnsi="Georgia" w:cs="Times New Roman"/>
          <w:sz w:val="18"/>
          <w:szCs w:val="18"/>
          <w:rPrChange w:id="1740" w:author="Jackson Halpin" w:date="2025-06-11T14:21:00Z" w16du:dateUtc="2025-06-11T18:21:00Z">
            <w:rPr>
              <w:rFonts w:ascii="Times New Roman" w:hAnsi="Times New Roman" w:cs="Times New Roman"/>
              <w:highlight w:val="green"/>
            </w:rPr>
          </w:rPrChange>
        </w:rPr>
        <w:t xml:space="preserve">produced a much stronger effect than mutation of the canonical </w:t>
      </w:r>
      <w:ins w:id="1741" w:author="Jennifer Kosmatka" w:date="2025-06-10T13:43:00Z" w16du:dateUtc="2025-06-10T17:43:00Z">
        <w:r w:rsidR="001E2589" w:rsidRPr="00557BC1">
          <w:rPr>
            <w:rFonts w:ascii="Georgia" w:hAnsi="Georgia" w:cs="Times New Roman"/>
            <w:sz w:val="18"/>
            <w:szCs w:val="18"/>
            <w:vertAlign w:val="superscript"/>
            <w:rPrChange w:id="1742" w:author="Jackson Halpin" w:date="2025-06-11T14:21:00Z" w16du:dateUtc="2025-06-11T18:21:00Z">
              <w:rPr>
                <w:rFonts w:ascii="Times New Roman" w:hAnsi="Times New Roman" w:cs="Times New Roman"/>
                <w:vertAlign w:val="superscript"/>
              </w:rPr>
            </w:rPrChange>
          </w:rPr>
          <w:t>252</w:t>
        </w:r>
      </w:ins>
      <w:del w:id="1743" w:author="Jennifer Kosmatka" w:date="2025-06-10T10:51:00Z" w16du:dateUtc="2025-06-10T14:51:00Z">
        <w:r w:rsidR="00C31424" w:rsidRPr="00557BC1" w:rsidDel="000C77C4">
          <w:rPr>
            <w:rFonts w:ascii="Georgia" w:hAnsi="Georgia" w:cs="Times New Roman"/>
            <w:sz w:val="18"/>
            <w:szCs w:val="18"/>
            <w:rPrChange w:id="1744" w:author="Jackson Halpin" w:date="2025-06-11T14:21:00Z" w16du:dateUtc="2025-06-11T18:21:00Z">
              <w:rPr>
                <w:rFonts w:ascii="Times New Roman" w:hAnsi="Times New Roman" w:cs="Times New Roman"/>
                <w:highlight w:val="green"/>
              </w:rPr>
            </w:rPrChange>
          </w:rPr>
          <w:delText>[Y-Y-F-I]</w:delText>
        </w:r>
      </w:del>
      <w:ins w:id="1745" w:author="Jennifer Kosmatka" w:date="2025-06-10T10:51:00Z" w16du:dateUtc="2025-06-10T14:51:00Z">
        <w:r w:rsidR="000C77C4" w:rsidRPr="00557BC1">
          <w:rPr>
            <w:rFonts w:ascii="Georgia" w:hAnsi="Georgia" w:cs="Times New Roman"/>
            <w:sz w:val="18"/>
            <w:szCs w:val="18"/>
            <w:rPrChange w:id="1746" w:author="Jackson Halpin" w:date="2025-06-11T14:21:00Z" w16du:dateUtc="2025-06-11T18:21:00Z">
              <w:rPr>
                <w:rFonts w:ascii="Times New Roman" w:hAnsi="Times New Roman" w:cs="Times New Roman"/>
              </w:rPr>
            </w:rPrChange>
          </w:rPr>
          <w:t>YYFI</w:t>
        </w:r>
      </w:ins>
      <w:ins w:id="1747" w:author="Jennifer Kosmatka" w:date="2025-06-10T13:43:00Z" w16du:dateUtc="2025-06-10T17:43:00Z">
        <w:r w:rsidR="001E2589" w:rsidRPr="00557BC1">
          <w:rPr>
            <w:rFonts w:ascii="Georgia" w:hAnsi="Georgia" w:cs="Times New Roman"/>
            <w:sz w:val="18"/>
            <w:szCs w:val="18"/>
            <w:vertAlign w:val="superscript"/>
            <w:rPrChange w:id="1748" w:author="Jackson Halpin" w:date="2025-06-11T14:21:00Z" w16du:dateUtc="2025-06-11T18:21:00Z">
              <w:rPr>
                <w:rFonts w:ascii="Times New Roman" w:hAnsi="Times New Roman" w:cs="Times New Roman"/>
                <w:vertAlign w:val="superscript"/>
              </w:rPr>
            </w:rPrChange>
          </w:rPr>
          <w:t>255</w:t>
        </w:r>
      </w:ins>
      <w:r w:rsidR="00C31424" w:rsidRPr="00557BC1">
        <w:rPr>
          <w:rFonts w:ascii="Georgia" w:hAnsi="Georgia" w:cs="Times New Roman"/>
          <w:sz w:val="18"/>
          <w:szCs w:val="18"/>
          <w:rPrChange w:id="1749" w:author="Jackson Halpin" w:date="2025-06-11T14:21:00Z" w16du:dateUtc="2025-06-11T18:21:00Z">
            <w:rPr>
              <w:rFonts w:ascii="Times New Roman" w:hAnsi="Times New Roman" w:cs="Times New Roman"/>
              <w:highlight w:val="green"/>
            </w:rPr>
          </w:rPrChange>
        </w:rPr>
        <w:t xml:space="preserve"> LIR motif </w:t>
      </w:r>
      <w:ins w:id="1750" w:author="Jennifer Kosmatka" w:date="2025-06-10T10:51:00Z" w16du:dateUtc="2025-06-10T14:51:00Z">
        <w:r w:rsidR="000C77C4" w:rsidRPr="00557BC1">
          <w:rPr>
            <w:rFonts w:ascii="Georgia" w:hAnsi="Georgia" w:cs="Times New Roman"/>
            <w:sz w:val="18"/>
            <w:szCs w:val="18"/>
            <w:rPrChange w:id="1751" w:author="Jackson Halpin" w:date="2025-06-11T14:21:00Z" w16du:dateUtc="2025-06-11T18:21:00Z">
              <w:rPr>
                <w:rFonts w:ascii="Times New Roman" w:hAnsi="Times New Roman" w:cs="Times New Roman"/>
              </w:rPr>
            </w:rPrChange>
          </w:rPr>
          <w:t xml:space="preserve">to AAAA </w:t>
        </w:r>
      </w:ins>
      <w:r w:rsidRPr="00557BC1">
        <w:rPr>
          <w:rFonts w:ascii="Georgia" w:hAnsi="Georgia" w:cs="Times New Roman"/>
          <w:sz w:val="18"/>
          <w:szCs w:val="18"/>
          <w:rPrChange w:id="1752" w:author="Jackson Halpin" w:date="2025-06-11T14:21:00Z" w16du:dateUtc="2025-06-11T18:21:00Z">
            <w:rPr>
              <w:rFonts w:ascii="Times New Roman" w:hAnsi="Times New Roman" w:cs="Times New Roman"/>
              <w:highlight w:val="green"/>
            </w:rPr>
          </w:rPrChange>
        </w:rPr>
        <w:t>(</w:t>
      </w:r>
      <w:r w:rsidRPr="00557BC1">
        <w:rPr>
          <w:rFonts w:ascii="Georgia" w:hAnsi="Georgia" w:cs="Times New Roman"/>
          <w:b/>
          <w:bCs/>
          <w:sz w:val="18"/>
          <w:szCs w:val="18"/>
          <w:rPrChange w:id="1753" w:author="Jackson Halpin" w:date="2025-06-11T14:21:00Z" w16du:dateUtc="2025-06-11T18:21:00Z">
            <w:rPr>
              <w:rFonts w:ascii="Times New Roman" w:hAnsi="Times New Roman" w:cs="Times New Roman"/>
              <w:b/>
              <w:bCs/>
              <w:highlight w:val="green"/>
            </w:rPr>
          </w:rPrChange>
        </w:rPr>
        <w:t>Figure 4</w:t>
      </w:r>
      <w:r w:rsidR="00DB2B58" w:rsidRPr="00557BC1">
        <w:rPr>
          <w:rFonts w:ascii="Georgia" w:hAnsi="Georgia" w:cs="Times New Roman"/>
          <w:b/>
          <w:bCs/>
          <w:sz w:val="18"/>
          <w:szCs w:val="18"/>
          <w:rPrChange w:id="1754" w:author="Jackson Halpin" w:date="2025-06-11T14:21:00Z" w16du:dateUtc="2025-06-11T18:21:00Z">
            <w:rPr>
              <w:rFonts w:ascii="Times New Roman" w:hAnsi="Times New Roman" w:cs="Times New Roman"/>
              <w:b/>
              <w:bCs/>
              <w:highlight w:val="green"/>
            </w:rPr>
          </w:rPrChange>
        </w:rPr>
        <w:t>A</w:t>
      </w:r>
      <w:r w:rsidRPr="00557BC1">
        <w:rPr>
          <w:rFonts w:ascii="Georgia" w:hAnsi="Georgia" w:cs="Times New Roman"/>
          <w:sz w:val="18"/>
          <w:szCs w:val="18"/>
          <w:rPrChange w:id="1755" w:author="Jackson Halpin" w:date="2025-06-11T14:21:00Z" w16du:dateUtc="2025-06-11T18:21:00Z">
            <w:rPr>
              <w:rFonts w:ascii="Times New Roman" w:hAnsi="Times New Roman" w:cs="Times New Roman"/>
              <w:highlight w:val="green"/>
            </w:rPr>
          </w:rPrChange>
        </w:rPr>
        <w:t xml:space="preserve">). </w:t>
      </w:r>
      <w:ins w:id="1756" w:author="Jennifer Kosmatka" w:date="2025-05-31T17:33:00Z" w16du:dateUtc="2025-05-31T21:33:00Z">
        <w:r w:rsidR="00D81C86" w:rsidRPr="00557BC1">
          <w:rPr>
            <w:rFonts w:ascii="Georgia" w:hAnsi="Georgia" w:cs="Times New Roman"/>
            <w:sz w:val="18"/>
            <w:szCs w:val="18"/>
            <w:rPrChange w:id="1757" w:author="Jackson Halpin" w:date="2025-06-11T14:21:00Z" w16du:dateUtc="2025-06-11T18:21:00Z">
              <w:rPr/>
            </w:rPrChange>
          </w:rPr>
          <w:t>Although sequence variations of the canonical LIR motif exist</w:t>
        </w:r>
        <w:r w:rsidR="00D81C86" w:rsidRPr="00557BC1" w:rsidDel="00D81C86">
          <w:rPr>
            <w:rFonts w:ascii="Georgia" w:hAnsi="Georgia" w:cs="Times New Roman"/>
            <w:sz w:val="18"/>
            <w:szCs w:val="18"/>
            <w:rPrChange w:id="1758" w:author="Jackson Halpin" w:date="2025-06-11T14:21:00Z" w16du:dateUtc="2025-06-11T18:21:00Z">
              <w:rPr>
                <w:rFonts w:ascii="Times New Roman" w:hAnsi="Times New Roman" w:cs="Times New Roman"/>
                <w:highlight w:val="green"/>
              </w:rPr>
            </w:rPrChange>
          </w:rPr>
          <w:t xml:space="preserve"> </w:t>
        </w:r>
      </w:ins>
      <w:del w:id="1759" w:author="Jennifer Kosmatka" w:date="2025-05-31T17:33:00Z" w16du:dateUtc="2025-05-31T21:33:00Z">
        <w:r w:rsidRPr="00557BC1" w:rsidDel="00D81C86">
          <w:rPr>
            <w:rFonts w:ascii="Georgia" w:hAnsi="Georgia" w:cs="Times New Roman"/>
            <w:sz w:val="18"/>
            <w:szCs w:val="18"/>
            <w:rPrChange w:id="1760" w:author="Jackson Halpin" w:date="2025-06-11T14:21:00Z" w16du:dateUtc="2025-06-11T18:21:00Z">
              <w:rPr>
                <w:rFonts w:ascii="Times New Roman" w:hAnsi="Times New Roman" w:cs="Times New Roman"/>
                <w:highlight w:val="green"/>
              </w:rPr>
            </w:rPrChange>
          </w:rPr>
          <w:delText xml:space="preserve">Although </w:delText>
        </w:r>
        <w:r w:rsidR="00DB2B58" w:rsidRPr="00557BC1" w:rsidDel="00D81C86">
          <w:rPr>
            <w:rFonts w:ascii="Georgia" w:hAnsi="Georgia" w:cs="Times New Roman"/>
            <w:sz w:val="18"/>
            <w:szCs w:val="18"/>
            <w:rPrChange w:id="1761" w:author="Jackson Halpin" w:date="2025-06-11T14:21:00Z" w16du:dateUtc="2025-06-11T18:21:00Z">
              <w:rPr>
                <w:rFonts w:ascii="Times New Roman" w:hAnsi="Times New Roman" w:cs="Times New Roman"/>
                <w:highlight w:val="green"/>
              </w:rPr>
            </w:rPrChange>
          </w:rPr>
          <w:delText xml:space="preserve">examples of </w:delText>
        </w:r>
      </w:del>
      <w:del w:id="1762" w:author="Jennifer Kosmatka" w:date="2025-05-31T16:50:00Z" w16du:dateUtc="2025-05-31T20:50:00Z">
        <w:r w:rsidR="002B437F" w:rsidRPr="00557BC1" w:rsidDel="00D81C86">
          <w:rPr>
            <w:rFonts w:ascii="Georgia" w:hAnsi="Georgia" w:cs="Times New Roman"/>
            <w:sz w:val="18"/>
            <w:szCs w:val="18"/>
            <w:rPrChange w:id="1763" w:author="Jackson Halpin" w:date="2025-06-11T14:21:00Z" w16du:dateUtc="2025-06-11T18:21:00Z">
              <w:rPr>
                <w:rFonts w:ascii="Times New Roman" w:hAnsi="Times New Roman" w:cs="Times New Roman"/>
                <w:highlight w:val="green"/>
              </w:rPr>
            </w:rPrChange>
          </w:rPr>
          <w:delText>expanded-LIR</w:delText>
        </w:r>
      </w:del>
      <w:del w:id="1764" w:author="Jennifer Kosmatka" w:date="2025-05-31T17:06:00Z" w16du:dateUtc="2025-05-31T21:06:00Z">
        <w:r w:rsidR="002B437F" w:rsidRPr="00557BC1" w:rsidDel="00D81C86">
          <w:rPr>
            <w:rFonts w:ascii="Georgia" w:hAnsi="Georgia" w:cs="Times New Roman"/>
            <w:sz w:val="18"/>
            <w:szCs w:val="18"/>
            <w:rPrChange w:id="1765" w:author="Jackson Halpin" w:date="2025-06-11T14:21:00Z" w16du:dateUtc="2025-06-11T18:21:00Z">
              <w:rPr>
                <w:rFonts w:ascii="Times New Roman" w:hAnsi="Times New Roman" w:cs="Times New Roman"/>
                <w:highlight w:val="green"/>
              </w:rPr>
            </w:rPrChange>
          </w:rPr>
          <w:delText xml:space="preserve"> </w:delText>
        </w:r>
      </w:del>
      <w:del w:id="1766" w:author="Jennifer Kosmatka" w:date="2025-05-31T17:33:00Z" w16du:dateUtc="2025-05-31T21:33:00Z">
        <w:r w:rsidR="002B437F" w:rsidRPr="00557BC1" w:rsidDel="00D81C86">
          <w:rPr>
            <w:rFonts w:ascii="Georgia" w:hAnsi="Georgia" w:cs="Times New Roman"/>
            <w:sz w:val="18"/>
            <w:szCs w:val="18"/>
            <w:rPrChange w:id="1767" w:author="Jackson Halpin" w:date="2025-06-11T14:21:00Z" w16du:dateUtc="2025-06-11T18:21:00Z">
              <w:rPr>
                <w:rFonts w:ascii="Times New Roman" w:hAnsi="Times New Roman" w:cs="Times New Roman"/>
                <w:highlight w:val="green"/>
              </w:rPr>
            </w:rPrChange>
          </w:rPr>
          <w:delText xml:space="preserve">sequence </w:delText>
        </w:r>
        <w:r w:rsidRPr="00557BC1" w:rsidDel="00D81C86">
          <w:rPr>
            <w:rFonts w:ascii="Georgia" w:hAnsi="Georgia" w:cs="Times New Roman"/>
            <w:sz w:val="18"/>
            <w:szCs w:val="18"/>
            <w:rPrChange w:id="1768" w:author="Jackson Halpin" w:date="2025-06-11T14:21:00Z" w16du:dateUtc="2025-06-11T18:21:00Z">
              <w:rPr>
                <w:rFonts w:ascii="Times New Roman" w:hAnsi="Times New Roman" w:cs="Times New Roman"/>
                <w:highlight w:val="green"/>
              </w:rPr>
            </w:rPrChange>
          </w:rPr>
          <w:delText>variations o</w:delText>
        </w:r>
        <w:r w:rsidR="00CE7E66" w:rsidRPr="00557BC1" w:rsidDel="00D81C86">
          <w:rPr>
            <w:rFonts w:ascii="Georgia" w:hAnsi="Georgia" w:cs="Times New Roman"/>
            <w:sz w:val="18"/>
            <w:szCs w:val="18"/>
            <w:rPrChange w:id="1769" w:author="Jackson Halpin" w:date="2025-06-11T14:21:00Z" w16du:dateUtc="2025-06-11T18:21:00Z">
              <w:rPr>
                <w:rFonts w:ascii="Times New Roman" w:hAnsi="Times New Roman" w:cs="Times New Roman"/>
                <w:highlight w:val="green"/>
              </w:rPr>
            </w:rPrChange>
          </w:rPr>
          <w:delText>f</w:delText>
        </w:r>
        <w:r w:rsidRPr="00557BC1" w:rsidDel="00D81C86">
          <w:rPr>
            <w:rFonts w:ascii="Georgia" w:hAnsi="Georgia" w:cs="Times New Roman"/>
            <w:sz w:val="18"/>
            <w:szCs w:val="18"/>
            <w:rPrChange w:id="1770" w:author="Jackson Halpin" w:date="2025-06-11T14:21:00Z" w16du:dateUtc="2025-06-11T18:21:00Z">
              <w:rPr>
                <w:rFonts w:ascii="Times New Roman" w:hAnsi="Times New Roman" w:cs="Times New Roman"/>
                <w:highlight w:val="green"/>
              </w:rPr>
            </w:rPrChange>
          </w:rPr>
          <w:delText xml:space="preserve"> the originally defined LIR motif have been </w:delText>
        </w:r>
        <w:r w:rsidR="00C31424" w:rsidRPr="00557BC1" w:rsidDel="00D81C86">
          <w:rPr>
            <w:rFonts w:ascii="Georgia" w:hAnsi="Georgia" w:cs="Times New Roman"/>
            <w:sz w:val="18"/>
            <w:szCs w:val="18"/>
            <w:rPrChange w:id="1771" w:author="Jackson Halpin" w:date="2025-06-11T14:21:00Z" w16du:dateUtc="2025-06-11T18:21:00Z">
              <w:rPr>
                <w:rFonts w:ascii="Times New Roman" w:hAnsi="Times New Roman" w:cs="Times New Roman"/>
                <w:highlight w:val="green"/>
              </w:rPr>
            </w:rPrChange>
          </w:rPr>
          <w:delText xml:space="preserve">noted </w:delText>
        </w:r>
      </w:del>
      <w:commentRangeStart w:id="1772"/>
      <w:commentRangeStart w:id="1773"/>
      <w:commentRangeStart w:id="1774"/>
      <w:commentRangeStart w:id="1775"/>
      <w:r w:rsidR="00CE7E66" w:rsidRPr="00557BC1">
        <w:rPr>
          <w:rFonts w:ascii="Georgia" w:hAnsi="Georgia" w:cs="Times New Roman"/>
          <w:sz w:val="18"/>
          <w:szCs w:val="18"/>
          <w:rPrChange w:id="1776" w:author="Jackson Halpin" w:date="2025-06-11T14:21:00Z" w16du:dateUtc="2025-06-11T18:21:00Z">
            <w:rPr>
              <w:rFonts w:ascii="Times New Roman" w:hAnsi="Times New Roman" w:cs="Times New Roman"/>
              <w:highlight w:val="green"/>
            </w:rPr>
          </w:rPrChange>
        </w:rPr>
        <w:fldChar w:fldCharType="begin"/>
      </w:r>
      <w:r w:rsidR="00D81C86" w:rsidRPr="00557BC1">
        <w:rPr>
          <w:rFonts w:ascii="Georgia" w:hAnsi="Georgia" w:cs="Times New Roman"/>
          <w:sz w:val="18"/>
          <w:szCs w:val="18"/>
          <w:rPrChange w:id="1777" w:author="Jackson Halpin" w:date="2025-06-11T14:21:00Z" w16du:dateUtc="2025-06-11T18:21:00Z">
            <w:rPr>
              <w:rFonts w:ascii="Times New Roman" w:hAnsi="Times New Roman" w:cs="Times New Roman"/>
              <w:highlight w:val="green"/>
            </w:rPr>
          </w:rPrChange>
        </w:rPr>
        <w:instrText xml:space="preserve"> ADDIN ZOTERO_ITEM CSL_CITATION {"citationID":"c78cATG9","properties":{"formattedCitation":"(Li et al. 2018b; Ibrahim et al. 2023)","plainCitation":"(Li et al. 2018b; Ibrahim et al. 2023)","noteIndex":0},"citationItems":[{"id":51,"uris":["http://zotero.org/users/local/DUCgBsd9/items/WUBBMP9Q","http://zotero.org/users/14717947/items/WUBBMP9Q"],"itemData":{"id":51,"type":"article-journal","container-title":"Nature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id":489,"uris":["http://zotero.org/users/14717947/items/4WU6SLNB"],"itemData":{"id":489,"type":"article-journal","abstract":"Macroautophagy/autophagy is an intracellular degradation process central to cellular homeostasis and defense against pathogens in eukaryotic cells. Regulation of autophagy relies on hierarchical binding of autophagy cargo receptors and adaptors to ATG8/LC3 protein family members. Interactions with ATG8/LC3 are typically facilitated by a conserved, short linear sequence, referred to as the ATG8/LC3 interacting motif/region (AIM/LIR), present in autophagy adaptors and receptors as well as pathogen virulence factors targeting host autophagy machinery. Since the canonical AIM/LIR sequence can be found in many proteins, identifying functional AIM/LIR motifs has proven challenging. Here, we show that protein modelling using Alphafold-Multimer (AF2-multimer) identifies both canonical and atypical AIM/LIR motifs with a high level of accuracy. AF2-multimer can be modified to detect additional functional AIM/LIR motifs by using protein sequences with mutations in primary AIM/LIR residues. By combining protein modelling data from AF2-multimer with phylogenetic analysis of protein sequences and protein–protein interaction assays, we demonstrate that AF2-multimer predicts the physiologically relevant AIM motif in the ATG8-interacting protein 2 (ATI-2) as well as the previously uncharacterized noncanonical AIM motif in ATG3 from potato (\n              Solanum tuberosum\n              ). AF2-multimer also identified the AIM/LIR motifs in pathogen-encoded virulence factors that target ATG8 members in their plant and human hosts, revealing that cross-kingdom ATG8-LIR/AIM associations can also be predicted by AF2-multimer. We conclude that the AF2-guided discovery of autophagy adaptors/receptors will substantially accelerate our understanding of the molecular basis of autophagy in all biological kingdoms.","container-title":"PLOS Biology","DOI":"10.1371/journal.pbio.3001962","ISSN":"1545-7885","issue":"2","journalAbbreviation":"PLoS Biol","language":"en","page":"e3001962","source":"DOI.org (Crossref)","title":"AlphaFold2-multimer guided high-accuracy prediction of typical and atypical ATG8-binding motifs","volume":"21","author":[{"family":"Ibrahim","given":"Tarhan"},{"family":"Khandare","given":"Virendrasinh"},{"family":"Mirkin","given":"Federico Gabriel"},{"family":"Tumtas","given":"Yasin"},{"family":"Bubeck","given":"Doryen"},{"family":"Bozkurt","given":"Tolga O."}],"editor":[{"family":"Simonsen","given":"Anne"}],"issued":{"date-parts":[["2023",2,8]]}}}],"schema":"https://github.com/citation-style-language/schema/raw/master/csl-citation.json"} </w:instrText>
      </w:r>
      <w:r w:rsidR="00CE7E66" w:rsidRPr="00557BC1">
        <w:rPr>
          <w:rFonts w:ascii="Georgia" w:hAnsi="Georgia" w:cs="Times New Roman"/>
          <w:sz w:val="18"/>
          <w:szCs w:val="18"/>
          <w:rPrChange w:id="1778" w:author="Jackson Halpin" w:date="2025-06-11T14:21:00Z" w16du:dateUtc="2025-06-11T18:21:00Z">
            <w:rPr>
              <w:rFonts w:ascii="Times New Roman" w:hAnsi="Times New Roman" w:cs="Times New Roman"/>
              <w:highlight w:val="green"/>
            </w:rPr>
          </w:rPrChange>
        </w:rPr>
        <w:fldChar w:fldCharType="separate"/>
      </w:r>
      <w:r w:rsidR="00D81C86" w:rsidRPr="00557BC1">
        <w:rPr>
          <w:rFonts w:ascii="Georgia" w:hAnsi="Georgia" w:cs="Times New Roman"/>
          <w:noProof/>
          <w:sz w:val="18"/>
          <w:szCs w:val="18"/>
          <w:rPrChange w:id="1779" w:author="Jackson Halpin" w:date="2025-06-11T14:21:00Z" w16du:dateUtc="2025-06-11T18:21:00Z">
            <w:rPr>
              <w:rFonts w:ascii="Times New Roman" w:hAnsi="Times New Roman" w:cs="Times New Roman"/>
              <w:noProof/>
              <w:highlight w:val="green"/>
            </w:rPr>
          </w:rPrChange>
        </w:rPr>
        <w:t>(Li et al. 2018b; Ibrahim et al. 2023)</w:t>
      </w:r>
      <w:r w:rsidR="00CE7E66" w:rsidRPr="00557BC1">
        <w:rPr>
          <w:rFonts w:ascii="Georgia" w:hAnsi="Georgia" w:cs="Times New Roman"/>
          <w:sz w:val="18"/>
          <w:szCs w:val="18"/>
          <w:rPrChange w:id="1780" w:author="Jackson Halpin" w:date="2025-06-11T14:21:00Z" w16du:dateUtc="2025-06-11T18:21:00Z">
            <w:rPr>
              <w:rFonts w:ascii="Times New Roman" w:hAnsi="Times New Roman" w:cs="Times New Roman"/>
              <w:highlight w:val="green"/>
            </w:rPr>
          </w:rPrChange>
        </w:rPr>
        <w:fldChar w:fldCharType="end"/>
      </w:r>
      <w:commentRangeEnd w:id="1772"/>
      <w:r w:rsidR="00C31424" w:rsidRPr="00557BC1">
        <w:rPr>
          <w:rStyle w:val="CommentReference"/>
          <w:rFonts w:ascii="Georgia" w:hAnsi="Georgia"/>
          <w:sz w:val="10"/>
          <w:szCs w:val="10"/>
          <w:rPrChange w:id="1781" w:author="Jackson Halpin" w:date="2025-06-11T14:21:00Z" w16du:dateUtc="2025-06-11T18:21:00Z">
            <w:rPr>
              <w:rStyle w:val="CommentReference"/>
              <w:highlight w:val="green"/>
            </w:rPr>
          </w:rPrChange>
        </w:rPr>
        <w:commentReference w:id="1772"/>
      </w:r>
      <w:commentRangeEnd w:id="1773"/>
      <w:r w:rsidR="00DB2B58" w:rsidRPr="00557BC1">
        <w:rPr>
          <w:rStyle w:val="CommentReference"/>
          <w:rFonts w:ascii="Georgia" w:hAnsi="Georgia"/>
          <w:sz w:val="10"/>
          <w:szCs w:val="10"/>
          <w:rPrChange w:id="1782" w:author="Jackson Halpin" w:date="2025-06-11T14:21:00Z" w16du:dateUtc="2025-06-11T18:21:00Z">
            <w:rPr>
              <w:rStyle w:val="CommentReference"/>
              <w:highlight w:val="green"/>
            </w:rPr>
          </w:rPrChange>
        </w:rPr>
        <w:commentReference w:id="1773"/>
      </w:r>
      <w:commentRangeEnd w:id="1774"/>
      <w:r w:rsidR="00352293" w:rsidRPr="00557BC1">
        <w:rPr>
          <w:rStyle w:val="CommentReference"/>
          <w:rFonts w:ascii="Georgia" w:hAnsi="Georgia"/>
          <w:sz w:val="10"/>
          <w:szCs w:val="10"/>
          <w:rPrChange w:id="1783" w:author="Jackson Halpin" w:date="2025-06-11T14:21:00Z" w16du:dateUtc="2025-06-11T18:21:00Z">
            <w:rPr>
              <w:rStyle w:val="CommentReference"/>
              <w:highlight w:val="green"/>
            </w:rPr>
          </w:rPrChange>
        </w:rPr>
        <w:commentReference w:id="1774"/>
      </w:r>
      <w:commentRangeEnd w:id="1775"/>
      <w:r w:rsidR="00D81C86" w:rsidRPr="00557BC1">
        <w:rPr>
          <w:rStyle w:val="CommentReference"/>
          <w:rFonts w:ascii="Georgia" w:hAnsi="Georgia"/>
          <w:sz w:val="10"/>
          <w:szCs w:val="10"/>
          <w:rPrChange w:id="1784" w:author="Jackson Halpin" w:date="2025-06-11T14:21:00Z" w16du:dateUtc="2025-06-11T18:21:00Z">
            <w:rPr>
              <w:rStyle w:val="CommentReference"/>
            </w:rPr>
          </w:rPrChange>
        </w:rPr>
        <w:commentReference w:id="1775"/>
      </w:r>
      <w:r w:rsidRPr="00557BC1">
        <w:rPr>
          <w:rFonts w:ascii="Georgia" w:hAnsi="Georgia" w:cs="Times New Roman"/>
          <w:sz w:val="18"/>
          <w:szCs w:val="18"/>
          <w:rPrChange w:id="1785" w:author="Jackson Halpin" w:date="2025-06-11T14:21:00Z" w16du:dateUtc="2025-06-11T18:21:00Z">
            <w:rPr>
              <w:rFonts w:ascii="Times New Roman" w:hAnsi="Times New Roman" w:cs="Times New Roman"/>
              <w:highlight w:val="green"/>
            </w:rPr>
          </w:rPrChange>
        </w:rPr>
        <w:t xml:space="preserve">, our results </w:t>
      </w:r>
      <w:r w:rsidR="0035637E" w:rsidRPr="00557BC1">
        <w:rPr>
          <w:rFonts w:ascii="Georgia" w:hAnsi="Georgia" w:cs="Times New Roman"/>
          <w:sz w:val="18"/>
          <w:szCs w:val="18"/>
          <w:rPrChange w:id="1786" w:author="Jackson Halpin" w:date="2025-06-11T14:21:00Z" w16du:dateUtc="2025-06-11T18:21:00Z">
            <w:rPr>
              <w:rFonts w:ascii="Times New Roman" w:hAnsi="Times New Roman" w:cs="Times New Roman"/>
              <w:highlight w:val="green"/>
            </w:rPr>
          </w:rPrChange>
        </w:rPr>
        <w:t xml:space="preserve">illustrate </w:t>
      </w:r>
      <w:r w:rsidR="00C31424" w:rsidRPr="00557BC1">
        <w:rPr>
          <w:rFonts w:ascii="Georgia" w:hAnsi="Georgia" w:cs="Times New Roman"/>
          <w:sz w:val="18"/>
          <w:szCs w:val="18"/>
          <w:rPrChange w:id="1787" w:author="Jackson Halpin" w:date="2025-06-11T14:21:00Z" w16du:dateUtc="2025-06-11T18:21:00Z">
            <w:rPr>
              <w:rFonts w:ascii="Times New Roman" w:hAnsi="Times New Roman" w:cs="Times New Roman"/>
              <w:highlight w:val="green"/>
            </w:rPr>
          </w:rPrChange>
        </w:rPr>
        <w:t>that such motifs</w:t>
      </w:r>
      <w:r w:rsidRPr="00557BC1">
        <w:rPr>
          <w:rFonts w:ascii="Georgia" w:hAnsi="Georgia" w:cs="Times New Roman"/>
          <w:sz w:val="18"/>
          <w:szCs w:val="18"/>
          <w:rPrChange w:id="1788" w:author="Jackson Halpin" w:date="2025-06-11T14:21:00Z" w16du:dateUtc="2025-06-11T18:21:00Z">
            <w:rPr>
              <w:rFonts w:ascii="Times New Roman" w:hAnsi="Times New Roman" w:cs="Times New Roman"/>
              <w:highlight w:val="green"/>
            </w:rPr>
          </w:rPrChange>
        </w:rPr>
        <w:t xml:space="preserve"> may be a more common mode of engagement than previously </w:t>
      </w:r>
      <w:r w:rsidR="00C31424" w:rsidRPr="00557BC1">
        <w:rPr>
          <w:rFonts w:ascii="Georgia" w:hAnsi="Georgia" w:cs="Times New Roman"/>
          <w:sz w:val="18"/>
          <w:szCs w:val="18"/>
          <w:rPrChange w:id="1789" w:author="Jackson Halpin" w:date="2025-06-11T14:21:00Z" w16du:dateUtc="2025-06-11T18:21:00Z">
            <w:rPr>
              <w:rFonts w:ascii="Times New Roman" w:hAnsi="Times New Roman" w:cs="Times New Roman"/>
              <w:highlight w:val="green"/>
            </w:rPr>
          </w:rPrChange>
        </w:rPr>
        <w:t>appreciated</w:t>
      </w:r>
      <w:r w:rsidRPr="00557BC1">
        <w:rPr>
          <w:rFonts w:ascii="Georgia" w:hAnsi="Georgia" w:cs="Times New Roman"/>
          <w:sz w:val="18"/>
          <w:szCs w:val="18"/>
          <w:rPrChange w:id="1790" w:author="Jackson Halpin" w:date="2025-06-11T14:21:00Z" w16du:dateUtc="2025-06-11T18:21:00Z">
            <w:rPr>
              <w:rFonts w:ascii="Times New Roman" w:hAnsi="Times New Roman" w:cs="Times New Roman"/>
              <w:highlight w:val="green"/>
            </w:rPr>
          </w:rPrChange>
        </w:rPr>
        <w:t>.</w:t>
      </w:r>
    </w:p>
    <w:p w14:paraId="38FD4EEB" w14:textId="77777777" w:rsidR="00DB2B58" w:rsidRPr="00557BC1" w:rsidRDefault="00DB2B58" w:rsidP="00557BC1">
      <w:pPr>
        <w:jc w:val="both"/>
        <w:rPr>
          <w:rFonts w:ascii="Georgia" w:hAnsi="Georgia" w:cs="Times New Roman"/>
          <w:sz w:val="18"/>
          <w:szCs w:val="18"/>
          <w:rPrChange w:id="1791" w:author="Jackson Halpin" w:date="2025-06-11T14:21:00Z" w16du:dateUtc="2025-06-11T18:21:00Z">
            <w:rPr>
              <w:rFonts w:ascii="Times New Roman" w:hAnsi="Times New Roman" w:cs="Times New Roman"/>
            </w:rPr>
          </w:rPrChange>
        </w:rPr>
        <w:pPrChange w:id="1792" w:author="Jackson Halpin" w:date="2025-06-11T14:17:00Z" w16du:dateUtc="2025-06-11T18:17:00Z">
          <w:pPr>
            <w:spacing w:line="480" w:lineRule="auto"/>
            <w:jc w:val="both"/>
          </w:pPr>
        </w:pPrChange>
      </w:pPr>
    </w:p>
    <w:p w14:paraId="521B6181" w14:textId="37F87B14" w:rsidR="00DB2B58" w:rsidRPr="00557BC1" w:rsidRDefault="00DB2B58" w:rsidP="00557BC1">
      <w:pPr>
        <w:jc w:val="both"/>
        <w:rPr>
          <w:rFonts w:ascii="Georgia" w:hAnsi="Georgia" w:cs="Times New Roman"/>
          <w:b/>
          <w:bCs/>
          <w:sz w:val="18"/>
          <w:szCs w:val="18"/>
          <w:rPrChange w:id="1793" w:author="Jackson Halpin" w:date="2025-06-11T14:21:00Z" w16du:dateUtc="2025-06-11T18:21:00Z">
            <w:rPr>
              <w:rFonts w:ascii="Times New Roman" w:hAnsi="Times New Roman" w:cs="Times New Roman"/>
              <w:b/>
              <w:bCs/>
            </w:rPr>
          </w:rPrChange>
        </w:rPr>
        <w:pPrChange w:id="1794" w:author="Jackson Halpin" w:date="2025-06-11T14:17:00Z" w16du:dateUtc="2025-06-11T18:17:00Z">
          <w:pPr>
            <w:spacing w:line="480" w:lineRule="auto"/>
            <w:jc w:val="both"/>
          </w:pPr>
        </w:pPrChange>
      </w:pPr>
      <w:r w:rsidRPr="00557BC1">
        <w:rPr>
          <w:rFonts w:ascii="Georgia" w:hAnsi="Georgia" w:cs="Times New Roman"/>
          <w:b/>
          <w:bCs/>
          <w:sz w:val="18"/>
          <w:szCs w:val="18"/>
          <w:rPrChange w:id="1795" w:author="Jackson Halpin" w:date="2025-06-11T14:21:00Z" w16du:dateUtc="2025-06-11T18:21:00Z">
            <w:rPr>
              <w:rFonts w:ascii="Times New Roman" w:hAnsi="Times New Roman" w:cs="Times New Roman"/>
              <w:b/>
              <w:bCs/>
            </w:rPr>
          </w:rPrChange>
        </w:rPr>
        <w:t xml:space="preserve">A model trained using a high-throughput </w:t>
      </w:r>
      <w:r w:rsidR="009F18CC" w:rsidRPr="00557BC1">
        <w:rPr>
          <w:rFonts w:ascii="Georgia" w:hAnsi="Georgia" w:cs="Times New Roman"/>
          <w:b/>
          <w:bCs/>
          <w:sz w:val="18"/>
          <w:szCs w:val="18"/>
          <w:rPrChange w:id="1796" w:author="Jackson Halpin" w:date="2025-06-11T14:21:00Z" w16du:dateUtc="2025-06-11T18:21:00Z">
            <w:rPr>
              <w:rFonts w:ascii="Times New Roman" w:hAnsi="Times New Roman" w:cs="Times New Roman"/>
              <w:b/>
              <w:bCs/>
            </w:rPr>
          </w:rPrChange>
        </w:rPr>
        <w:t>interaction</w:t>
      </w:r>
      <w:r w:rsidRPr="00557BC1">
        <w:rPr>
          <w:rFonts w:ascii="Georgia" w:hAnsi="Georgia" w:cs="Times New Roman"/>
          <w:b/>
          <w:bCs/>
          <w:sz w:val="18"/>
          <w:szCs w:val="18"/>
          <w:rPrChange w:id="1797" w:author="Jackson Halpin" w:date="2025-06-11T14:21:00Z" w16du:dateUtc="2025-06-11T18:21:00Z">
            <w:rPr>
              <w:rFonts w:ascii="Times New Roman" w:hAnsi="Times New Roman" w:cs="Times New Roman"/>
              <w:b/>
              <w:bCs/>
            </w:rPr>
          </w:rPrChange>
        </w:rPr>
        <w:t xml:space="preserve"> screen predicts LC3B-binding </w:t>
      </w:r>
      <w:commentRangeStart w:id="1798"/>
      <w:r w:rsidRPr="00557BC1">
        <w:rPr>
          <w:rFonts w:ascii="Georgia" w:hAnsi="Georgia" w:cs="Times New Roman"/>
          <w:b/>
          <w:bCs/>
          <w:sz w:val="18"/>
          <w:szCs w:val="18"/>
          <w:rPrChange w:id="1799" w:author="Jackson Halpin" w:date="2025-06-11T14:21:00Z" w16du:dateUtc="2025-06-11T18:21:00Z">
            <w:rPr>
              <w:rFonts w:ascii="Times New Roman" w:hAnsi="Times New Roman" w:cs="Times New Roman"/>
              <w:b/>
              <w:bCs/>
            </w:rPr>
          </w:rPrChange>
        </w:rPr>
        <w:t>peptides.</w:t>
      </w:r>
      <w:commentRangeEnd w:id="1798"/>
      <w:r w:rsidR="00D81C86" w:rsidRPr="00557BC1">
        <w:rPr>
          <w:rStyle w:val="CommentReference"/>
          <w:rFonts w:ascii="Georgia" w:hAnsi="Georgia"/>
          <w:sz w:val="10"/>
          <w:szCs w:val="10"/>
          <w:rPrChange w:id="1800" w:author="Jackson Halpin" w:date="2025-06-11T14:21:00Z" w16du:dateUtc="2025-06-11T18:21:00Z">
            <w:rPr>
              <w:rStyle w:val="CommentReference"/>
            </w:rPr>
          </w:rPrChange>
        </w:rPr>
        <w:commentReference w:id="1798"/>
      </w:r>
    </w:p>
    <w:p w14:paraId="7F786ACD" w14:textId="1E3CD7CE" w:rsidR="00DB2B58" w:rsidRPr="00557BC1" w:rsidRDefault="00DB2B58" w:rsidP="00557BC1">
      <w:pPr>
        <w:ind w:firstLine="720"/>
        <w:jc w:val="both"/>
        <w:rPr>
          <w:rFonts w:ascii="Georgia" w:hAnsi="Georgia" w:cs="Times New Roman"/>
          <w:sz w:val="18"/>
          <w:szCs w:val="18"/>
          <w:rPrChange w:id="1801" w:author="Jackson Halpin" w:date="2025-06-11T14:21:00Z" w16du:dateUtc="2025-06-11T18:21:00Z">
            <w:rPr>
              <w:rFonts w:ascii="Times New Roman" w:hAnsi="Times New Roman" w:cs="Times New Roman"/>
            </w:rPr>
          </w:rPrChange>
        </w:rPr>
        <w:pPrChange w:id="1802" w:author="Jackson Halpin" w:date="2025-06-11T14:17:00Z" w16du:dateUtc="2025-06-11T18:17:00Z">
          <w:pPr>
            <w:spacing w:line="480" w:lineRule="auto"/>
            <w:ind w:firstLine="720"/>
            <w:jc w:val="both"/>
          </w:pPr>
        </w:pPrChange>
      </w:pPr>
      <w:r w:rsidRPr="00557BC1">
        <w:rPr>
          <w:rFonts w:ascii="Georgia" w:hAnsi="Georgia" w:cs="Times New Roman"/>
          <w:sz w:val="18"/>
          <w:szCs w:val="18"/>
          <w:highlight w:val="yellow"/>
          <w:rPrChange w:id="1803" w:author="Jackson Halpin" w:date="2025-06-11T14:21:00Z" w16du:dateUtc="2025-06-11T18:21:00Z">
            <w:rPr>
              <w:rFonts w:ascii="Times New Roman" w:hAnsi="Times New Roman" w:cs="Times New Roman"/>
            </w:rPr>
          </w:rPrChange>
        </w:rPr>
        <w:t>Having established both the importance of the core and N-terminal flanking sequence features with our previous analysis</w:t>
      </w:r>
      <w:r w:rsidR="00143FBE" w:rsidRPr="00557BC1">
        <w:rPr>
          <w:rFonts w:ascii="Georgia" w:hAnsi="Georgia" w:cs="Times New Roman"/>
          <w:sz w:val="18"/>
          <w:szCs w:val="18"/>
          <w:highlight w:val="yellow"/>
          <w:rPrChange w:id="1804" w:author="Jackson Halpin" w:date="2025-06-11T14:21:00Z" w16du:dateUtc="2025-06-11T18:21:00Z">
            <w:rPr>
              <w:rFonts w:ascii="Times New Roman" w:hAnsi="Times New Roman" w:cs="Times New Roman"/>
            </w:rPr>
          </w:rPrChange>
        </w:rPr>
        <w:t xml:space="preserve"> and the import</w:t>
      </w:r>
      <w:r w:rsidR="009F18CC" w:rsidRPr="00557BC1">
        <w:rPr>
          <w:rFonts w:ascii="Georgia" w:hAnsi="Georgia" w:cs="Times New Roman"/>
          <w:sz w:val="18"/>
          <w:szCs w:val="18"/>
          <w:highlight w:val="yellow"/>
          <w:rPrChange w:id="1805" w:author="Jackson Halpin" w:date="2025-06-11T14:21:00Z" w16du:dateUtc="2025-06-11T18:21:00Z">
            <w:rPr>
              <w:rFonts w:ascii="Times New Roman" w:hAnsi="Times New Roman" w:cs="Times New Roman"/>
            </w:rPr>
          </w:rPrChange>
        </w:rPr>
        <w:t>ant</w:t>
      </w:r>
      <w:r w:rsidR="00143FBE" w:rsidRPr="00557BC1">
        <w:rPr>
          <w:rFonts w:ascii="Georgia" w:hAnsi="Georgia" w:cs="Times New Roman"/>
          <w:sz w:val="18"/>
          <w:szCs w:val="18"/>
          <w:highlight w:val="yellow"/>
          <w:rPrChange w:id="1806" w:author="Jackson Halpin" w:date="2025-06-11T14:21:00Z" w16du:dateUtc="2025-06-11T18:21:00Z">
            <w:rPr>
              <w:rFonts w:ascii="Times New Roman" w:hAnsi="Times New Roman" w:cs="Times New Roman"/>
            </w:rPr>
          </w:rPrChange>
        </w:rPr>
        <w:t xml:space="preserve"> role of LIR-adjacent motifs binding LC3B, </w:t>
      </w:r>
      <w:r w:rsidRPr="00557BC1">
        <w:rPr>
          <w:rFonts w:ascii="Georgia" w:hAnsi="Georgia" w:cs="Times New Roman"/>
          <w:sz w:val="18"/>
          <w:szCs w:val="18"/>
          <w:highlight w:val="yellow"/>
          <w:rPrChange w:id="1807" w:author="Jackson Halpin" w:date="2025-06-11T14:21:00Z" w16du:dateUtc="2025-06-11T18:21:00Z">
            <w:rPr>
              <w:rFonts w:ascii="Times New Roman" w:hAnsi="Times New Roman" w:cs="Times New Roman"/>
            </w:rPr>
          </w:rPrChange>
        </w:rPr>
        <w:t xml:space="preserve">we next sought to develop a method to assess whether </w:t>
      </w:r>
      <w:r w:rsidR="00143FBE" w:rsidRPr="00557BC1">
        <w:rPr>
          <w:rFonts w:ascii="Georgia" w:hAnsi="Georgia" w:cs="Times New Roman"/>
          <w:sz w:val="18"/>
          <w:szCs w:val="18"/>
          <w:highlight w:val="yellow"/>
          <w:rPrChange w:id="1808" w:author="Jackson Halpin" w:date="2025-06-11T14:21:00Z" w16du:dateUtc="2025-06-11T18:21:00Z">
            <w:rPr>
              <w:rFonts w:ascii="Times New Roman" w:hAnsi="Times New Roman" w:cs="Times New Roman"/>
            </w:rPr>
          </w:rPrChange>
        </w:rPr>
        <w:t xml:space="preserve">the combination of </w:t>
      </w:r>
      <w:r w:rsidRPr="00557BC1">
        <w:rPr>
          <w:rFonts w:ascii="Georgia" w:hAnsi="Georgia" w:cs="Times New Roman"/>
          <w:sz w:val="18"/>
          <w:szCs w:val="18"/>
          <w:highlight w:val="yellow"/>
          <w:rPrChange w:id="1809" w:author="Jackson Halpin" w:date="2025-06-11T14:21:00Z" w16du:dateUtc="2025-06-11T18:21:00Z">
            <w:rPr>
              <w:rFonts w:ascii="Times New Roman" w:hAnsi="Times New Roman" w:cs="Times New Roman"/>
            </w:rPr>
          </w:rPrChange>
        </w:rPr>
        <w:t>LI</w:t>
      </w:r>
      <w:r w:rsidR="00143FBE" w:rsidRPr="00557BC1">
        <w:rPr>
          <w:rFonts w:ascii="Georgia" w:hAnsi="Georgia" w:cs="Times New Roman"/>
          <w:sz w:val="18"/>
          <w:szCs w:val="18"/>
          <w:highlight w:val="yellow"/>
          <w:rPrChange w:id="1810" w:author="Jackson Halpin" w:date="2025-06-11T14:21:00Z" w16du:dateUtc="2025-06-11T18:21:00Z">
            <w:rPr>
              <w:rFonts w:ascii="Times New Roman" w:hAnsi="Times New Roman" w:cs="Times New Roman"/>
            </w:rPr>
          </w:rPrChange>
        </w:rPr>
        <w:t>R- and LIR</w:t>
      </w:r>
      <w:del w:id="1811" w:author="Jennifer Kosmatka" w:date="2025-05-31T17:38:00Z" w16du:dateUtc="2025-05-31T21:38:00Z">
        <w:r w:rsidR="00143FBE" w:rsidRPr="00557BC1" w:rsidDel="00D81C86">
          <w:rPr>
            <w:rFonts w:ascii="Georgia" w:hAnsi="Georgia" w:cs="Times New Roman"/>
            <w:sz w:val="18"/>
            <w:szCs w:val="18"/>
            <w:highlight w:val="yellow"/>
            <w:rPrChange w:id="1812" w:author="Jackson Halpin" w:date="2025-06-11T14:21:00Z" w16du:dateUtc="2025-06-11T18:21:00Z">
              <w:rPr>
                <w:rFonts w:ascii="Times New Roman" w:hAnsi="Times New Roman" w:cs="Times New Roman"/>
              </w:rPr>
            </w:rPrChange>
          </w:rPr>
          <w:delText>-adjacent</w:delText>
        </w:r>
      </w:del>
      <w:ins w:id="1813" w:author="Jennifer Kosmatka" w:date="2025-05-31T17:38:00Z" w16du:dateUtc="2025-05-31T21:38:00Z">
        <w:r w:rsidR="00D81C86" w:rsidRPr="00557BC1">
          <w:rPr>
            <w:rFonts w:ascii="Georgia" w:hAnsi="Georgia" w:cs="Times New Roman"/>
            <w:sz w:val="18"/>
            <w:szCs w:val="18"/>
            <w:highlight w:val="yellow"/>
            <w:rPrChange w:id="1814" w:author="Jackson Halpin" w:date="2025-06-11T14:21:00Z" w16du:dateUtc="2025-06-11T18:21:00Z">
              <w:rPr>
                <w:rFonts w:ascii="Times New Roman" w:hAnsi="Times New Roman" w:cs="Times New Roman"/>
              </w:rPr>
            </w:rPrChange>
          </w:rPr>
          <w:t>+-</w:t>
        </w:r>
      </w:ins>
      <w:r w:rsidR="00143FBE" w:rsidRPr="00557BC1">
        <w:rPr>
          <w:rFonts w:ascii="Georgia" w:hAnsi="Georgia" w:cs="Times New Roman"/>
          <w:sz w:val="18"/>
          <w:szCs w:val="18"/>
          <w:highlight w:val="yellow"/>
          <w:rPrChange w:id="1815"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highlight w:val="yellow"/>
          <w:rPrChange w:id="1816" w:author="Jackson Halpin" w:date="2025-06-11T14:21:00Z" w16du:dateUtc="2025-06-11T18:21:00Z">
            <w:rPr>
              <w:rFonts w:ascii="Times New Roman" w:hAnsi="Times New Roman" w:cs="Times New Roman"/>
            </w:rPr>
          </w:rPrChange>
        </w:rPr>
        <w:t>containing sequences with unknown affinity for LC3B were likely to bind this target. To achieve this, we trained a series of classifier models (see Methods) using our high</w:t>
      </w:r>
      <w:r w:rsidR="009F18CC" w:rsidRPr="00557BC1">
        <w:rPr>
          <w:rFonts w:ascii="Georgia" w:hAnsi="Georgia" w:cs="Times New Roman"/>
          <w:sz w:val="18"/>
          <w:szCs w:val="18"/>
          <w:highlight w:val="yellow"/>
          <w:rPrChange w:id="1817" w:author="Jackson Halpin" w:date="2025-06-11T14:21:00Z" w16du:dateUtc="2025-06-11T18:21:00Z">
            <w:rPr>
              <w:rFonts w:ascii="Times New Roman" w:hAnsi="Times New Roman" w:cs="Times New Roman"/>
            </w:rPr>
          </w:rPrChange>
        </w:rPr>
        <w:t>ly enriched</w:t>
      </w:r>
      <w:r w:rsidRPr="00557BC1">
        <w:rPr>
          <w:rFonts w:ascii="Georgia" w:hAnsi="Georgia" w:cs="Times New Roman"/>
          <w:sz w:val="18"/>
          <w:szCs w:val="18"/>
          <w:highlight w:val="yellow"/>
          <w:rPrChange w:id="1818" w:author="Jackson Halpin" w:date="2025-06-11T14:21:00Z" w16du:dateUtc="2025-06-11T18:21:00Z">
            <w:rPr>
              <w:rFonts w:ascii="Times New Roman" w:hAnsi="Times New Roman" w:cs="Times New Roman"/>
            </w:rPr>
          </w:rPrChange>
        </w:rPr>
        <w:t xml:space="preserve"> (z-score ≥ 1.70) LIR</w:t>
      </w:r>
      <w:r w:rsidR="00143FBE" w:rsidRPr="00557BC1">
        <w:rPr>
          <w:rFonts w:ascii="Georgia" w:hAnsi="Georgia" w:cs="Times New Roman"/>
          <w:sz w:val="18"/>
          <w:szCs w:val="18"/>
          <w:highlight w:val="yellow"/>
          <w:rPrChange w:id="1819" w:author="Jackson Halpin" w:date="2025-06-11T14:21:00Z" w16du:dateUtc="2025-06-11T18:21:00Z">
            <w:rPr>
              <w:rFonts w:ascii="Times New Roman" w:hAnsi="Times New Roman" w:cs="Times New Roman"/>
            </w:rPr>
          </w:rPrChange>
        </w:rPr>
        <w:t>- and LIR</w:t>
      </w:r>
      <w:del w:id="1820" w:author="Jennifer Kosmatka" w:date="2025-05-31T16:59:00Z" w16du:dateUtc="2025-05-31T20:59:00Z">
        <w:r w:rsidRPr="00557BC1" w:rsidDel="00D81C86">
          <w:rPr>
            <w:rFonts w:ascii="Georgia" w:hAnsi="Georgia" w:cs="Times New Roman"/>
            <w:sz w:val="18"/>
            <w:szCs w:val="18"/>
            <w:highlight w:val="yellow"/>
            <w:rPrChange w:id="1821" w:author="Jackson Halpin" w:date="2025-06-11T14:21:00Z" w16du:dateUtc="2025-06-11T18:21:00Z">
              <w:rPr>
                <w:rFonts w:ascii="Times New Roman" w:hAnsi="Times New Roman" w:cs="Times New Roman"/>
              </w:rPr>
            </w:rPrChange>
          </w:rPr>
          <w:delText>-</w:delText>
        </w:r>
        <w:r w:rsidR="00143FBE" w:rsidRPr="00557BC1" w:rsidDel="00D81C86">
          <w:rPr>
            <w:rFonts w:ascii="Georgia" w:hAnsi="Georgia" w:cs="Times New Roman"/>
            <w:sz w:val="18"/>
            <w:szCs w:val="18"/>
            <w:highlight w:val="yellow"/>
            <w:rPrChange w:id="1822" w:author="Jackson Halpin" w:date="2025-06-11T14:21:00Z" w16du:dateUtc="2025-06-11T18:21:00Z">
              <w:rPr>
                <w:rFonts w:ascii="Times New Roman" w:hAnsi="Times New Roman" w:cs="Times New Roman"/>
              </w:rPr>
            </w:rPrChange>
          </w:rPr>
          <w:delText>adjacent</w:delText>
        </w:r>
      </w:del>
      <w:ins w:id="1823" w:author="Jennifer Kosmatka" w:date="2025-05-31T16:59:00Z" w16du:dateUtc="2025-05-31T20:59:00Z">
        <w:r w:rsidR="00D81C86" w:rsidRPr="00557BC1">
          <w:rPr>
            <w:rFonts w:ascii="Georgia" w:hAnsi="Georgia" w:cs="Times New Roman"/>
            <w:sz w:val="18"/>
            <w:szCs w:val="18"/>
            <w:highlight w:val="yellow"/>
            <w:rPrChange w:id="1824" w:author="Jackson Halpin" w:date="2025-06-11T14:21:00Z" w16du:dateUtc="2025-06-11T18:21:00Z">
              <w:rPr>
                <w:rFonts w:ascii="Times New Roman" w:hAnsi="Times New Roman" w:cs="Times New Roman"/>
              </w:rPr>
            </w:rPrChange>
          </w:rPr>
          <w:t>+</w:t>
        </w:r>
      </w:ins>
      <w:r w:rsidR="009F18CC" w:rsidRPr="00557BC1">
        <w:rPr>
          <w:rFonts w:ascii="Georgia" w:hAnsi="Georgia" w:cs="Times New Roman"/>
          <w:sz w:val="18"/>
          <w:szCs w:val="18"/>
          <w:highlight w:val="yellow"/>
          <w:rPrChange w:id="1825" w:author="Jackson Halpin" w:date="2025-06-11T14:21:00Z" w16du:dateUtc="2025-06-11T18:21:00Z">
            <w:rPr>
              <w:rFonts w:ascii="Times New Roman" w:hAnsi="Times New Roman" w:cs="Times New Roman"/>
            </w:rPr>
          </w:rPrChange>
        </w:rPr>
        <w:t>-motif</w:t>
      </w:r>
      <w:r w:rsidRPr="00557BC1">
        <w:rPr>
          <w:rFonts w:ascii="Georgia" w:hAnsi="Georgia" w:cs="Times New Roman"/>
          <w:sz w:val="18"/>
          <w:szCs w:val="18"/>
          <w:highlight w:val="yellow"/>
          <w:rPrChange w:id="1826" w:author="Jackson Halpin" w:date="2025-06-11T14:21:00Z" w16du:dateUtc="2025-06-11T18:21:00Z">
            <w:rPr>
              <w:rFonts w:ascii="Times New Roman" w:hAnsi="Times New Roman" w:cs="Times New Roman"/>
            </w:rPr>
          </w:rPrChange>
        </w:rPr>
        <w:t xml:space="preserve"> peptides as </w:t>
      </w:r>
      <w:r w:rsidR="009F18CC" w:rsidRPr="00557BC1">
        <w:rPr>
          <w:rFonts w:ascii="Georgia" w:hAnsi="Georgia" w:cs="Times New Roman"/>
          <w:sz w:val="18"/>
          <w:szCs w:val="18"/>
          <w:highlight w:val="yellow"/>
          <w:rPrChange w:id="1827" w:author="Jackson Halpin" w:date="2025-06-11T14:21:00Z" w16du:dateUtc="2025-06-11T18:21:00Z">
            <w:rPr>
              <w:rFonts w:ascii="Times New Roman" w:hAnsi="Times New Roman" w:cs="Times New Roman"/>
            </w:rPr>
          </w:rPrChange>
        </w:rPr>
        <w:t>positive examples</w:t>
      </w:r>
      <w:r w:rsidR="00143FBE" w:rsidRPr="00557BC1">
        <w:rPr>
          <w:rFonts w:ascii="Georgia" w:hAnsi="Georgia" w:cs="Times New Roman"/>
          <w:sz w:val="18"/>
          <w:szCs w:val="18"/>
          <w:highlight w:val="yellow"/>
          <w:rPrChange w:id="1828" w:author="Jackson Halpin" w:date="2025-06-11T14:21:00Z" w16du:dateUtc="2025-06-11T18:21:00Z">
            <w:rPr>
              <w:rFonts w:ascii="Times New Roman" w:hAnsi="Times New Roman" w:cs="Times New Roman"/>
            </w:rPr>
          </w:rPrChange>
        </w:rPr>
        <w:t>. P</w:t>
      </w:r>
      <w:r w:rsidRPr="00557BC1">
        <w:rPr>
          <w:rFonts w:ascii="Georgia" w:hAnsi="Georgia" w:cs="Times New Roman"/>
          <w:sz w:val="18"/>
          <w:szCs w:val="18"/>
          <w:highlight w:val="yellow"/>
          <w:rPrChange w:id="1829" w:author="Jackson Halpin" w:date="2025-06-11T14:21:00Z" w16du:dateUtc="2025-06-11T18:21:00Z">
            <w:rPr>
              <w:rFonts w:ascii="Times New Roman" w:hAnsi="Times New Roman" w:cs="Times New Roman"/>
            </w:rPr>
          </w:rPrChange>
        </w:rPr>
        <w:t xml:space="preserve">eptides that </w:t>
      </w:r>
      <w:r w:rsidR="00143FBE" w:rsidRPr="00557BC1">
        <w:rPr>
          <w:rFonts w:ascii="Georgia" w:hAnsi="Georgia" w:cs="Times New Roman"/>
          <w:sz w:val="18"/>
          <w:szCs w:val="18"/>
          <w:highlight w:val="yellow"/>
          <w:rPrChange w:id="1830" w:author="Jackson Halpin" w:date="2025-06-11T14:21:00Z" w16du:dateUtc="2025-06-11T18:21:00Z">
            <w:rPr>
              <w:rFonts w:ascii="Times New Roman" w:hAnsi="Times New Roman" w:cs="Times New Roman"/>
            </w:rPr>
          </w:rPrChange>
        </w:rPr>
        <w:t>consistently</w:t>
      </w:r>
      <w:r w:rsidRPr="00557BC1">
        <w:rPr>
          <w:rFonts w:ascii="Georgia" w:hAnsi="Georgia" w:cs="Times New Roman"/>
          <w:sz w:val="18"/>
          <w:szCs w:val="18"/>
          <w:highlight w:val="yellow"/>
          <w:rPrChange w:id="1831" w:author="Jackson Halpin" w:date="2025-06-11T14:21:00Z" w16du:dateUtc="2025-06-11T18:21:00Z">
            <w:rPr>
              <w:rFonts w:ascii="Times New Roman" w:hAnsi="Times New Roman" w:cs="Times New Roman"/>
            </w:rPr>
          </w:rPrChange>
        </w:rPr>
        <w:t xml:space="preserve"> depleted </w:t>
      </w:r>
      <w:r w:rsidR="00143FBE" w:rsidRPr="00557BC1">
        <w:rPr>
          <w:rFonts w:ascii="Georgia" w:hAnsi="Georgia" w:cs="Times New Roman"/>
          <w:sz w:val="18"/>
          <w:szCs w:val="18"/>
          <w:highlight w:val="yellow"/>
          <w:rPrChange w:id="1832" w:author="Jackson Halpin" w:date="2025-06-11T14:21:00Z" w16du:dateUtc="2025-06-11T18:21:00Z">
            <w:rPr>
              <w:rFonts w:ascii="Times New Roman" w:hAnsi="Times New Roman" w:cs="Times New Roman"/>
            </w:rPr>
          </w:rPrChange>
        </w:rPr>
        <w:t>across sorts 1 and 3 before dropping out were considered nonbinders</w:t>
      </w:r>
      <w:r w:rsidRPr="00557BC1">
        <w:rPr>
          <w:rFonts w:ascii="Georgia" w:hAnsi="Georgia" w:cs="Times New Roman"/>
          <w:sz w:val="18"/>
          <w:szCs w:val="18"/>
          <w:highlight w:val="yellow"/>
          <w:rPrChange w:id="1833" w:author="Jackson Halpin" w:date="2025-06-11T14:21:00Z" w16du:dateUtc="2025-06-11T18:21:00Z">
            <w:rPr>
              <w:rFonts w:ascii="Times New Roman" w:hAnsi="Times New Roman" w:cs="Times New Roman"/>
            </w:rPr>
          </w:rPrChange>
        </w:rPr>
        <w:t>. We found each model was similarly performant, with a ROC AUC of ~0.75 when assessed using a held</w:t>
      </w:r>
      <w:r w:rsidR="009F18CC" w:rsidRPr="00557BC1">
        <w:rPr>
          <w:rFonts w:ascii="Georgia" w:hAnsi="Georgia" w:cs="Times New Roman"/>
          <w:sz w:val="18"/>
          <w:szCs w:val="18"/>
          <w:highlight w:val="yellow"/>
          <w:rPrChange w:id="1834" w:author="Jackson Halpin" w:date="2025-06-11T14:21:00Z" w16du:dateUtc="2025-06-11T18:21:00Z">
            <w:rPr>
              <w:rFonts w:ascii="Times New Roman" w:hAnsi="Times New Roman" w:cs="Times New Roman"/>
            </w:rPr>
          </w:rPrChange>
        </w:rPr>
        <w:t>-</w:t>
      </w:r>
      <w:r w:rsidRPr="00557BC1">
        <w:rPr>
          <w:rFonts w:ascii="Georgia" w:hAnsi="Georgia" w:cs="Times New Roman"/>
          <w:sz w:val="18"/>
          <w:szCs w:val="18"/>
          <w:highlight w:val="yellow"/>
          <w:rPrChange w:id="1835" w:author="Jackson Halpin" w:date="2025-06-11T14:21:00Z" w16du:dateUtc="2025-06-11T18:21:00Z">
            <w:rPr>
              <w:rFonts w:ascii="Times New Roman" w:hAnsi="Times New Roman" w:cs="Times New Roman"/>
            </w:rPr>
          </w:rPrChange>
        </w:rPr>
        <w:t xml:space="preserve">out test-set derived from the </w:t>
      </w:r>
      <w:proofErr w:type="spellStart"/>
      <w:r w:rsidRPr="00557BC1">
        <w:rPr>
          <w:rFonts w:ascii="Georgia" w:hAnsi="Georgia" w:cs="Times New Roman"/>
          <w:sz w:val="18"/>
          <w:szCs w:val="18"/>
          <w:highlight w:val="yellow"/>
          <w:rPrChange w:id="1836" w:author="Jackson Halpin" w:date="2025-06-11T14:21:00Z" w16du:dateUtc="2025-06-11T18:21:00Z">
            <w:rPr>
              <w:rFonts w:ascii="Times New Roman" w:hAnsi="Times New Roman" w:cs="Times New Roman"/>
            </w:rPr>
          </w:rPrChange>
        </w:rPr>
        <w:t>LIRCentral</w:t>
      </w:r>
      <w:proofErr w:type="spellEnd"/>
      <w:r w:rsidRPr="00557BC1">
        <w:rPr>
          <w:rFonts w:ascii="Georgia" w:hAnsi="Georgia" w:cs="Times New Roman"/>
          <w:sz w:val="18"/>
          <w:szCs w:val="18"/>
          <w:highlight w:val="yellow"/>
          <w:rPrChange w:id="1837" w:author="Jackson Halpin" w:date="2025-06-11T14:21:00Z" w16du:dateUtc="2025-06-11T18:21:00Z">
            <w:rPr>
              <w:rFonts w:ascii="Times New Roman" w:hAnsi="Times New Roman" w:cs="Times New Roman"/>
            </w:rPr>
          </w:rPrChange>
        </w:rPr>
        <w:t xml:space="preserve"> database </w:t>
      </w:r>
      <w:r w:rsidRPr="00557BC1">
        <w:rPr>
          <w:rFonts w:ascii="Georgia" w:hAnsi="Georgia" w:cs="Times New Roman"/>
          <w:sz w:val="18"/>
          <w:szCs w:val="18"/>
          <w:highlight w:val="yellow"/>
          <w:rPrChange w:id="1838"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highlight w:val="yellow"/>
          <w:rPrChange w:id="1839" w:author="Jackson Halpin" w:date="2025-06-11T14:21:00Z" w16du:dateUtc="2025-06-11T18:21:00Z">
            <w:rPr>
              <w:rFonts w:ascii="Times New Roman" w:hAnsi="Times New Roman" w:cs="Times New Roman"/>
            </w:rPr>
          </w:rPrChange>
        </w:rPr>
        <w:instrText xml:space="preserve"> ADDIN ZOTERO_ITEM CSL_CITATION {"citationID":"GhI4YCVx","properties":{"formattedCitation":"(Chatzichristofi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Pr="00557BC1">
        <w:rPr>
          <w:rFonts w:ascii="Georgia" w:hAnsi="Georgia" w:cs="Times New Roman"/>
          <w:sz w:val="18"/>
          <w:szCs w:val="18"/>
          <w:highlight w:val="yellow"/>
          <w:rPrChange w:id="1840" w:author="Jackson Halpin" w:date="2025-06-11T14:21:00Z" w16du:dateUtc="2025-06-11T18:21:00Z">
            <w:rPr>
              <w:rFonts w:ascii="Times New Roman" w:hAnsi="Times New Roman" w:cs="Times New Roman"/>
            </w:rPr>
          </w:rPrChange>
        </w:rPr>
        <w:fldChar w:fldCharType="separate"/>
      </w:r>
      <w:r w:rsidRPr="00557BC1">
        <w:rPr>
          <w:rFonts w:ascii="Georgia" w:hAnsi="Georgia" w:cs="Times New Roman"/>
          <w:sz w:val="18"/>
          <w:szCs w:val="18"/>
          <w:highlight w:val="yellow"/>
          <w:rPrChange w:id="1841" w:author="Jackson Halpin" w:date="2025-06-11T14:21:00Z" w16du:dateUtc="2025-06-11T18:21:00Z">
            <w:rPr>
              <w:rFonts w:ascii="Times New Roman" w:hAnsi="Times New Roman" w:cs="Times New Roman"/>
            </w:rPr>
          </w:rPrChange>
        </w:rPr>
        <w:t>(</w:t>
      </w:r>
      <w:proofErr w:type="spellStart"/>
      <w:r w:rsidRPr="00557BC1">
        <w:rPr>
          <w:rFonts w:ascii="Georgia" w:hAnsi="Georgia" w:cs="Times New Roman"/>
          <w:sz w:val="18"/>
          <w:szCs w:val="18"/>
          <w:highlight w:val="yellow"/>
          <w:rPrChange w:id="1842" w:author="Jackson Halpin" w:date="2025-06-11T14:21:00Z" w16du:dateUtc="2025-06-11T18:21:00Z">
            <w:rPr>
              <w:rFonts w:ascii="Times New Roman" w:hAnsi="Times New Roman" w:cs="Times New Roman"/>
            </w:rPr>
          </w:rPrChange>
        </w:rPr>
        <w:t>Chatzichristofi</w:t>
      </w:r>
      <w:proofErr w:type="spellEnd"/>
      <w:r w:rsidRPr="00557BC1">
        <w:rPr>
          <w:rFonts w:ascii="Georgia" w:hAnsi="Georgia" w:cs="Times New Roman"/>
          <w:sz w:val="18"/>
          <w:szCs w:val="18"/>
          <w:highlight w:val="yellow"/>
          <w:rPrChange w:id="1843" w:author="Jackson Halpin" w:date="2025-06-11T14:21:00Z" w16du:dateUtc="2025-06-11T18:21:00Z">
            <w:rPr>
              <w:rFonts w:ascii="Times New Roman" w:hAnsi="Times New Roman" w:cs="Times New Roman"/>
            </w:rPr>
          </w:rPrChange>
        </w:rPr>
        <w:t xml:space="preserve"> et al. 2023)</w:t>
      </w:r>
      <w:r w:rsidRPr="00557BC1">
        <w:rPr>
          <w:rFonts w:ascii="Georgia" w:hAnsi="Georgia" w:cs="Times New Roman"/>
          <w:sz w:val="18"/>
          <w:szCs w:val="18"/>
          <w:highlight w:val="yellow"/>
          <w:rPrChange w:id="1844" w:author="Jackson Halpin" w:date="2025-06-11T14:21:00Z" w16du:dateUtc="2025-06-11T18:21:00Z">
            <w:rPr>
              <w:rFonts w:ascii="Times New Roman" w:hAnsi="Times New Roman" w:cs="Times New Roman"/>
            </w:rPr>
          </w:rPrChange>
        </w:rPr>
        <w:fldChar w:fldCharType="end"/>
      </w:r>
      <w:r w:rsidRPr="00557BC1">
        <w:rPr>
          <w:rFonts w:ascii="Georgia" w:hAnsi="Georgia" w:cs="Times New Roman"/>
          <w:sz w:val="18"/>
          <w:szCs w:val="18"/>
          <w:highlight w:val="yellow"/>
          <w:rPrChange w:id="1845"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highlight w:val="yellow"/>
          <w:rPrChange w:id="1846" w:author="Jackson Halpin" w:date="2025-06-11T14:21:00Z" w16du:dateUtc="2025-06-11T18:21:00Z">
            <w:rPr>
              <w:rFonts w:ascii="Times New Roman" w:hAnsi="Times New Roman" w:cs="Times New Roman"/>
              <w:highlight w:val="yellow"/>
            </w:rPr>
          </w:rPrChange>
        </w:rPr>
        <w:t>Notably, these models outperformed (</w:t>
      </w:r>
      <w:r w:rsidRPr="00557BC1">
        <w:rPr>
          <w:rFonts w:ascii="Georgia" w:hAnsi="Georgia" w:cs="Times New Roman"/>
          <w:color w:val="FF0000"/>
          <w:sz w:val="18"/>
          <w:szCs w:val="18"/>
          <w:highlight w:val="yellow"/>
          <w:rPrChange w:id="1847" w:author="Jackson Halpin" w:date="2025-06-11T14:21:00Z" w16du:dateUtc="2025-06-11T18:21:00Z">
            <w:rPr>
              <w:rFonts w:ascii="Times New Roman" w:hAnsi="Times New Roman" w:cs="Times New Roman"/>
              <w:color w:val="FF0000"/>
              <w:highlight w:val="yellow"/>
            </w:rPr>
          </w:rPrChange>
        </w:rPr>
        <w:t>p&lt;X</w:t>
      </w:r>
      <w:r w:rsidRPr="00557BC1">
        <w:rPr>
          <w:rFonts w:ascii="Georgia" w:hAnsi="Georgia" w:cs="Times New Roman"/>
          <w:sz w:val="18"/>
          <w:szCs w:val="18"/>
          <w:highlight w:val="yellow"/>
          <w:rPrChange w:id="1848" w:author="Jackson Halpin" w:date="2025-06-11T14:21:00Z" w16du:dateUtc="2025-06-11T18:21:00Z">
            <w:rPr>
              <w:rFonts w:ascii="Times New Roman" w:hAnsi="Times New Roman" w:cs="Times New Roman"/>
              <w:highlight w:val="yellow"/>
            </w:rPr>
          </w:rPrChange>
        </w:rPr>
        <w:t xml:space="preserve">) the current state-of-the-art prediction server, </w:t>
      </w:r>
      <w:commentRangeStart w:id="1849"/>
      <w:proofErr w:type="spellStart"/>
      <w:r w:rsidRPr="00557BC1">
        <w:rPr>
          <w:rFonts w:ascii="Georgia" w:hAnsi="Georgia" w:cs="Times New Roman"/>
          <w:sz w:val="18"/>
          <w:szCs w:val="18"/>
          <w:highlight w:val="yellow"/>
          <w:rPrChange w:id="1850" w:author="Jackson Halpin" w:date="2025-06-11T14:21:00Z" w16du:dateUtc="2025-06-11T18:21:00Z">
            <w:rPr>
              <w:rFonts w:ascii="Times New Roman" w:hAnsi="Times New Roman" w:cs="Times New Roman"/>
              <w:highlight w:val="yellow"/>
            </w:rPr>
          </w:rPrChange>
        </w:rPr>
        <w:t>iLIR</w:t>
      </w:r>
      <w:commentRangeEnd w:id="1849"/>
      <w:proofErr w:type="spellEnd"/>
      <w:r w:rsidRPr="00557BC1">
        <w:rPr>
          <w:rStyle w:val="CommentReference"/>
          <w:rFonts w:ascii="Georgia" w:hAnsi="Georgia"/>
          <w:sz w:val="10"/>
          <w:szCs w:val="10"/>
          <w:highlight w:val="yellow"/>
          <w:rPrChange w:id="1851" w:author="Jackson Halpin" w:date="2025-06-11T14:21:00Z" w16du:dateUtc="2025-06-11T18:21:00Z">
            <w:rPr>
              <w:rStyle w:val="CommentReference"/>
              <w:highlight w:val="yellow"/>
            </w:rPr>
          </w:rPrChange>
        </w:rPr>
        <w:commentReference w:id="1849"/>
      </w:r>
      <w:r w:rsidRPr="00557BC1">
        <w:rPr>
          <w:rFonts w:ascii="Georgia" w:hAnsi="Georgia" w:cs="Times New Roman"/>
          <w:sz w:val="18"/>
          <w:szCs w:val="18"/>
          <w:highlight w:val="yellow"/>
          <w:rPrChange w:id="1852" w:author="Jackson Halpin" w:date="2025-06-11T14:21:00Z" w16du:dateUtc="2025-06-11T18:21:00Z">
            <w:rPr>
              <w:rFonts w:ascii="Times New Roman" w:hAnsi="Times New Roman" w:cs="Times New Roman"/>
              <w:highlight w:val="yellow"/>
            </w:rPr>
          </w:rPrChange>
        </w:rPr>
        <w:t xml:space="preserve">, which exhibited </w:t>
      </w:r>
      <w:r w:rsidR="00143FBE" w:rsidRPr="00557BC1">
        <w:rPr>
          <w:rFonts w:ascii="Georgia" w:hAnsi="Georgia" w:cs="Times New Roman"/>
          <w:sz w:val="18"/>
          <w:szCs w:val="18"/>
          <w:highlight w:val="yellow"/>
          <w:rPrChange w:id="1853" w:author="Jackson Halpin" w:date="2025-06-11T14:21:00Z" w16du:dateUtc="2025-06-11T18:21:00Z">
            <w:rPr>
              <w:rFonts w:ascii="Times New Roman" w:hAnsi="Times New Roman" w:cs="Times New Roman"/>
              <w:highlight w:val="yellow"/>
            </w:rPr>
          </w:rPrChange>
        </w:rPr>
        <w:t>a ROC AUC</w:t>
      </w:r>
      <w:r w:rsidRPr="00557BC1">
        <w:rPr>
          <w:rFonts w:ascii="Georgia" w:hAnsi="Georgia" w:cs="Times New Roman"/>
          <w:sz w:val="18"/>
          <w:szCs w:val="18"/>
          <w:highlight w:val="yellow"/>
          <w:rPrChange w:id="1854" w:author="Jackson Halpin" w:date="2025-06-11T14:21:00Z" w16du:dateUtc="2025-06-11T18:21:00Z">
            <w:rPr>
              <w:rFonts w:ascii="Times New Roman" w:hAnsi="Times New Roman" w:cs="Times New Roman"/>
              <w:highlight w:val="yellow"/>
            </w:rPr>
          </w:rPrChange>
        </w:rPr>
        <w:t xml:space="preserve"> of </w:t>
      </w:r>
      <w:r w:rsidRPr="00557BC1">
        <w:rPr>
          <w:rFonts w:ascii="Georgia" w:hAnsi="Georgia" w:cs="Times New Roman"/>
          <w:b/>
          <w:bCs/>
          <w:sz w:val="18"/>
          <w:szCs w:val="18"/>
          <w:highlight w:val="yellow"/>
          <w:rPrChange w:id="1855" w:author="Jackson Halpin" w:date="2025-06-11T14:21:00Z" w16du:dateUtc="2025-06-11T18:21:00Z">
            <w:rPr>
              <w:rFonts w:ascii="Times New Roman" w:hAnsi="Times New Roman" w:cs="Times New Roman"/>
              <w:b/>
              <w:bCs/>
              <w:highlight w:val="yellow"/>
            </w:rPr>
          </w:rPrChange>
        </w:rPr>
        <w:t>Z</w:t>
      </w:r>
      <w:r w:rsidRPr="00557BC1">
        <w:rPr>
          <w:rFonts w:ascii="Georgia" w:hAnsi="Georgia" w:cs="Times New Roman"/>
          <w:sz w:val="18"/>
          <w:szCs w:val="18"/>
          <w:highlight w:val="yellow"/>
          <w:rPrChange w:id="1856" w:author="Jackson Halpin" w:date="2025-06-11T14:21:00Z" w16du:dateUtc="2025-06-11T18:21:00Z">
            <w:rPr>
              <w:rFonts w:ascii="Times New Roman" w:hAnsi="Times New Roman" w:cs="Times New Roman"/>
              <w:highlight w:val="yellow"/>
            </w:rPr>
          </w:rPrChange>
        </w:rPr>
        <w:t xml:space="preserve"> on this test set.</w:t>
      </w:r>
      <w:r w:rsidRPr="00557BC1">
        <w:rPr>
          <w:rFonts w:ascii="Georgia" w:eastAsiaTheme="minorEastAsia" w:hAnsi="Georgia" w:cs="Times New Roman"/>
          <w:sz w:val="18"/>
          <w:szCs w:val="18"/>
          <w:highlight w:val="yellow"/>
          <w:rPrChange w:id="1857" w:author="Jackson Halpin" w:date="2025-06-11T14:21:00Z" w16du:dateUtc="2025-06-11T18:21:00Z">
            <w:rPr>
              <w:rFonts w:ascii="Times New Roman" w:eastAsiaTheme="minorEastAsia" w:hAnsi="Times New Roman" w:cs="Times New Roman"/>
            </w:rPr>
          </w:rPrChange>
        </w:rPr>
        <w:t xml:space="preserve"> Interestingly, the performance was robust to an extensive series of model perturbations, including the changes in overall model architecture and hyperparameters, indicating that the incorporation of our unbiased screening data, and not new modeling frameworks, led to the observed improvement in performance. </w:t>
      </w:r>
      <w:r w:rsidRPr="00557BC1">
        <w:rPr>
          <w:rFonts w:ascii="Georgia" w:eastAsiaTheme="minorEastAsia" w:hAnsi="Georgia" w:cs="Times New Roman"/>
          <w:color w:val="FF0000"/>
          <w:sz w:val="18"/>
          <w:szCs w:val="18"/>
          <w:highlight w:val="yellow"/>
          <w:rPrChange w:id="1858" w:author="Jackson Halpin" w:date="2025-06-11T14:21:00Z" w16du:dateUtc="2025-06-11T18:21:00Z">
            <w:rPr>
              <w:rFonts w:ascii="Times New Roman" w:eastAsiaTheme="minorEastAsia" w:hAnsi="Times New Roman" w:cs="Times New Roman"/>
              <w:color w:val="FF0000"/>
            </w:rPr>
          </w:rPrChange>
        </w:rPr>
        <w:t>We validated the robustness of the model by predicting the binding class of all sorting peptide hits confirmed through BLI (</w:t>
      </w:r>
      <w:r w:rsidRPr="00557BC1">
        <w:rPr>
          <w:rFonts w:ascii="Georgia" w:eastAsiaTheme="minorEastAsia" w:hAnsi="Georgia" w:cs="Times New Roman"/>
          <w:b/>
          <w:bCs/>
          <w:color w:val="FF0000"/>
          <w:sz w:val="18"/>
          <w:szCs w:val="18"/>
          <w:highlight w:val="yellow"/>
          <w:rPrChange w:id="1859" w:author="Jackson Halpin" w:date="2025-06-11T14:21:00Z" w16du:dateUtc="2025-06-11T18:21:00Z">
            <w:rPr>
              <w:rFonts w:ascii="Times New Roman" w:eastAsiaTheme="minorEastAsia" w:hAnsi="Times New Roman" w:cs="Times New Roman"/>
              <w:b/>
              <w:bCs/>
              <w:color w:val="FF0000"/>
            </w:rPr>
          </w:rPrChange>
        </w:rPr>
        <w:t xml:space="preserve">Supplemental Figure </w:t>
      </w:r>
      <w:r w:rsidRPr="00557BC1">
        <w:rPr>
          <w:rFonts w:ascii="Georgia" w:eastAsiaTheme="minorEastAsia" w:hAnsi="Georgia" w:cs="Times New Roman"/>
          <w:b/>
          <w:bCs/>
          <w:color w:val="FF0000"/>
          <w:sz w:val="18"/>
          <w:szCs w:val="18"/>
          <w:highlight w:val="yellow"/>
          <w:rPrChange w:id="1860" w:author="Jackson Halpin" w:date="2025-06-11T14:21:00Z" w16du:dateUtc="2025-06-11T18:21:00Z">
            <w:rPr>
              <w:rFonts w:ascii="Times New Roman" w:eastAsiaTheme="minorEastAsia" w:hAnsi="Times New Roman" w:cs="Times New Roman"/>
              <w:b/>
              <w:bCs/>
              <w:color w:val="FF0000"/>
              <w:highlight w:val="yellow"/>
            </w:rPr>
          </w:rPrChange>
        </w:rPr>
        <w:t>X</w:t>
      </w:r>
      <w:r w:rsidRPr="00557BC1">
        <w:rPr>
          <w:rFonts w:ascii="Georgia" w:eastAsiaTheme="minorEastAsia" w:hAnsi="Georgia" w:cs="Times New Roman"/>
          <w:b/>
          <w:bCs/>
          <w:color w:val="FF0000"/>
          <w:sz w:val="18"/>
          <w:szCs w:val="18"/>
          <w:highlight w:val="yellow"/>
          <w:rPrChange w:id="1861" w:author="Jackson Halpin" w:date="2025-06-11T14:21:00Z" w16du:dateUtc="2025-06-11T18:21:00Z">
            <w:rPr>
              <w:rFonts w:ascii="Times New Roman" w:eastAsiaTheme="minorEastAsia" w:hAnsi="Times New Roman" w:cs="Times New Roman"/>
              <w:b/>
              <w:bCs/>
              <w:color w:val="FF0000"/>
            </w:rPr>
          </w:rPrChange>
        </w:rPr>
        <w:t>)</w:t>
      </w:r>
      <w:r w:rsidRPr="00557BC1">
        <w:rPr>
          <w:rFonts w:ascii="Georgia" w:eastAsiaTheme="minorEastAsia" w:hAnsi="Georgia" w:cs="Times New Roman"/>
          <w:color w:val="FF0000"/>
          <w:sz w:val="18"/>
          <w:szCs w:val="18"/>
          <w:highlight w:val="yellow"/>
          <w:rPrChange w:id="1862" w:author="Jackson Halpin" w:date="2025-06-11T14:21:00Z" w16du:dateUtc="2025-06-11T18:21:00Z">
            <w:rPr>
              <w:rFonts w:ascii="Times New Roman" w:eastAsiaTheme="minorEastAsia" w:hAnsi="Times New Roman" w:cs="Times New Roman"/>
              <w:color w:val="FF0000"/>
            </w:rPr>
          </w:rPrChange>
        </w:rPr>
        <w:t xml:space="preserve">. </w:t>
      </w:r>
      <w:r w:rsidRPr="00557BC1">
        <w:rPr>
          <w:rFonts w:ascii="Georgia" w:eastAsiaTheme="minorEastAsia" w:hAnsi="Georgia" w:cs="Times New Roman"/>
          <w:sz w:val="18"/>
          <w:szCs w:val="18"/>
          <w:highlight w:val="yellow"/>
          <w:rPrChange w:id="1863" w:author="Jackson Halpin" w:date="2025-06-11T14:21:00Z" w16du:dateUtc="2025-06-11T18:21:00Z">
            <w:rPr>
              <w:rFonts w:ascii="Times New Roman" w:eastAsiaTheme="minorEastAsia" w:hAnsi="Times New Roman" w:cs="Times New Roman"/>
            </w:rPr>
          </w:rPrChange>
        </w:rPr>
        <w:t>We found the model distinguished which LIR or LIR-like motif drove binding to LC3B in peptides containing multiple LIR motifs (</w:t>
      </w:r>
      <w:r w:rsidRPr="00557BC1">
        <w:rPr>
          <w:rFonts w:ascii="Georgia" w:eastAsiaTheme="minorEastAsia" w:hAnsi="Georgia" w:cs="Times New Roman"/>
          <w:b/>
          <w:bCs/>
          <w:sz w:val="18"/>
          <w:szCs w:val="18"/>
          <w:highlight w:val="yellow"/>
          <w:rPrChange w:id="1864" w:author="Jackson Halpin" w:date="2025-06-11T14:21:00Z" w16du:dateUtc="2025-06-11T18:21:00Z">
            <w:rPr>
              <w:rFonts w:ascii="Times New Roman" w:eastAsiaTheme="minorEastAsia" w:hAnsi="Times New Roman" w:cs="Times New Roman"/>
              <w:b/>
              <w:bCs/>
            </w:rPr>
          </w:rPrChange>
        </w:rPr>
        <w:t xml:space="preserve">Supplemental Figure </w:t>
      </w:r>
      <w:r w:rsidR="00143FBE" w:rsidRPr="00557BC1">
        <w:rPr>
          <w:rFonts w:ascii="Georgia" w:eastAsiaTheme="minorEastAsia" w:hAnsi="Georgia" w:cs="Times New Roman"/>
          <w:b/>
          <w:bCs/>
          <w:sz w:val="18"/>
          <w:szCs w:val="18"/>
          <w:highlight w:val="yellow"/>
          <w:rPrChange w:id="1865" w:author="Jackson Halpin" w:date="2025-06-11T14:21:00Z" w16du:dateUtc="2025-06-11T18:21:00Z">
            <w:rPr>
              <w:rFonts w:ascii="Times New Roman" w:eastAsiaTheme="minorEastAsia" w:hAnsi="Times New Roman" w:cs="Times New Roman"/>
              <w:b/>
              <w:bCs/>
              <w:highlight w:val="yellow"/>
            </w:rPr>
          </w:rPrChange>
        </w:rPr>
        <w:t>X</w:t>
      </w:r>
      <w:r w:rsidRPr="00557BC1">
        <w:rPr>
          <w:rFonts w:ascii="Georgia" w:eastAsiaTheme="minorEastAsia" w:hAnsi="Georgia" w:cs="Times New Roman"/>
          <w:sz w:val="18"/>
          <w:szCs w:val="18"/>
          <w:highlight w:val="yellow"/>
          <w:rPrChange w:id="1866" w:author="Jackson Halpin" w:date="2025-06-11T14:21:00Z" w16du:dateUtc="2025-06-11T18:21:00Z">
            <w:rPr>
              <w:rFonts w:ascii="Times New Roman" w:eastAsiaTheme="minorEastAsia" w:hAnsi="Times New Roman" w:cs="Times New Roman"/>
            </w:rPr>
          </w:rPrChange>
        </w:rPr>
        <w:t>).</w:t>
      </w:r>
      <w:r w:rsidRPr="00557BC1">
        <w:rPr>
          <w:rFonts w:ascii="Georgia" w:eastAsiaTheme="minorEastAsia" w:hAnsi="Georgia" w:cs="Times New Roman"/>
          <w:sz w:val="18"/>
          <w:szCs w:val="18"/>
          <w:rPrChange w:id="1867" w:author="Jackson Halpin" w:date="2025-06-11T14:21:00Z" w16du:dateUtc="2025-06-11T18:21:00Z">
            <w:rPr>
              <w:rFonts w:ascii="Times New Roman" w:eastAsiaTheme="minorEastAsia" w:hAnsi="Times New Roman" w:cs="Times New Roman"/>
            </w:rPr>
          </w:rPrChange>
        </w:rPr>
        <w:t xml:space="preserve"> </w:t>
      </w:r>
      <w:r w:rsidRPr="00557BC1">
        <w:rPr>
          <w:rFonts w:ascii="Georgia" w:hAnsi="Georgia" w:cs="Times New Roman"/>
          <w:sz w:val="18"/>
          <w:szCs w:val="18"/>
          <w:rPrChange w:id="1868" w:author="Jackson Halpin" w:date="2025-06-11T14:21:00Z" w16du:dateUtc="2025-06-11T18:21:00Z">
            <w:rPr>
              <w:rFonts w:ascii="Times New Roman" w:hAnsi="Times New Roman" w:cs="Times New Roman"/>
            </w:rPr>
          </w:rPrChange>
        </w:rPr>
        <w:t xml:space="preserve"> </w:t>
      </w:r>
    </w:p>
    <w:p w14:paraId="2DCBE456" w14:textId="77777777" w:rsidR="00FE4C68" w:rsidRPr="00557BC1" w:rsidRDefault="00FE4C68" w:rsidP="00557BC1">
      <w:pPr>
        <w:jc w:val="both"/>
        <w:rPr>
          <w:rFonts w:ascii="Georgia" w:hAnsi="Georgia" w:cs="Times New Roman"/>
          <w:b/>
          <w:bCs/>
          <w:sz w:val="18"/>
          <w:szCs w:val="18"/>
          <w:rPrChange w:id="1869" w:author="Jackson Halpin" w:date="2025-06-11T14:21:00Z" w16du:dateUtc="2025-06-11T18:21:00Z">
            <w:rPr>
              <w:rFonts w:ascii="Times New Roman" w:hAnsi="Times New Roman" w:cs="Times New Roman"/>
              <w:b/>
              <w:bCs/>
            </w:rPr>
          </w:rPrChange>
        </w:rPr>
        <w:pPrChange w:id="1870" w:author="Jackson Halpin" w:date="2025-06-11T14:17:00Z" w16du:dateUtc="2025-06-11T18:17:00Z">
          <w:pPr>
            <w:spacing w:line="480" w:lineRule="auto"/>
            <w:jc w:val="both"/>
          </w:pPr>
        </w:pPrChange>
      </w:pPr>
    </w:p>
    <w:p w14:paraId="4848BF1D" w14:textId="3C8BCF3D" w:rsidR="005844C1" w:rsidRPr="00557BC1" w:rsidRDefault="00120134" w:rsidP="00557BC1">
      <w:pPr>
        <w:jc w:val="both"/>
        <w:rPr>
          <w:rFonts w:ascii="Georgia" w:hAnsi="Georgia" w:cs="Times New Roman"/>
          <w:b/>
          <w:bCs/>
          <w:sz w:val="18"/>
          <w:szCs w:val="18"/>
          <w:rPrChange w:id="1871" w:author="Jackson Halpin" w:date="2025-06-11T14:21:00Z" w16du:dateUtc="2025-06-11T18:21:00Z">
            <w:rPr>
              <w:rFonts w:ascii="Times New Roman" w:hAnsi="Times New Roman" w:cs="Times New Roman"/>
              <w:b/>
              <w:bCs/>
            </w:rPr>
          </w:rPrChange>
        </w:rPr>
        <w:pPrChange w:id="1872" w:author="Jackson Halpin" w:date="2025-06-11T14:17:00Z" w16du:dateUtc="2025-06-11T18:17:00Z">
          <w:pPr>
            <w:spacing w:line="480" w:lineRule="auto"/>
            <w:jc w:val="both"/>
          </w:pPr>
        </w:pPrChange>
      </w:pPr>
      <w:r w:rsidRPr="00557BC1">
        <w:rPr>
          <w:rFonts w:ascii="Georgia" w:hAnsi="Georgia" w:cs="Times New Roman"/>
          <w:b/>
          <w:bCs/>
          <w:sz w:val="18"/>
          <w:szCs w:val="18"/>
          <w:rPrChange w:id="1873" w:author="Jackson Halpin" w:date="2025-06-11T14:21:00Z" w16du:dateUtc="2025-06-11T18:21:00Z">
            <w:rPr>
              <w:rFonts w:ascii="Times New Roman" w:hAnsi="Times New Roman" w:cs="Times New Roman"/>
              <w:b/>
              <w:bCs/>
            </w:rPr>
          </w:rPrChange>
        </w:rPr>
        <w:t>LC3B p</w:t>
      </w:r>
      <w:r w:rsidR="00AA39F7" w:rsidRPr="00557BC1">
        <w:rPr>
          <w:rFonts w:ascii="Georgia" w:hAnsi="Georgia" w:cs="Times New Roman"/>
          <w:b/>
          <w:bCs/>
          <w:sz w:val="18"/>
          <w:szCs w:val="18"/>
          <w:rPrChange w:id="1874" w:author="Jackson Halpin" w:date="2025-06-11T14:21:00Z" w16du:dateUtc="2025-06-11T18:21:00Z">
            <w:rPr>
              <w:rFonts w:ascii="Times New Roman" w:hAnsi="Times New Roman" w:cs="Times New Roman"/>
              <w:b/>
              <w:bCs/>
            </w:rPr>
          </w:rPrChange>
        </w:rPr>
        <w:t>ocket mutations</w:t>
      </w:r>
      <w:r w:rsidR="00A47347" w:rsidRPr="00557BC1">
        <w:rPr>
          <w:rFonts w:ascii="Georgia" w:hAnsi="Georgia" w:cs="Times New Roman"/>
          <w:b/>
          <w:bCs/>
          <w:sz w:val="18"/>
          <w:szCs w:val="18"/>
          <w:rPrChange w:id="1875" w:author="Jackson Halpin" w:date="2025-06-11T14:21:00Z" w16du:dateUtc="2025-06-11T18:21:00Z">
            <w:rPr>
              <w:rFonts w:ascii="Times New Roman" w:hAnsi="Times New Roman" w:cs="Times New Roman"/>
              <w:b/>
              <w:bCs/>
            </w:rPr>
          </w:rPrChange>
        </w:rPr>
        <w:t xml:space="preserve"> </w:t>
      </w:r>
      <w:r w:rsidR="00193D4A" w:rsidRPr="00557BC1">
        <w:rPr>
          <w:rFonts w:ascii="Georgia" w:hAnsi="Georgia" w:cs="Times New Roman"/>
          <w:b/>
          <w:bCs/>
          <w:sz w:val="18"/>
          <w:szCs w:val="18"/>
          <w:rPrChange w:id="1876" w:author="Jackson Halpin" w:date="2025-06-11T14:21:00Z" w16du:dateUtc="2025-06-11T18:21:00Z">
            <w:rPr>
              <w:rFonts w:ascii="Times New Roman" w:hAnsi="Times New Roman" w:cs="Times New Roman"/>
              <w:b/>
              <w:bCs/>
            </w:rPr>
          </w:rPrChange>
        </w:rPr>
        <w:t>F52A</w:t>
      </w:r>
      <w:r w:rsidR="009F18CC" w:rsidRPr="00557BC1">
        <w:rPr>
          <w:rFonts w:ascii="Georgia" w:hAnsi="Georgia" w:cs="Times New Roman"/>
          <w:b/>
          <w:bCs/>
          <w:sz w:val="18"/>
          <w:szCs w:val="18"/>
          <w:rPrChange w:id="1877" w:author="Jackson Halpin" w:date="2025-06-11T14:21:00Z" w16du:dateUtc="2025-06-11T18:21:00Z">
            <w:rPr>
              <w:rFonts w:ascii="Times New Roman" w:hAnsi="Times New Roman" w:cs="Times New Roman"/>
              <w:b/>
              <w:bCs/>
            </w:rPr>
          </w:rPrChange>
        </w:rPr>
        <w:t xml:space="preserve"> and</w:t>
      </w:r>
      <w:r w:rsidR="00193D4A" w:rsidRPr="00557BC1">
        <w:rPr>
          <w:rFonts w:ascii="Georgia" w:hAnsi="Georgia" w:cs="Times New Roman"/>
          <w:b/>
          <w:bCs/>
          <w:sz w:val="18"/>
          <w:szCs w:val="18"/>
          <w:rPrChange w:id="1878" w:author="Jackson Halpin" w:date="2025-06-11T14:21:00Z" w16du:dateUtc="2025-06-11T18:21:00Z">
            <w:rPr>
              <w:rFonts w:ascii="Times New Roman" w:hAnsi="Times New Roman" w:cs="Times New Roman"/>
              <w:b/>
              <w:bCs/>
            </w:rPr>
          </w:rPrChange>
        </w:rPr>
        <w:t xml:space="preserve"> L53A </w:t>
      </w:r>
      <w:r w:rsidR="0048021A" w:rsidRPr="00557BC1">
        <w:rPr>
          <w:rFonts w:ascii="Georgia" w:hAnsi="Georgia" w:cs="Times New Roman"/>
          <w:b/>
          <w:bCs/>
          <w:sz w:val="18"/>
          <w:szCs w:val="18"/>
          <w:rPrChange w:id="1879" w:author="Jackson Halpin" w:date="2025-06-11T14:21:00Z" w16du:dateUtc="2025-06-11T18:21:00Z">
            <w:rPr>
              <w:rFonts w:ascii="Times New Roman" w:hAnsi="Times New Roman" w:cs="Times New Roman"/>
              <w:b/>
              <w:bCs/>
            </w:rPr>
          </w:rPrChange>
        </w:rPr>
        <w:t>modulate</w:t>
      </w:r>
      <w:r w:rsidRPr="00557BC1">
        <w:rPr>
          <w:rFonts w:ascii="Georgia" w:hAnsi="Georgia" w:cs="Times New Roman"/>
          <w:b/>
          <w:bCs/>
          <w:sz w:val="18"/>
          <w:szCs w:val="18"/>
          <w:rPrChange w:id="1880" w:author="Jackson Halpin" w:date="2025-06-11T14:21:00Z" w16du:dateUtc="2025-06-11T18:21:00Z">
            <w:rPr>
              <w:rFonts w:ascii="Times New Roman" w:hAnsi="Times New Roman" w:cs="Times New Roman"/>
              <w:b/>
              <w:bCs/>
            </w:rPr>
          </w:rPrChange>
        </w:rPr>
        <w:t xml:space="preserve"> but do not ablate </w:t>
      </w:r>
      <w:r w:rsidR="0048021A" w:rsidRPr="00557BC1">
        <w:rPr>
          <w:rFonts w:ascii="Georgia" w:hAnsi="Georgia" w:cs="Times New Roman"/>
          <w:b/>
          <w:bCs/>
          <w:sz w:val="18"/>
          <w:szCs w:val="18"/>
          <w:rPrChange w:id="1881" w:author="Jackson Halpin" w:date="2025-06-11T14:21:00Z" w16du:dateUtc="2025-06-11T18:21:00Z">
            <w:rPr>
              <w:rFonts w:ascii="Times New Roman" w:hAnsi="Times New Roman" w:cs="Times New Roman"/>
              <w:b/>
              <w:bCs/>
            </w:rPr>
          </w:rPrChange>
        </w:rPr>
        <w:t>peptide binding</w:t>
      </w:r>
      <w:r w:rsidR="00193D4A" w:rsidRPr="00557BC1">
        <w:rPr>
          <w:rFonts w:ascii="Georgia" w:hAnsi="Georgia" w:cs="Times New Roman"/>
          <w:b/>
          <w:bCs/>
          <w:sz w:val="18"/>
          <w:szCs w:val="18"/>
          <w:rPrChange w:id="1882" w:author="Jackson Halpin" w:date="2025-06-11T14:21:00Z" w16du:dateUtc="2025-06-11T18:21:00Z">
            <w:rPr>
              <w:rFonts w:ascii="Times New Roman" w:hAnsi="Times New Roman" w:cs="Times New Roman"/>
              <w:b/>
              <w:bCs/>
            </w:rPr>
          </w:rPrChange>
        </w:rPr>
        <w:t>.</w:t>
      </w:r>
    </w:p>
    <w:p w14:paraId="36330AA3" w14:textId="09AF72B3" w:rsidR="00B63B57" w:rsidRPr="00557BC1" w:rsidRDefault="00A23879" w:rsidP="00557BC1">
      <w:pPr>
        <w:ind w:firstLine="720"/>
        <w:jc w:val="both"/>
        <w:rPr>
          <w:rFonts w:ascii="Georgia" w:hAnsi="Georgia" w:cs="Times New Roman"/>
          <w:sz w:val="18"/>
          <w:szCs w:val="18"/>
          <w:rPrChange w:id="1883" w:author="Jackson Halpin" w:date="2025-06-11T14:21:00Z" w16du:dateUtc="2025-06-11T18:21:00Z">
            <w:rPr>
              <w:rFonts w:ascii="Times New Roman" w:hAnsi="Times New Roman" w:cs="Times New Roman"/>
            </w:rPr>
          </w:rPrChange>
        </w:rPr>
        <w:pPrChange w:id="1884"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1885" w:author="Jackson Halpin" w:date="2025-06-11T14:21:00Z" w16du:dateUtc="2025-06-11T18:21:00Z">
            <w:rPr>
              <w:rFonts w:ascii="Times New Roman" w:hAnsi="Times New Roman" w:cs="Times New Roman"/>
            </w:rPr>
          </w:rPrChange>
        </w:rPr>
        <w:t>LC3B with m</w:t>
      </w:r>
      <w:r w:rsidR="009F18CC" w:rsidRPr="00557BC1">
        <w:rPr>
          <w:rFonts w:ascii="Georgia" w:hAnsi="Georgia" w:cs="Times New Roman"/>
          <w:sz w:val="18"/>
          <w:szCs w:val="18"/>
          <w:rPrChange w:id="1886" w:author="Jackson Halpin" w:date="2025-06-11T14:21:00Z" w16du:dateUtc="2025-06-11T18:21:00Z">
            <w:rPr>
              <w:rFonts w:ascii="Times New Roman" w:hAnsi="Times New Roman" w:cs="Times New Roman"/>
            </w:rPr>
          </w:rPrChange>
        </w:rPr>
        <w:t xml:space="preserve">utations </w:t>
      </w:r>
      <w:r w:rsidR="00B91099" w:rsidRPr="00557BC1">
        <w:rPr>
          <w:rFonts w:ascii="Georgia" w:hAnsi="Georgia" w:cs="Times New Roman"/>
          <w:sz w:val="18"/>
          <w:szCs w:val="18"/>
          <w:rPrChange w:id="1887" w:author="Jackson Halpin" w:date="2025-06-11T14:21:00Z" w16du:dateUtc="2025-06-11T18:21:00Z">
            <w:rPr>
              <w:rFonts w:ascii="Times New Roman" w:hAnsi="Times New Roman" w:cs="Times New Roman"/>
            </w:rPr>
          </w:rPrChange>
        </w:rPr>
        <w:t>F52A and L53A</w:t>
      </w:r>
      <w:r w:rsidRPr="00557BC1">
        <w:rPr>
          <w:rFonts w:ascii="Georgia" w:hAnsi="Georgia" w:cs="Times New Roman"/>
          <w:sz w:val="18"/>
          <w:szCs w:val="18"/>
          <w:rPrChange w:id="1888" w:author="Jackson Halpin" w:date="2025-06-11T14:21:00Z" w16du:dateUtc="2025-06-11T18:21:00Z">
            <w:rPr>
              <w:rFonts w:ascii="Times New Roman" w:hAnsi="Times New Roman" w:cs="Times New Roman"/>
            </w:rPr>
          </w:rPrChange>
        </w:rPr>
        <w:t xml:space="preserve">, here called LC3B LDS*, has </w:t>
      </w:r>
      <w:r w:rsidR="003F7D82" w:rsidRPr="00557BC1">
        <w:rPr>
          <w:rFonts w:ascii="Georgia" w:hAnsi="Georgia" w:cs="Times New Roman"/>
          <w:sz w:val="18"/>
          <w:szCs w:val="18"/>
          <w:rPrChange w:id="1889" w:author="Jackson Halpin" w:date="2025-06-11T14:21:00Z" w16du:dateUtc="2025-06-11T18:21:00Z">
            <w:rPr>
              <w:rFonts w:ascii="Times New Roman" w:hAnsi="Times New Roman" w:cs="Times New Roman"/>
            </w:rPr>
          </w:rPrChange>
        </w:rPr>
        <w:t xml:space="preserve">been used to assess </w:t>
      </w:r>
      <w:r w:rsidR="00A85707" w:rsidRPr="00557BC1">
        <w:rPr>
          <w:rFonts w:ascii="Georgia" w:hAnsi="Georgia" w:cs="Times New Roman"/>
          <w:sz w:val="18"/>
          <w:szCs w:val="18"/>
          <w:rPrChange w:id="1890" w:author="Jackson Halpin" w:date="2025-06-11T14:21:00Z" w16du:dateUtc="2025-06-11T18:21:00Z">
            <w:rPr>
              <w:rFonts w:ascii="Times New Roman" w:hAnsi="Times New Roman" w:cs="Times New Roman"/>
            </w:rPr>
          </w:rPrChange>
        </w:rPr>
        <w:t xml:space="preserve">binding </w:t>
      </w:r>
      <w:r w:rsidR="003F7D82" w:rsidRPr="00557BC1">
        <w:rPr>
          <w:rFonts w:ascii="Georgia" w:hAnsi="Georgia" w:cs="Times New Roman"/>
          <w:sz w:val="18"/>
          <w:szCs w:val="18"/>
          <w:rPrChange w:id="1891" w:author="Jackson Halpin" w:date="2025-06-11T14:21:00Z" w16du:dateUtc="2025-06-11T18:21:00Z">
            <w:rPr>
              <w:rFonts w:ascii="Times New Roman" w:hAnsi="Times New Roman" w:cs="Times New Roman"/>
            </w:rPr>
          </w:rPrChange>
        </w:rPr>
        <w:t xml:space="preserve">at the </w:t>
      </w:r>
      <w:r w:rsidR="000870C3" w:rsidRPr="00557BC1">
        <w:rPr>
          <w:rFonts w:ascii="Georgia" w:hAnsi="Georgia" w:cs="Times New Roman"/>
          <w:sz w:val="18"/>
          <w:szCs w:val="18"/>
          <w:rPrChange w:id="1892" w:author="Jackson Halpin" w:date="2025-06-11T14:21:00Z" w16du:dateUtc="2025-06-11T18:21:00Z">
            <w:rPr>
              <w:rFonts w:ascii="Times New Roman" w:hAnsi="Times New Roman" w:cs="Times New Roman"/>
            </w:rPr>
          </w:rPrChange>
        </w:rPr>
        <w:t>LDS</w:t>
      </w:r>
      <w:r w:rsidRPr="00557BC1">
        <w:rPr>
          <w:rFonts w:ascii="Georgia" w:hAnsi="Georgia" w:cs="Times New Roman"/>
          <w:sz w:val="18"/>
          <w:szCs w:val="18"/>
          <w:rPrChange w:id="1893" w:author="Jackson Halpin" w:date="2025-06-11T14:21:00Z" w16du:dateUtc="2025-06-11T18:21:00Z">
            <w:rPr>
              <w:rFonts w:ascii="Times New Roman" w:hAnsi="Times New Roman" w:cs="Times New Roman"/>
            </w:rPr>
          </w:rPrChange>
        </w:rPr>
        <w:t xml:space="preserve">. These mutations, in HP2 and HP1, respectively, have been assumed to disrupt </w:t>
      </w:r>
      <w:r w:rsidR="003F7D82" w:rsidRPr="00557BC1">
        <w:rPr>
          <w:rFonts w:ascii="Georgia" w:hAnsi="Georgia" w:cs="Times New Roman"/>
          <w:sz w:val="18"/>
          <w:szCs w:val="18"/>
          <w:rPrChange w:id="1894" w:author="Jackson Halpin" w:date="2025-06-11T14:21:00Z" w16du:dateUtc="2025-06-11T18:21:00Z">
            <w:rPr>
              <w:rFonts w:ascii="Times New Roman" w:hAnsi="Times New Roman" w:cs="Times New Roman"/>
            </w:rPr>
          </w:rPrChange>
        </w:rPr>
        <w:t>peptide binding at this interface</w:t>
      </w:r>
      <w:r w:rsidRPr="00557BC1">
        <w:rPr>
          <w:rFonts w:ascii="Georgia" w:hAnsi="Georgia" w:cs="Times New Roman"/>
          <w:sz w:val="18"/>
          <w:szCs w:val="18"/>
          <w:rPrChange w:id="1895" w:author="Jackson Halpin" w:date="2025-06-11T14:21:00Z" w16du:dateUtc="2025-06-11T18:21:00Z">
            <w:rPr>
              <w:rFonts w:ascii="Times New Roman" w:hAnsi="Times New Roman" w:cs="Times New Roman"/>
            </w:rPr>
          </w:rPrChange>
        </w:rPr>
        <w:t xml:space="preserve"> (</w:t>
      </w:r>
      <w:r w:rsidRPr="00557BC1">
        <w:rPr>
          <w:rFonts w:ascii="Georgia" w:hAnsi="Georgia" w:cs="Times New Roman"/>
          <w:b/>
          <w:bCs/>
          <w:sz w:val="18"/>
          <w:szCs w:val="18"/>
          <w:rPrChange w:id="1896" w:author="Jackson Halpin" w:date="2025-06-11T14:21:00Z" w16du:dateUtc="2025-06-11T18:21:00Z">
            <w:rPr>
              <w:rFonts w:ascii="Times New Roman" w:hAnsi="Times New Roman" w:cs="Times New Roman"/>
              <w:b/>
              <w:bCs/>
            </w:rPr>
          </w:rPrChange>
        </w:rPr>
        <w:t>Figure 4B</w:t>
      </w:r>
      <w:r w:rsidRPr="00557BC1">
        <w:rPr>
          <w:rFonts w:ascii="Georgia" w:hAnsi="Georgia" w:cs="Times New Roman"/>
          <w:sz w:val="18"/>
          <w:szCs w:val="18"/>
          <w:rPrChange w:id="1897" w:author="Jackson Halpin" w:date="2025-06-11T14:21:00Z" w16du:dateUtc="2025-06-11T18:21:00Z">
            <w:rPr>
              <w:rFonts w:ascii="Times New Roman" w:hAnsi="Times New Roman" w:cs="Times New Roman"/>
            </w:rPr>
          </w:rPrChange>
        </w:rPr>
        <w:t>)</w:t>
      </w:r>
      <w:r w:rsidR="009F18CC" w:rsidRPr="00557BC1">
        <w:rPr>
          <w:rFonts w:ascii="Georgia" w:hAnsi="Georgia" w:cs="Times New Roman"/>
          <w:sz w:val="18"/>
          <w:szCs w:val="18"/>
          <w:rPrChange w:id="1898" w:author="Jackson Halpin" w:date="2025-06-11T14:21:00Z" w16du:dateUtc="2025-06-11T18:21:00Z">
            <w:rPr>
              <w:rFonts w:ascii="Times New Roman" w:hAnsi="Times New Roman" w:cs="Times New Roman"/>
            </w:rPr>
          </w:rPrChange>
        </w:rPr>
        <w:t xml:space="preserve"> </w:t>
      </w:r>
      <w:r w:rsidR="009F18CC" w:rsidRPr="00557BC1">
        <w:rPr>
          <w:rFonts w:ascii="Georgia" w:hAnsi="Georgia" w:cs="Times New Roman"/>
          <w:sz w:val="18"/>
          <w:szCs w:val="18"/>
          <w:rPrChange w:id="1899" w:author="Jackson Halpin" w:date="2025-06-11T14:21:00Z" w16du:dateUtc="2025-06-11T18:21:00Z">
            <w:rPr>
              <w:rFonts w:ascii="Times New Roman" w:hAnsi="Times New Roman" w:cs="Times New Roman"/>
            </w:rPr>
          </w:rPrChange>
        </w:rPr>
        <w:fldChar w:fldCharType="begin"/>
      </w:r>
      <w:r w:rsidR="009F18CC" w:rsidRPr="00557BC1">
        <w:rPr>
          <w:rFonts w:ascii="Georgia" w:hAnsi="Georgia" w:cs="Times New Roman"/>
          <w:sz w:val="18"/>
          <w:szCs w:val="18"/>
          <w:rPrChange w:id="1900" w:author="Jackson Halpin" w:date="2025-06-11T14:21:00Z" w16du:dateUtc="2025-06-11T18:21:00Z">
            <w:rPr>
              <w:rFonts w:ascii="Times New Roman" w:hAnsi="Times New Roman" w:cs="Times New Roman"/>
            </w:rPr>
          </w:rPrChange>
        </w:rPr>
        <w:instrText xml:space="preserve"> ADDIN ZOTERO_ITEM CSL_CITATION {"citationID":"i9pGAC1R","properties":{"formattedCitation":"(Marshall et al. 2019; Kraft et al. 2014; Behrends et al. 2010; Skytte Rasmussen et al. 2017; Qiu et al. 2017)","plainCitation":"(Marshall et al. 2019; Kraft et al. 2014; Behrends et al. 2010; Skytte Rasmussen et al. 2017; Qiu et al. 2017)","noteIndex":0},"citationItems":[{"id":12,"uris":["http://zotero.org/users/local/DUCgBsd9/items/7BEUECY7","http://zotero.org/users/14717947/items/7BEUECY7"],"itemData":{"id":12,"type":"article-journal","container-title":"Cell","DOI":"10.1016/j.cell.2019.02.009","ISSN":"00928674","issue":"3","journalAbbreviation":"Cell","language":"en","page":"766-781.e24","source":"DOI.org (Crossref)","title":"ATG8-Binding UIM Proteins Define a New Class of Autophagy Adaptors and Receptors","volume":"177","author":[{"family":"Marshall","given":"Richard S."},{"family":"Hua","given":"Zhihua"},{"family":"Mali","given":"Sujina"},{"family":"McLoughlin","given":"Fionn"},{"family":"Vierstra","given":"Richard D."}],"issued":{"date-parts":[["2019",4]]}}},{"id":134,"uris":["http://zotero.org/users/local/DUCgBsd9/items/R6NI52S8","http://zotero.org/users/14717947/items/R6NI52S8"],"itemData":{"id":134,"type":"article-journal","container-title":"Autophagy","DOI":"10.4161/auto.28175","ISSN":"1554-8627, 1554-8635","issue":"5","journalAbbreviation":"Autophagy","language":"en","page":"861-877","source":"DOI.org (Crossref)","title":"Size, stoichiometry, and organization of soluble LC3-associated complexes","volume":"10","author":[{"family":"Kraft","given":"Lewis J"},{"family":"Nguyen","given":"Tuan A"},{"family":"Vogel","given":"Steven S"},{"family":"Kenworthy","given":"Anne K"}],"issued":{"date-parts":[["2014",5,20]]}}},{"id":13,"uris":["http://zotero.org/users/local/DUCgBsd9/items/UFKJHLRQ","http://zotero.org/users/14717947/items/UFKJHLRQ"],"itemData":{"id":13,"type":"article-journal","container-title":"Nature","DOI":"10.1038/nature09204","ISSN":"0028-0836, 1476-4687","issue":"7302","journalAbbreviation":"Nature","language":"en","page":"68-76","source":"DOI.org (Crossref)","title":"Network organization of the human autophagy system","volume":"466","author":[{"family":"Behrends","given":"Christian"},{"family":"Sowa","given":"Mathew E."},{"family":"Gygi","given":"Steven P."},{"family":"Harper","given":"J. Wade"}],"issued":{"date-parts":[["2010",7]]}}},{"id":20,"uris":["http://zotero.org/users/14717947/items/U827B8MS"],"itemData":{"id":20,"type":"article-journal","container-title":"Autophagy","DOI":"10.1080/15548627.2017.1287651","ISSN":"1554-8627, 1554-8635","issue":"5","journalAbbreviation":"Autophagy","language":"en","page":"834-853","source":"DOI.org (Crossref)","title":"ATG4B contains a C-terminal LIR motif important for binding and efficient cleavage of mammalian orthologs of yeast Atg8","volume":"13","author":[{"family":"Skytte Rasmussen","given":"Mads"},{"family":"Mouilleron","given":"Stéphane"},{"family":"Kumar Shrestha","given":"Birendra"},{"family":"Wirth","given":"Martina"},{"family":"Lee","given":"Rebecca"},{"family":"Bowitz Larsen","given":"Kenneth"},{"family":"Abudu Princely","given":"Yakubu"},{"family":"O'Reilly","given":"Nicola"},{"family":"Sjøttem","given":"Eva"},{"family":"Tooze","given":"Sharon A."},{"family":"Lamark","given":"Trond"},{"family":"Johansen","given":"Terje"}],"issued":{"date-parts":[["2017",5,4]]}}},{"id":126,"uris":["http://zotero.org/users/local/DUCgBsd9/items/WFCRIR2B","http://zotero.org/users/14717947/items/WFCRIR2B"],"itemData":{"id":126,"type":"article-journal","abstract":"Abstract\n            Members of the LC3/GABARAP family of ubiquitin</w:instrText>
      </w:r>
      <w:r w:rsidR="009F18CC" w:rsidRPr="00557BC1">
        <w:rPr>
          <w:rFonts w:ascii="Cambria Math" w:hAnsi="Cambria Math" w:cs="Cambria Math"/>
          <w:sz w:val="18"/>
          <w:szCs w:val="18"/>
          <w:rPrChange w:id="1901" w:author="Jackson Halpin" w:date="2025-06-11T14:21:00Z" w16du:dateUtc="2025-06-11T18:21:00Z">
            <w:rPr>
              <w:rFonts w:ascii="Times New Roman" w:hAnsi="Times New Roman" w:cs="Times New Roman"/>
            </w:rPr>
          </w:rPrChange>
        </w:rPr>
        <w:instrText>‐</w:instrText>
      </w:r>
      <w:r w:rsidR="009F18CC" w:rsidRPr="00557BC1">
        <w:rPr>
          <w:rFonts w:ascii="Georgia" w:hAnsi="Georgia" w:cs="Times New Roman"/>
          <w:sz w:val="18"/>
          <w:szCs w:val="18"/>
          <w:rPrChange w:id="1902" w:author="Jackson Halpin" w:date="2025-06-11T14:21:00Z" w16du:dateUtc="2025-06-11T18:21:00Z">
            <w:rPr>
              <w:rFonts w:ascii="Times New Roman" w:hAnsi="Times New Roman" w:cs="Times New Roman"/>
            </w:rPr>
          </w:rPrChange>
        </w:rPr>
        <w:instrText>like proteins function during autophagy by serving as membrane linked protein</w:instrText>
      </w:r>
      <w:r w:rsidR="009F18CC" w:rsidRPr="00557BC1">
        <w:rPr>
          <w:rFonts w:ascii="Cambria Math" w:hAnsi="Cambria Math" w:cs="Cambria Math"/>
          <w:sz w:val="18"/>
          <w:szCs w:val="18"/>
          <w:rPrChange w:id="1903" w:author="Jackson Halpin" w:date="2025-06-11T14:21:00Z" w16du:dateUtc="2025-06-11T18:21:00Z">
            <w:rPr>
              <w:rFonts w:ascii="Times New Roman" w:hAnsi="Times New Roman" w:cs="Times New Roman"/>
            </w:rPr>
          </w:rPrChange>
        </w:rPr>
        <w:instrText>‐</w:instrText>
      </w:r>
      <w:r w:rsidR="009F18CC" w:rsidRPr="00557BC1">
        <w:rPr>
          <w:rFonts w:ascii="Georgia" w:hAnsi="Georgia" w:cs="Times New Roman"/>
          <w:sz w:val="18"/>
          <w:szCs w:val="18"/>
          <w:rPrChange w:id="1904" w:author="Jackson Halpin" w:date="2025-06-11T14:21:00Z" w16du:dateUtc="2025-06-11T18:21:00Z">
            <w:rPr>
              <w:rFonts w:ascii="Times New Roman" w:hAnsi="Times New Roman" w:cs="Times New Roman"/>
            </w:rPr>
          </w:rPrChange>
        </w:rPr>
        <w:instrText>binding platforms. Their C</w:instrText>
      </w:r>
      <w:r w:rsidR="009F18CC" w:rsidRPr="00557BC1">
        <w:rPr>
          <w:rFonts w:ascii="Cambria Math" w:hAnsi="Cambria Math" w:cs="Cambria Math"/>
          <w:sz w:val="18"/>
          <w:szCs w:val="18"/>
          <w:rPrChange w:id="1905" w:author="Jackson Halpin" w:date="2025-06-11T14:21:00Z" w16du:dateUtc="2025-06-11T18:21:00Z">
            <w:rPr>
              <w:rFonts w:ascii="Times New Roman" w:hAnsi="Times New Roman" w:cs="Times New Roman"/>
            </w:rPr>
          </w:rPrChange>
        </w:rPr>
        <w:instrText>‐</w:instrText>
      </w:r>
      <w:r w:rsidR="009F18CC" w:rsidRPr="00557BC1">
        <w:rPr>
          <w:rFonts w:ascii="Georgia" w:hAnsi="Georgia" w:cs="Times New Roman"/>
          <w:sz w:val="18"/>
          <w:szCs w:val="18"/>
          <w:rPrChange w:id="1906" w:author="Jackson Halpin" w:date="2025-06-11T14:21:00Z" w16du:dateUtc="2025-06-11T18:21:00Z">
            <w:rPr>
              <w:rFonts w:ascii="Times New Roman" w:hAnsi="Times New Roman" w:cs="Times New Roman"/>
            </w:rPr>
          </w:rPrChange>
        </w:rPr>
        <w:instrText>termini are physically attached to membranes through covalent linkage to primary amines on lipids such as phosphatidylethanolamine, while their ubiquitin</w:instrText>
      </w:r>
      <w:r w:rsidR="009F18CC" w:rsidRPr="00557BC1">
        <w:rPr>
          <w:rFonts w:ascii="Cambria Math" w:hAnsi="Cambria Math" w:cs="Cambria Math"/>
          <w:sz w:val="18"/>
          <w:szCs w:val="18"/>
          <w:rPrChange w:id="1907" w:author="Jackson Halpin" w:date="2025-06-11T14:21:00Z" w16du:dateUtc="2025-06-11T18:21:00Z">
            <w:rPr>
              <w:rFonts w:ascii="Times New Roman" w:hAnsi="Times New Roman" w:cs="Times New Roman"/>
            </w:rPr>
          </w:rPrChange>
        </w:rPr>
        <w:instrText>‐</w:instrText>
      </w:r>
      <w:r w:rsidR="009F18CC" w:rsidRPr="00557BC1">
        <w:rPr>
          <w:rFonts w:ascii="Georgia" w:hAnsi="Georgia" w:cs="Times New Roman"/>
          <w:sz w:val="18"/>
          <w:szCs w:val="18"/>
          <w:rPrChange w:id="1908" w:author="Jackson Halpin" w:date="2025-06-11T14:21:00Z" w16du:dateUtc="2025-06-11T18:21:00Z">
            <w:rPr>
              <w:rFonts w:ascii="Times New Roman" w:hAnsi="Times New Roman" w:cs="Times New Roman"/>
            </w:rPr>
          </w:rPrChange>
        </w:rPr>
        <w:instrText>like fold domains bind “LIR” (LC3</w:instrText>
      </w:r>
      <w:r w:rsidR="009F18CC" w:rsidRPr="00557BC1">
        <w:rPr>
          <w:rFonts w:ascii="Cambria Math" w:hAnsi="Cambria Math" w:cs="Cambria Math"/>
          <w:sz w:val="18"/>
          <w:szCs w:val="18"/>
          <w:rPrChange w:id="1909" w:author="Jackson Halpin" w:date="2025-06-11T14:21:00Z" w16du:dateUtc="2025-06-11T18:21:00Z">
            <w:rPr>
              <w:rFonts w:ascii="Times New Roman" w:hAnsi="Times New Roman" w:cs="Times New Roman"/>
            </w:rPr>
          </w:rPrChange>
        </w:rPr>
        <w:instrText>‐</w:instrText>
      </w:r>
      <w:r w:rsidR="009F18CC" w:rsidRPr="00557BC1">
        <w:rPr>
          <w:rFonts w:ascii="Georgia" w:hAnsi="Georgia" w:cs="Times New Roman"/>
          <w:sz w:val="18"/>
          <w:szCs w:val="18"/>
          <w:rPrChange w:id="1910" w:author="Jackson Halpin" w:date="2025-06-11T14:21:00Z" w16du:dateUtc="2025-06-11T18:21:00Z">
            <w:rPr>
              <w:rFonts w:ascii="Times New Roman" w:hAnsi="Times New Roman" w:cs="Times New Roman"/>
            </w:rPr>
          </w:rPrChange>
        </w:rPr>
        <w:instrText>Interacting Region) sequences found within an extraordinarily diverse array of proteins including regulators of autophagy, adaptors that recruit ubiquitinated cargoes to be degraded, and even proteins controlling processes at membranes that are not associated with autophagy. Recently, LC3/GABARAP proteins were found to bind the ubiquitin E3 ligase NEDD4 to influence ubiquitination associated with autophagy in human cell lines. Here, we use purified recombinant proteins to define LC3B interactions with a specific LIR sequence from NEDD4, present a crystal structure showing atomic details of the interaction, and show that LC3B</w:instrText>
      </w:r>
      <w:r w:rsidR="009F18CC" w:rsidRPr="00557BC1">
        <w:rPr>
          <w:rFonts w:ascii="Cambria Math" w:hAnsi="Cambria Math" w:cs="Cambria Math"/>
          <w:sz w:val="18"/>
          <w:szCs w:val="18"/>
          <w:rPrChange w:id="1911" w:author="Jackson Halpin" w:date="2025-06-11T14:21:00Z" w16du:dateUtc="2025-06-11T18:21:00Z">
            <w:rPr>
              <w:rFonts w:ascii="Times New Roman" w:hAnsi="Times New Roman" w:cs="Times New Roman"/>
            </w:rPr>
          </w:rPrChange>
        </w:rPr>
        <w:instrText>‐</w:instrText>
      </w:r>
      <w:r w:rsidR="009F18CC" w:rsidRPr="00557BC1">
        <w:rPr>
          <w:rFonts w:ascii="Georgia" w:hAnsi="Georgia" w:cs="Times New Roman"/>
          <w:sz w:val="18"/>
          <w:szCs w:val="18"/>
          <w:rPrChange w:id="1912" w:author="Jackson Halpin" w:date="2025-06-11T14:21:00Z" w16du:dateUtc="2025-06-11T18:21:00Z">
            <w:rPr>
              <w:rFonts w:ascii="Times New Roman" w:hAnsi="Times New Roman" w:cs="Times New Roman"/>
            </w:rPr>
          </w:rPrChange>
        </w:rPr>
        <w:instrText>binding can steer intrinsic NEDD4 E3 ligase activity. The data provide detailed molecular insights underlying recruitment of an E3 ubiquitin ligase to phagophores during autophagy.\n          , \n            \n              PDB Code(s):\n              5V4K","container-title":"Protein Science","DOI":"10.1002/pro.3186","ISSN":"0961-8368, 1469-896X","issue":"8","journalAbbreviation":"Protein Science","language":"en","license":"http://onlinelibrary.wiley.com/termsAndConditions#vor","page":"1674-1680","source":"DOI.org (Crossref)","title":"Insights into links between autophagy and the ubiquitin system from the structure of LC3B bound to the LIR motif from the E3 ligase NEDD4","volume":"26","author":[{"family":"Qiu","given":"Yu"},{"family":"Zheng","given":"Yumei"},{"family":"Wu","given":"Kuen</w:instrText>
      </w:r>
      <w:r w:rsidR="009F18CC" w:rsidRPr="00557BC1">
        <w:rPr>
          <w:rFonts w:ascii="Cambria Math" w:hAnsi="Cambria Math" w:cs="Cambria Math"/>
          <w:sz w:val="18"/>
          <w:szCs w:val="18"/>
          <w:rPrChange w:id="1913" w:author="Jackson Halpin" w:date="2025-06-11T14:21:00Z" w16du:dateUtc="2025-06-11T18:21:00Z">
            <w:rPr>
              <w:rFonts w:ascii="Times New Roman" w:hAnsi="Times New Roman" w:cs="Times New Roman"/>
            </w:rPr>
          </w:rPrChange>
        </w:rPr>
        <w:instrText>‐</w:instrText>
      </w:r>
      <w:r w:rsidR="009F18CC" w:rsidRPr="00557BC1">
        <w:rPr>
          <w:rFonts w:ascii="Georgia" w:hAnsi="Georgia" w:cs="Times New Roman"/>
          <w:sz w:val="18"/>
          <w:szCs w:val="18"/>
          <w:rPrChange w:id="1914" w:author="Jackson Halpin" w:date="2025-06-11T14:21:00Z" w16du:dateUtc="2025-06-11T18:21:00Z">
            <w:rPr>
              <w:rFonts w:ascii="Times New Roman" w:hAnsi="Times New Roman" w:cs="Times New Roman"/>
            </w:rPr>
          </w:rPrChange>
        </w:rPr>
        <w:instrText xml:space="preserve">Phon"},{"family":"Schulman","given":"Brenda A."}],"issued":{"date-parts":[["2017",8]]}}}],"schema":"https://github.com/citation-style-language/schema/raw/master/csl-citation.json"} </w:instrText>
      </w:r>
      <w:r w:rsidR="009F18CC" w:rsidRPr="00557BC1">
        <w:rPr>
          <w:rFonts w:ascii="Georgia" w:hAnsi="Georgia" w:cs="Times New Roman"/>
          <w:sz w:val="18"/>
          <w:szCs w:val="18"/>
          <w:rPrChange w:id="1915" w:author="Jackson Halpin" w:date="2025-06-11T14:21:00Z" w16du:dateUtc="2025-06-11T18:21:00Z">
            <w:rPr>
              <w:rFonts w:ascii="Times New Roman" w:hAnsi="Times New Roman" w:cs="Times New Roman"/>
            </w:rPr>
          </w:rPrChange>
        </w:rPr>
        <w:fldChar w:fldCharType="separate"/>
      </w:r>
      <w:r w:rsidR="009F18CC" w:rsidRPr="00557BC1">
        <w:rPr>
          <w:rFonts w:ascii="Georgia" w:hAnsi="Georgia" w:cs="Times New Roman"/>
          <w:noProof/>
          <w:sz w:val="18"/>
          <w:szCs w:val="18"/>
          <w:rPrChange w:id="1916" w:author="Jackson Halpin" w:date="2025-06-11T14:21:00Z" w16du:dateUtc="2025-06-11T18:21:00Z">
            <w:rPr>
              <w:rFonts w:ascii="Times New Roman" w:hAnsi="Times New Roman" w:cs="Times New Roman"/>
              <w:noProof/>
            </w:rPr>
          </w:rPrChange>
        </w:rPr>
        <w:t>(Marshall et al. 2019; Kraft et al. 2014; Behrends et al. 2010; Skytte Rasmussen et al. 2017; Qiu et al. 2017)</w:t>
      </w:r>
      <w:r w:rsidR="009F18CC" w:rsidRPr="00557BC1">
        <w:rPr>
          <w:rFonts w:ascii="Georgia" w:hAnsi="Georgia" w:cs="Times New Roman"/>
          <w:sz w:val="18"/>
          <w:szCs w:val="18"/>
          <w:rPrChange w:id="1917" w:author="Jackson Halpin" w:date="2025-06-11T14:21:00Z" w16du:dateUtc="2025-06-11T18:21:00Z">
            <w:rPr>
              <w:rFonts w:ascii="Times New Roman" w:hAnsi="Times New Roman" w:cs="Times New Roman"/>
            </w:rPr>
          </w:rPrChange>
        </w:rPr>
        <w:fldChar w:fldCharType="end"/>
      </w:r>
      <w:r w:rsidR="00B91099" w:rsidRPr="00557BC1">
        <w:rPr>
          <w:rFonts w:ascii="Georgia" w:hAnsi="Georgia" w:cs="Times New Roman"/>
          <w:sz w:val="18"/>
          <w:szCs w:val="18"/>
          <w:rPrChange w:id="1918" w:author="Jackson Halpin" w:date="2025-06-11T14:21:00Z" w16du:dateUtc="2025-06-11T18:21:00Z">
            <w:rPr>
              <w:rFonts w:ascii="Times New Roman" w:hAnsi="Times New Roman" w:cs="Times New Roman"/>
            </w:rPr>
          </w:rPrChange>
        </w:rPr>
        <w:t xml:space="preserve">. </w:t>
      </w:r>
      <w:r w:rsidR="009B21A7" w:rsidRPr="00557BC1">
        <w:rPr>
          <w:rFonts w:ascii="Georgia" w:hAnsi="Georgia" w:cs="Times New Roman"/>
          <w:sz w:val="18"/>
          <w:szCs w:val="18"/>
          <w:rPrChange w:id="1919" w:author="Jackson Halpin" w:date="2025-06-11T14:21:00Z" w16du:dateUtc="2025-06-11T18:21:00Z">
            <w:rPr>
              <w:rFonts w:ascii="Times New Roman" w:hAnsi="Times New Roman" w:cs="Times New Roman"/>
            </w:rPr>
          </w:rPrChange>
        </w:rPr>
        <w:t xml:space="preserve">Using </w:t>
      </w:r>
      <w:r w:rsidR="00316AE6" w:rsidRPr="00557BC1">
        <w:rPr>
          <w:rFonts w:ascii="Georgia" w:hAnsi="Georgia" w:cs="Times New Roman"/>
          <w:sz w:val="18"/>
          <w:szCs w:val="18"/>
          <w:rPrChange w:id="1920" w:author="Jackson Halpin" w:date="2025-06-11T14:21:00Z" w16du:dateUtc="2025-06-11T18:21:00Z">
            <w:rPr>
              <w:rFonts w:ascii="Times New Roman" w:hAnsi="Times New Roman" w:cs="Times New Roman"/>
            </w:rPr>
          </w:rPrChange>
        </w:rPr>
        <w:t>LC3B LDS*</w:t>
      </w:r>
      <w:r w:rsidR="009B21A7" w:rsidRPr="00557BC1">
        <w:rPr>
          <w:rFonts w:ascii="Georgia" w:hAnsi="Georgia" w:cs="Times New Roman"/>
          <w:sz w:val="18"/>
          <w:szCs w:val="18"/>
          <w:rPrChange w:id="1921" w:author="Jackson Halpin" w:date="2025-06-11T14:21:00Z" w16du:dateUtc="2025-06-11T18:21:00Z">
            <w:rPr>
              <w:rFonts w:ascii="Times New Roman" w:hAnsi="Times New Roman" w:cs="Times New Roman"/>
            </w:rPr>
          </w:rPrChange>
        </w:rPr>
        <w:t xml:space="preserve">, we </w:t>
      </w:r>
      <w:r w:rsidR="00157298" w:rsidRPr="00557BC1">
        <w:rPr>
          <w:rFonts w:ascii="Georgia" w:hAnsi="Georgia" w:cs="Times New Roman"/>
          <w:sz w:val="18"/>
          <w:szCs w:val="18"/>
          <w:rPrChange w:id="1922" w:author="Jackson Halpin" w:date="2025-06-11T14:21:00Z" w16du:dateUtc="2025-06-11T18:21:00Z">
            <w:rPr>
              <w:rFonts w:ascii="Times New Roman" w:hAnsi="Times New Roman" w:cs="Times New Roman"/>
            </w:rPr>
          </w:rPrChange>
        </w:rPr>
        <w:t>perform</w:t>
      </w:r>
      <w:r w:rsidR="009B21A7" w:rsidRPr="00557BC1">
        <w:rPr>
          <w:rFonts w:ascii="Georgia" w:hAnsi="Georgia" w:cs="Times New Roman"/>
          <w:sz w:val="18"/>
          <w:szCs w:val="18"/>
          <w:rPrChange w:id="1923" w:author="Jackson Halpin" w:date="2025-06-11T14:21:00Z" w16du:dateUtc="2025-06-11T18:21:00Z">
            <w:rPr>
              <w:rFonts w:ascii="Times New Roman" w:hAnsi="Times New Roman" w:cs="Times New Roman"/>
            </w:rPr>
          </w:rPrChange>
        </w:rPr>
        <w:t>ed</w:t>
      </w:r>
      <w:r w:rsidR="00157298" w:rsidRPr="00557BC1">
        <w:rPr>
          <w:rFonts w:ascii="Georgia" w:hAnsi="Georgia" w:cs="Times New Roman"/>
          <w:sz w:val="18"/>
          <w:szCs w:val="18"/>
          <w:rPrChange w:id="1924" w:author="Jackson Halpin" w:date="2025-06-11T14:21:00Z" w16du:dateUtc="2025-06-11T18:21:00Z">
            <w:rPr>
              <w:rFonts w:ascii="Times New Roman" w:hAnsi="Times New Roman" w:cs="Times New Roman"/>
            </w:rPr>
          </w:rPrChange>
        </w:rPr>
        <w:t xml:space="preserve"> three additional sorts</w:t>
      </w:r>
      <w:r w:rsidR="00AA39F7" w:rsidRPr="00557BC1">
        <w:rPr>
          <w:rFonts w:ascii="Georgia" w:hAnsi="Georgia" w:cs="Times New Roman"/>
          <w:sz w:val="18"/>
          <w:szCs w:val="18"/>
          <w:rPrChange w:id="1925" w:author="Jackson Halpin" w:date="2025-06-11T14:21:00Z" w16du:dateUtc="2025-06-11T18:21:00Z">
            <w:rPr>
              <w:rFonts w:ascii="Times New Roman" w:hAnsi="Times New Roman" w:cs="Times New Roman"/>
            </w:rPr>
          </w:rPrChange>
        </w:rPr>
        <w:t xml:space="preserve"> with</w:t>
      </w:r>
      <w:r w:rsidR="00157298" w:rsidRPr="00557BC1">
        <w:rPr>
          <w:rFonts w:ascii="Georgia" w:hAnsi="Georgia" w:cs="Times New Roman"/>
          <w:sz w:val="18"/>
          <w:szCs w:val="18"/>
          <w:rPrChange w:id="1926" w:author="Jackson Halpin" w:date="2025-06-11T14:21:00Z" w16du:dateUtc="2025-06-11T18:21:00Z">
            <w:rPr>
              <w:rFonts w:ascii="Times New Roman" w:hAnsi="Times New Roman" w:cs="Times New Roman"/>
            </w:rPr>
          </w:rPrChange>
        </w:rPr>
        <w:t xml:space="preserve"> the library from sort 5 as the input </w:t>
      </w:r>
      <w:r w:rsidR="00316AE6" w:rsidRPr="00557BC1">
        <w:rPr>
          <w:rFonts w:ascii="Georgia" w:hAnsi="Georgia" w:cs="Times New Roman"/>
          <w:sz w:val="18"/>
          <w:szCs w:val="18"/>
          <w:rPrChange w:id="1927" w:author="Jackson Halpin" w:date="2025-06-11T14:21:00Z" w16du:dateUtc="2025-06-11T18:21:00Z">
            <w:rPr>
              <w:rFonts w:ascii="Times New Roman" w:hAnsi="Times New Roman" w:cs="Times New Roman"/>
            </w:rPr>
          </w:rPrChange>
        </w:rPr>
        <w:t>(</w:t>
      </w:r>
      <w:r w:rsidR="0035637E" w:rsidRPr="00557BC1">
        <w:rPr>
          <w:rFonts w:ascii="Georgia" w:hAnsi="Georgia" w:cs="Times New Roman"/>
          <w:b/>
          <w:bCs/>
          <w:color w:val="000000" w:themeColor="text1"/>
          <w:sz w:val="18"/>
          <w:szCs w:val="18"/>
          <w:rPrChange w:id="1928" w:author="Jackson Halpin" w:date="2025-06-11T14:21:00Z" w16du:dateUtc="2025-06-11T18:21:00Z">
            <w:rPr>
              <w:rFonts w:ascii="Times New Roman" w:hAnsi="Times New Roman" w:cs="Times New Roman"/>
              <w:b/>
              <w:bCs/>
              <w:color w:val="000000" w:themeColor="text1"/>
            </w:rPr>
          </w:rPrChange>
        </w:rPr>
        <w:t xml:space="preserve">Supplemental Figure </w:t>
      </w:r>
      <w:r w:rsidR="00143FBE" w:rsidRPr="00557BC1">
        <w:rPr>
          <w:rFonts w:ascii="Georgia" w:hAnsi="Georgia" w:cs="Times New Roman"/>
          <w:b/>
          <w:bCs/>
          <w:color w:val="000000" w:themeColor="text1"/>
          <w:sz w:val="18"/>
          <w:szCs w:val="18"/>
          <w:rPrChange w:id="1929" w:author="Jackson Halpin" w:date="2025-06-11T14:21:00Z" w16du:dateUtc="2025-06-11T18:21:00Z">
            <w:rPr>
              <w:rFonts w:ascii="Times New Roman" w:hAnsi="Times New Roman" w:cs="Times New Roman"/>
              <w:b/>
              <w:bCs/>
              <w:color w:val="000000" w:themeColor="text1"/>
            </w:rPr>
          </w:rPrChange>
        </w:rPr>
        <w:t>9</w:t>
      </w:r>
      <w:r w:rsidR="004041E7" w:rsidRPr="00557BC1">
        <w:rPr>
          <w:rFonts w:ascii="Georgia" w:hAnsi="Georgia" w:cs="Times New Roman"/>
          <w:sz w:val="18"/>
          <w:szCs w:val="18"/>
          <w:rPrChange w:id="1930" w:author="Jackson Halpin" w:date="2025-06-11T14:21:00Z" w16du:dateUtc="2025-06-11T18:21:00Z">
            <w:rPr>
              <w:rFonts w:ascii="Times New Roman" w:hAnsi="Times New Roman" w:cs="Times New Roman"/>
            </w:rPr>
          </w:rPrChange>
        </w:rPr>
        <w:t>, see Methods</w:t>
      </w:r>
      <w:r w:rsidR="00316AE6" w:rsidRPr="00557BC1">
        <w:rPr>
          <w:rFonts w:ascii="Georgia" w:hAnsi="Georgia" w:cs="Times New Roman"/>
          <w:sz w:val="18"/>
          <w:szCs w:val="18"/>
          <w:rPrChange w:id="1931" w:author="Jackson Halpin" w:date="2025-06-11T14:21:00Z" w16du:dateUtc="2025-06-11T18:21:00Z">
            <w:rPr>
              <w:rFonts w:ascii="Times New Roman" w:hAnsi="Times New Roman" w:cs="Times New Roman"/>
            </w:rPr>
          </w:rPrChange>
        </w:rPr>
        <w:t>).</w:t>
      </w:r>
      <w:r w:rsidR="00930BC5" w:rsidRPr="00557BC1">
        <w:rPr>
          <w:rFonts w:ascii="Georgia" w:hAnsi="Georgia" w:cs="Times New Roman"/>
          <w:sz w:val="18"/>
          <w:szCs w:val="18"/>
          <w:rPrChange w:id="1932"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1933" w:author="Jackson Halpin" w:date="2025-06-11T14:21:00Z" w16du:dateUtc="2025-06-11T18:21:00Z">
            <w:rPr>
              <w:rFonts w:ascii="Times New Roman" w:hAnsi="Times New Roman" w:cs="Times New Roman"/>
            </w:rPr>
          </w:rPrChange>
        </w:rPr>
        <w:t xml:space="preserve">A </w:t>
      </w:r>
      <w:r w:rsidR="00A367B8" w:rsidRPr="00557BC1">
        <w:rPr>
          <w:rFonts w:ascii="Georgia" w:hAnsi="Georgia" w:cs="Times New Roman"/>
          <w:sz w:val="18"/>
          <w:szCs w:val="18"/>
          <w:rPrChange w:id="1934" w:author="Jackson Halpin" w:date="2025-06-11T14:21:00Z" w16du:dateUtc="2025-06-11T18:21:00Z">
            <w:rPr>
              <w:rFonts w:ascii="Times New Roman" w:hAnsi="Times New Roman" w:cs="Times New Roman"/>
            </w:rPr>
          </w:rPrChange>
        </w:rPr>
        <w:t>w</w:t>
      </w:r>
      <w:r w:rsidR="00930BC5" w:rsidRPr="00557BC1">
        <w:rPr>
          <w:rFonts w:ascii="Georgia" w:hAnsi="Georgia" w:cs="Times New Roman"/>
          <w:sz w:val="18"/>
          <w:szCs w:val="18"/>
          <w:rPrChange w:id="1935" w:author="Jackson Halpin" w:date="2025-06-11T14:21:00Z" w16du:dateUtc="2025-06-11T18:21:00Z">
            <w:rPr>
              <w:rFonts w:ascii="Times New Roman" w:hAnsi="Times New Roman" w:cs="Times New Roman"/>
            </w:rPr>
          </w:rPrChange>
        </w:rPr>
        <w:t>ell-studied control</w:t>
      </w:r>
      <w:r w:rsidR="00735EE4" w:rsidRPr="00557BC1">
        <w:rPr>
          <w:rFonts w:ascii="Georgia" w:hAnsi="Georgia" w:cs="Times New Roman"/>
          <w:sz w:val="18"/>
          <w:szCs w:val="18"/>
          <w:rPrChange w:id="1936" w:author="Jackson Halpin" w:date="2025-06-11T14:21:00Z" w16du:dateUtc="2025-06-11T18:21:00Z">
            <w:rPr>
              <w:rFonts w:ascii="Times New Roman" w:hAnsi="Times New Roman" w:cs="Times New Roman"/>
            </w:rPr>
          </w:rPrChange>
        </w:rPr>
        <w:t xml:space="preserve"> peptide</w:t>
      </w:r>
      <w:r w:rsidRPr="00557BC1">
        <w:rPr>
          <w:rFonts w:ascii="Georgia" w:hAnsi="Georgia" w:cs="Times New Roman"/>
          <w:sz w:val="18"/>
          <w:szCs w:val="18"/>
          <w:rPrChange w:id="1937" w:author="Jackson Halpin" w:date="2025-06-11T14:21:00Z" w16du:dateUtc="2025-06-11T18:21:00Z">
            <w:rPr>
              <w:rFonts w:ascii="Times New Roman" w:hAnsi="Times New Roman" w:cs="Times New Roman"/>
            </w:rPr>
          </w:rPrChange>
        </w:rPr>
        <w:t xml:space="preserve"> from FYCO1,</w:t>
      </w:r>
      <w:r w:rsidR="00930BC5" w:rsidRPr="00557BC1">
        <w:rPr>
          <w:rFonts w:ascii="Georgia" w:hAnsi="Georgia" w:cs="Times New Roman"/>
          <w:sz w:val="18"/>
          <w:szCs w:val="18"/>
          <w:rPrChange w:id="1938" w:author="Jackson Halpin" w:date="2025-06-11T14:21:00Z" w16du:dateUtc="2025-06-11T18:21:00Z">
            <w:rPr>
              <w:rFonts w:ascii="Times New Roman" w:hAnsi="Times New Roman" w:cs="Times New Roman"/>
            </w:rPr>
          </w:rPrChange>
        </w:rPr>
        <w:t xml:space="preserve"> </w:t>
      </w:r>
      <w:r w:rsidR="00AA39F7" w:rsidRPr="00557BC1">
        <w:rPr>
          <w:rFonts w:ascii="Georgia" w:hAnsi="Georgia" w:cs="Times New Roman"/>
          <w:sz w:val="18"/>
          <w:szCs w:val="18"/>
          <w:rPrChange w:id="1939" w:author="Jackson Halpin" w:date="2025-06-11T14:21:00Z" w16du:dateUtc="2025-06-11T18:21:00Z">
            <w:rPr>
              <w:rFonts w:ascii="Times New Roman" w:hAnsi="Times New Roman" w:cs="Times New Roman"/>
            </w:rPr>
          </w:rPrChange>
        </w:rPr>
        <w:t>FYCO1</w:t>
      </w:r>
      <w:r w:rsidR="00AA39F7" w:rsidRPr="00557BC1">
        <w:rPr>
          <w:rFonts w:ascii="Georgia" w:hAnsi="Georgia" w:cs="Times New Roman"/>
          <w:sz w:val="18"/>
          <w:szCs w:val="18"/>
          <w:vertAlign w:val="superscript"/>
          <w:rPrChange w:id="1940" w:author="Jackson Halpin" w:date="2025-06-11T14:21:00Z" w16du:dateUtc="2025-06-11T18:21:00Z">
            <w:rPr>
              <w:rFonts w:ascii="Times New Roman" w:hAnsi="Times New Roman" w:cs="Times New Roman"/>
              <w:vertAlign w:val="superscript"/>
            </w:rPr>
          </w:rPrChange>
        </w:rPr>
        <w:t>1277-1312</w:t>
      </w:r>
      <w:r w:rsidR="009B21A7" w:rsidRPr="00557BC1">
        <w:rPr>
          <w:rFonts w:ascii="Georgia" w:hAnsi="Georgia" w:cs="Times New Roman"/>
          <w:sz w:val="18"/>
          <w:szCs w:val="18"/>
          <w:rPrChange w:id="1941" w:author="Jackson Halpin" w:date="2025-06-11T14:21:00Z" w16du:dateUtc="2025-06-11T18:21:00Z">
            <w:rPr>
              <w:rFonts w:ascii="Times New Roman" w:hAnsi="Times New Roman" w:cs="Times New Roman"/>
            </w:rPr>
          </w:rPrChange>
        </w:rPr>
        <w:t xml:space="preserve">, </w:t>
      </w:r>
      <w:r w:rsidR="00735EE4" w:rsidRPr="00557BC1">
        <w:rPr>
          <w:rFonts w:ascii="Georgia" w:hAnsi="Georgia" w:cs="Times New Roman"/>
          <w:sz w:val="18"/>
          <w:szCs w:val="18"/>
          <w:rPrChange w:id="1942" w:author="Jackson Halpin" w:date="2025-06-11T14:21:00Z" w16du:dateUtc="2025-06-11T18:21:00Z">
            <w:rPr>
              <w:rFonts w:ascii="Times New Roman" w:hAnsi="Times New Roman" w:cs="Times New Roman"/>
            </w:rPr>
          </w:rPrChange>
        </w:rPr>
        <w:t>binds</w:t>
      </w:r>
      <w:r w:rsidR="001C3607" w:rsidRPr="00557BC1">
        <w:rPr>
          <w:rFonts w:ascii="Georgia" w:hAnsi="Georgia" w:cs="Times New Roman"/>
          <w:sz w:val="18"/>
          <w:szCs w:val="18"/>
          <w:rPrChange w:id="1943" w:author="Jackson Halpin" w:date="2025-06-11T14:21:00Z" w16du:dateUtc="2025-06-11T18:21:00Z">
            <w:rPr>
              <w:rFonts w:ascii="Times New Roman" w:hAnsi="Times New Roman" w:cs="Times New Roman"/>
            </w:rPr>
          </w:rPrChange>
        </w:rPr>
        <w:t xml:space="preserve"> </w:t>
      </w:r>
      <w:r w:rsidR="004A7C67" w:rsidRPr="00557BC1">
        <w:rPr>
          <w:rFonts w:ascii="Georgia" w:hAnsi="Georgia" w:cs="Times New Roman"/>
          <w:sz w:val="18"/>
          <w:szCs w:val="18"/>
          <w:rPrChange w:id="1944" w:author="Jackson Halpin" w:date="2025-06-11T14:21:00Z" w16du:dateUtc="2025-06-11T18:21:00Z">
            <w:rPr>
              <w:rFonts w:ascii="Times New Roman" w:hAnsi="Times New Roman" w:cs="Times New Roman"/>
            </w:rPr>
          </w:rPrChange>
        </w:rPr>
        <w:t>seven-fold weaker</w:t>
      </w:r>
      <w:r w:rsidR="001C3607" w:rsidRPr="00557BC1">
        <w:rPr>
          <w:rFonts w:ascii="Georgia" w:hAnsi="Georgia" w:cs="Times New Roman"/>
          <w:sz w:val="18"/>
          <w:szCs w:val="18"/>
          <w:rPrChange w:id="1945" w:author="Jackson Halpin" w:date="2025-06-11T14:21:00Z" w16du:dateUtc="2025-06-11T18:21:00Z">
            <w:rPr>
              <w:rFonts w:ascii="Times New Roman" w:hAnsi="Times New Roman" w:cs="Times New Roman"/>
            </w:rPr>
          </w:rPrChange>
        </w:rPr>
        <w:t xml:space="preserve"> </w:t>
      </w:r>
      <w:r w:rsidR="00735EE4" w:rsidRPr="00557BC1">
        <w:rPr>
          <w:rFonts w:ascii="Georgia" w:hAnsi="Georgia" w:cs="Times New Roman"/>
          <w:sz w:val="18"/>
          <w:szCs w:val="18"/>
          <w:rPrChange w:id="1946" w:author="Jackson Halpin" w:date="2025-06-11T14:21:00Z" w16du:dateUtc="2025-06-11T18:21:00Z">
            <w:rPr>
              <w:rFonts w:ascii="Times New Roman" w:hAnsi="Times New Roman" w:cs="Times New Roman"/>
            </w:rPr>
          </w:rPrChange>
        </w:rPr>
        <w:t>to</w:t>
      </w:r>
      <w:r w:rsidR="001C3607" w:rsidRPr="00557BC1">
        <w:rPr>
          <w:rFonts w:ascii="Georgia" w:hAnsi="Georgia" w:cs="Times New Roman"/>
          <w:sz w:val="18"/>
          <w:szCs w:val="18"/>
          <w:rPrChange w:id="1947" w:author="Jackson Halpin" w:date="2025-06-11T14:21:00Z" w16du:dateUtc="2025-06-11T18:21:00Z">
            <w:rPr>
              <w:rFonts w:ascii="Times New Roman" w:hAnsi="Times New Roman" w:cs="Times New Roman"/>
            </w:rPr>
          </w:rPrChange>
        </w:rPr>
        <w:t xml:space="preserve"> LC3B</w:t>
      </w:r>
      <w:r w:rsidR="004A7C67" w:rsidRPr="00557BC1">
        <w:rPr>
          <w:rFonts w:ascii="Georgia" w:hAnsi="Georgia" w:cs="Times New Roman"/>
          <w:sz w:val="18"/>
          <w:szCs w:val="18"/>
          <w:rPrChange w:id="1948" w:author="Jackson Halpin" w:date="2025-06-11T14:21:00Z" w16du:dateUtc="2025-06-11T18:21:00Z">
            <w:rPr>
              <w:rFonts w:ascii="Times New Roman" w:hAnsi="Times New Roman" w:cs="Times New Roman"/>
            </w:rPr>
          </w:rPrChange>
        </w:rPr>
        <w:t xml:space="preserve"> LDS*</w:t>
      </w:r>
      <w:r w:rsidR="001C3607" w:rsidRPr="00557BC1">
        <w:rPr>
          <w:rFonts w:ascii="Georgia" w:hAnsi="Georgia" w:cs="Times New Roman"/>
          <w:sz w:val="18"/>
          <w:szCs w:val="18"/>
          <w:rPrChange w:id="1949" w:author="Jackson Halpin" w:date="2025-06-11T14:21:00Z" w16du:dateUtc="2025-06-11T18:21:00Z">
            <w:rPr>
              <w:rFonts w:ascii="Times New Roman" w:hAnsi="Times New Roman" w:cs="Times New Roman"/>
            </w:rPr>
          </w:rPrChange>
        </w:rPr>
        <w:t xml:space="preserve"> </w:t>
      </w:r>
      <w:r w:rsidR="00735EE4" w:rsidRPr="00557BC1">
        <w:rPr>
          <w:rFonts w:ascii="Georgia" w:hAnsi="Georgia" w:cs="Times New Roman"/>
          <w:sz w:val="18"/>
          <w:szCs w:val="18"/>
          <w:rPrChange w:id="1950" w:author="Jackson Halpin" w:date="2025-06-11T14:21:00Z" w16du:dateUtc="2025-06-11T18:21:00Z">
            <w:rPr>
              <w:rFonts w:ascii="Times New Roman" w:hAnsi="Times New Roman" w:cs="Times New Roman"/>
            </w:rPr>
          </w:rPrChange>
        </w:rPr>
        <w:t>than to LC3B</w:t>
      </w:r>
      <w:r w:rsidRPr="00557BC1">
        <w:rPr>
          <w:rFonts w:ascii="Georgia" w:hAnsi="Georgia" w:cs="Times New Roman"/>
          <w:sz w:val="18"/>
          <w:szCs w:val="18"/>
          <w:rPrChange w:id="1951" w:author="Jackson Halpin" w:date="2025-06-11T14:21:00Z" w16du:dateUtc="2025-06-11T18:21:00Z">
            <w:rPr>
              <w:rFonts w:ascii="Times New Roman" w:hAnsi="Times New Roman" w:cs="Times New Roman"/>
            </w:rPr>
          </w:rPrChange>
        </w:rPr>
        <w:t xml:space="preserve"> and was</w:t>
      </w:r>
      <w:r w:rsidR="00735EE4" w:rsidRPr="00557BC1">
        <w:rPr>
          <w:rFonts w:ascii="Georgia" w:hAnsi="Georgia" w:cs="Times New Roman"/>
          <w:sz w:val="18"/>
          <w:szCs w:val="18"/>
          <w:rPrChange w:id="1952" w:author="Jackson Halpin" w:date="2025-06-11T14:21:00Z" w16du:dateUtc="2025-06-11T18:21:00Z">
            <w:rPr>
              <w:rFonts w:ascii="Times New Roman" w:hAnsi="Times New Roman" w:cs="Times New Roman"/>
            </w:rPr>
          </w:rPrChange>
        </w:rPr>
        <w:t xml:space="preserve"> depleted throughout the three rounds of LDS* sorting </w:t>
      </w:r>
      <w:r w:rsidR="001C3607" w:rsidRPr="00557BC1">
        <w:rPr>
          <w:rFonts w:ascii="Georgia" w:hAnsi="Georgia" w:cs="Times New Roman"/>
          <w:sz w:val="18"/>
          <w:szCs w:val="18"/>
          <w:rPrChange w:id="1953" w:author="Jackson Halpin" w:date="2025-06-11T14:21:00Z" w16du:dateUtc="2025-06-11T18:21:00Z">
            <w:rPr>
              <w:rFonts w:ascii="Times New Roman" w:hAnsi="Times New Roman" w:cs="Times New Roman"/>
            </w:rPr>
          </w:rPrChange>
        </w:rPr>
        <w:t>(</w:t>
      </w:r>
      <w:r w:rsidR="001C3607" w:rsidRPr="00557BC1">
        <w:rPr>
          <w:rFonts w:ascii="Georgia" w:hAnsi="Georgia" w:cs="Times New Roman"/>
          <w:b/>
          <w:bCs/>
          <w:sz w:val="18"/>
          <w:szCs w:val="18"/>
          <w:rPrChange w:id="1954" w:author="Jackson Halpin" w:date="2025-06-11T14:21:00Z" w16du:dateUtc="2025-06-11T18:21:00Z">
            <w:rPr>
              <w:rFonts w:ascii="Times New Roman" w:hAnsi="Times New Roman" w:cs="Times New Roman"/>
              <w:b/>
              <w:bCs/>
            </w:rPr>
          </w:rPrChange>
        </w:rPr>
        <w:t>Figure 4</w:t>
      </w:r>
      <w:r w:rsidR="00143FBE" w:rsidRPr="00557BC1">
        <w:rPr>
          <w:rFonts w:ascii="Georgia" w:hAnsi="Georgia" w:cs="Times New Roman"/>
          <w:b/>
          <w:bCs/>
          <w:sz w:val="18"/>
          <w:szCs w:val="18"/>
          <w:rPrChange w:id="1955" w:author="Jackson Halpin" w:date="2025-06-11T14:21:00Z" w16du:dateUtc="2025-06-11T18:21:00Z">
            <w:rPr>
              <w:rFonts w:ascii="Times New Roman" w:hAnsi="Times New Roman" w:cs="Times New Roman"/>
              <w:b/>
              <w:bCs/>
            </w:rPr>
          </w:rPrChange>
        </w:rPr>
        <w:t>C-D</w:t>
      </w:r>
      <w:r w:rsidR="001C3607" w:rsidRPr="00557BC1">
        <w:rPr>
          <w:rFonts w:ascii="Georgia" w:hAnsi="Georgia" w:cs="Times New Roman"/>
          <w:sz w:val="18"/>
          <w:szCs w:val="18"/>
          <w:rPrChange w:id="1956" w:author="Jackson Halpin" w:date="2025-06-11T14:21:00Z" w16du:dateUtc="2025-06-11T18:21:00Z">
            <w:rPr>
              <w:rFonts w:ascii="Times New Roman" w:hAnsi="Times New Roman" w:cs="Times New Roman"/>
            </w:rPr>
          </w:rPrChange>
        </w:rPr>
        <w:t xml:space="preserve">), </w:t>
      </w:r>
      <w:r w:rsidR="004000B3" w:rsidRPr="00557BC1">
        <w:rPr>
          <w:rFonts w:ascii="Georgia" w:hAnsi="Georgia" w:cs="Times New Roman"/>
          <w:sz w:val="18"/>
          <w:szCs w:val="18"/>
          <w:rPrChange w:id="1957" w:author="Jackson Halpin" w:date="2025-06-11T14:21:00Z" w16du:dateUtc="2025-06-11T18:21:00Z">
            <w:rPr>
              <w:rFonts w:ascii="Times New Roman" w:hAnsi="Times New Roman" w:cs="Times New Roman"/>
            </w:rPr>
          </w:rPrChange>
        </w:rPr>
        <w:t xml:space="preserve">consistent </w:t>
      </w:r>
      <w:r w:rsidR="00A367B8" w:rsidRPr="00557BC1">
        <w:rPr>
          <w:rFonts w:ascii="Georgia" w:hAnsi="Georgia" w:cs="Times New Roman"/>
          <w:sz w:val="18"/>
          <w:szCs w:val="18"/>
          <w:rPrChange w:id="1958" w:author="Jackson Halpin" w:date="2025-06-11T14:21:00Z" w16du:dateUtc="2025-06-11T18:21:00Z">
            <w:rPr>
              <w:rFonts w:ascii="Times New Roman" w:hAnsi="Times New Roman" w:cs="Times New Roman"/>
            </w:rPr>
          </w:rPrChange>
        </w:rPr>
        <w:t>with its canonical LDS-dependent binding mechanism</w:t>
      </w:r>
      <w:r w:rsidR="003F53AD" w:rsidRPr="00557BC1">
        <w:rPr>
          <w:rFonts w:ascii="Georgia" w:hAnsi="Georgia" w:cs="Times New Roman"/>
          <w:sz w:val="18"/>
          <w:szCs w:val="18"/>
          <w:rPrChange w:id="1959" w:author="Jackson Halpin" w:date="2025-06-11T14:21:00Z" w16du:dateUtc="2025-06-11T18:21:00Z">
            <w:rPr>
              <w:rFonts w:ascii="Times New Roman" w:hAnsi="Times New Roman" w:cs="Times New Roman"/>
            </w:rPr>
          </w:rPrChange>
        </w:rPr>
        <w:t>.</w:t>
      </w:r>
      <w:r w:rsidR="00A367B8" w:rsidRPr="00557BC1">
        <w:rPr>
          <w:rFonts w:ascii="Georgia" w:hAnsi="Georgia" w:cs="Times New Roman"/>
          <w:sz w:val="18"/>
          <w:szCs w:val="18"/>
          <w:rPrChange w:id="1960" w:author="Jackson Halpin" w:date="2025-06-11T14:21:00Z" w16du:dateUtc="2025-06-11T18:21:00Z">
            <w:rPr>
              <w:rFonts w:ascii="Times New Roman" w:hAnsi="Times New Roman" w:cs="Times New Roman"/>
            </w:rPr>
          </w:rPrChange>
        </w:rPr>
        <w:t xml:space="preserve"> </w:t>
      </w:r>
      <w:r w:rsidR="009B21A7" w:rsidRPr="00557BC1">
        <w:rPr>
          <w:rFonts w:ascii="Georgia" w:hAnsi="Georgia" w:cs="Times New Roman"/>
          <w:sz w:val="18"/>
          <w:szCs w:val="18"/>
          <w:rPrChange w:id="1961" w:author="Jackson Halpin" w:date="2025-06-11T14:21:00Z" w16du:dateUtc="2025-06-11T18:21:00Z">
            <w:rPr>
              <w:rFonts w:ascii="Times New Roman" w:hAnsi="Times New Roman" w:cs="Times New Roman"/>
            </w:rPr>
          </w:rPrChange>
        </w:rPr>
        <w:t xml:space="preserve">Similar </w:t>
      </w:r>
      <w:r w:rsidR="00735EE4" w:rsidRPr="00557BC1">
        <w:rPr>
          <w:rFonts w:ascii="Georgia" w:hAnsi="Georgia" w:cs="Times New Roman"/>
          <w:sz w:val="18"/>
          <w:szCs w:val="18"/>
          <w:rPrChange w:id="1962" w:author="Jackson Halpin" w:date="2025-06-11T14:21:00Z" w16du:dateUtc="2025-06-11T18:21:00Z">
            <w:rPr>
              <w:rFonts w:ascii="Times New Roman" w:hAnsi="Times New Roman" w:cs="Times New Roman"/>
            </w:rPr>
          </w:rPrChange>
        </w:rPr>
        <w:t xml:space="preserve">behavior was observed </w:t>
      </w:r>
      <w:r w:rsidR="004A7C67" w:rsidRPr="00557BC1">
        <w:rPr>
          <w:rFonts w:ascii="Georgia" w:hAnsi="Georgia" w:cs="Times New Roman"/>
          <w:sz w:val="18"/>
          <w:szCs w:val="18"/>
          <w:rPrChange w:id="1963" w:author="Jackson Halpin" w:date="2025-06-11T14:21:00Z" w16du:dateUtc="2025-06-11T18:21:00Z">
            <w:rPr>
              <w:rFonts w:ascii="Times New Roman" w:hAnsi="Times New Roman" w:cs="Times New Roman"/>
            </w:rPr>
          </w:rPrChange>
        </w:rPr>
        <w:t xml:space="preserve">for </w:t>
      </w:r>
      <w:r w:rsidR="00CE7E66" w:rsidRPr="00557BC1">
        <w:rPr>
          <w:rFonts w:ascii="Georgia" w:hAnsi="Georgia" w:cs="Times New Roman"/>
          <w:sz w:val="18"/>
          <w:szCs w:val="18"/>
          <w:rPrChange w:id="1964" w:author="Jackson Halpin" w:date="2025-06-11T14:21:00Z" w16du:dateUtc="2025-06-11T18:21:00Z">
            <w:rPr>
              <w:rFonts w:ascii="Times New Roman" w:hAnsi="Times New Roman" w:cs="Times New Roman"/>
            </w:rPr>
          </w:rPrChange>
        </w:rPr>
        <w:t>the other known LC3B-binding peptides</w:t>
      </w:r>
      <w:r w:rsidR="00143FBE" w:rsidRPr="00557BC1">
        <w:rPr>
          <w:rFonts w:ascii="Georgia" w:hAnsi="Georgia" w:cs="Times New Roman"/>
          <w:sz w:val="18"/>
          <w:szCs w:val="18"/>
          <w:rPrChange w:id="1965" w:author="Jackson Halpin" w:date="2025-06-11T14:21:00Z" w16du:dateUtc="2025-06-11T18:21:00Z">
            <w:rPr>
              <w:rFonts w:ascii="Times New Roman" w:hAnsi="Times New Roman" w:cs="Times New Roman"/>
            </w:rPr>
          </w:rPrChange>
        </w:rPr>
        <w:t>, including</w:t>
      </w:r>
      <w:r w:rsidR="00C1470A" w:rsidRPr="00557BC1">
        <w:rPr>
          <w:rFonts w:ascii="Georgia" w:hAnsi="Georgia" w:cs="Times New Roman"/>
          <w:sz w:val="18"/>
          <w:szCs w:val="18"/>
          <w:rPrChange w:id="1966" w:author="Jackson Halpin" w:date="2025-06-11T14:21:00Z" w16du:dateUtc="2025-06-11T18:21:00Z">
            <w:rPr>
              <w:rFonts w:ascii="Times New Roman" w:hAnsi="Times New Roman" w:cs="Times New Roman"/>
            </w:rPr>
          </w:rPrChange>
        </w:rPr>
        <w:t xml:space="preserve"> KBTB7</w:t>
      </w:r>
      <w:r w:rsidR="00C1470A" w:rsidRPr="00557BC1">
        <w:rPr>
          <w:rFonts w:ascii="Georgia" w:hAnsi="Georgia" w:cs="Times New Roman"/>
          <w:sz w:val="18"/>
          <w:szCs w:val="18"/>
          <w:vertAlign w:val="superscript"/>
          <w:rPrChange w:id="1967" w:author="Jackson Halpin" w:date="2025-06-11T14:21:00Z" w16du:dateUtc="2025-06-11T18:21:00Z">
            <w:rPr>
              <w:rFonts w:ascii="Times New Roman" w:hAnsi="Times New Roman" w:cs="Times New Roman"/>
              <w:vertAlign w:val="superscript"/>
            </w:rPr>
          </w:rPrChange>
        </w:rPr>
        <w:t>639-674</w:t>
      </w:r>
      <w:r w:rsidR="00C1470A" w:rsidRPr="00557BC1">
        <w:rPr>
          <w:rFonts w:ascii="Georgia" w:hAnsi="Georgia" w:cs="Times New Roman"/>
          <w:sz w:val="18"/>
          <w:szCs w:val="18"/>
          <w:rPrChange w:id="1968" w:author="Jackson Halpin" w:date="2025-06-11T14:21:00Z" w16du:dateUtc="2025-06-11T18:21:00Z">
            <w:rPr>
              <w:rFonts w:ascii="Times New Roman" w:hAnsi="Times New Roman" w:cs="Times New Roman"/>
            </w:rPr>
          </w:rPrChange>
        </w:rPr>
        <w:t>, FUND1</w:t>
      </w:r>
      <w:r w:rsidR="00C1470A" w:rsidRPr="00557BC1">
        <w:rPr>
          <w:rFonts w:ascii="Georgia" w:hAnsi="Georgia" w:cs="Times New Roman"/>
          <w:sz w:val="18"/>
          <w:szCs w:val="18"/>
          <w:vertAlign w:val="superscript"/>
          <w:rPrChange w:id="1969" w:author="Jackson Halpin" w:date="2025-06-11T14:21:00Z" w16du:dateUtc="2025-06-11T18:21:00Z">
            <w:rPr>
              <w:rFonts w:ascii="Times New Roman" w:hAnsi="Times New Roman" w:cs="Times New Roman"/>
              <w:vertAlign w:val="superscript"/>
            </w:rPr>
          </w:rPrChange>
        </w:rPr>
        <w:t>1-36</w:t>
      </w:r>
      <w:r w:rsidR="00C1470A" w:rsidRPr="00557BC1">
        <w:rPr>
          <w:rFonts w:ascii="Georgia" w:hAnsi="Georgia" w:cs="Times New Roman"/>
          <w:sz w:val="18"/>
          <w:szCs w:val="18"/>
          <w:rPrChange w:id="1970" w:author="Jackson Halpin" w:date="2025-06-11T14:21:00Z" w16du:dateUtc="2025-06-11T18:21:00Z">
            <w:rPr>
              <w:rFonts w:ascii="Times New Roman" w:hAnsi="Times New Roman" w:cs="Times New Roman"/>
            </w:rPr>
          </w:rPrChange>
        </w:rPr>
        <w:t>, NEDD4</w:t>
      </w:r>
      <w:r w:rsidR="00C1470A" w:rsidRPr="00557BC1">
        <w:rPr>
          <w:rFonts w:ascii="Georgia" w:hAnsi="Georgia" w:cs="Times New Roman"/>
          <w:sz w:val="18"/>
          <w:szCs w:val="18"/>
          <w:vertAlign w:val="superscript"/>
          <w:rPrChange w:id="1971" w:author="Jackson Halpin" w:date="2025-06-11T14:21:00Z" w16du:dateUtc="2025-06-11T18:21:00Z">
            <w:rPr>
              <w:rFonts w:ascii="Times New Roman" w:hAnsi="Times New Roman" w:cs="Times New Roman"/>
              <w:vertAlign w:val="superscript"/>
            </w:rPr>
          </w:rPrChange>
        </w:rPr>
        <w:t>681-716</w:t>
      </w:r>
      <w:r w:rsidR="00C1470A" w:rsidRPr="00557BC1">
        <w:rPr>
          <w:rFonts w:ascii="Georgia" w:hAnsi="Georgia" w:cs="Times New Roman"/>
          <w:sz w:val="18"/>
          <w:szCs w:val="18"/>
          <w:rPrChange w:id="1972" w:author="Jackson Halpin" w:date="2025-06-11T14:21:00Z" w16du:dateUtc="2025-06-11T18:21:00Z">
            <w:rPr>
              <w:rFonts w:ascii="Times New Roman" w:hAnsi="Times New Roman" w:cs="Times New Roman"/>
            </w:rPr>
          </w:rPrChange>
        </w:rPr>
        <w:t>, and ATG4A</w:t>
      </w:r>
      <w:r w:rsidR="00C1470A" w:rsidRPr="00557BC1">
        <w:rPr>
          <w:rFonts w:ascii="Georgia" w:hAnsi="Georgia" w:cs="Times New Roman"/>
          <w:sz w:val="18"/>
          <w:szCs w:val="18"/>
          <w:vertAlign w:val="superscript"/>
          <w:rPrChange w:id="1973" w:author="Jackson Halpin" w:date="2025-06-11T14:21:00Z" w16du:dateUtc="2025-06-11T18:21:00Z">
            <w:rPr>
              <w:rFonts w:ascii="Times New Roman" w:hAnsi="Times New Roman" w:cs="Times New Roman"/>
              <w:vertAlign w:val="superscript"/>
            </w:rPr>
          </w:rPrChange>
        </w:rPr>
        <w:t>363-398</w:t>
      </w:r>
      <w:r w:rsidR="00143FBE" w:rsidRPr="00557BC1">
        <w:rPr>
          <w:rFonts w:ascii="Georgia" w:hAnsi="Georgia" w:cs="Times New Roman"/>
          <w:sz w:val="18"/>
          <w:szCs w:val="18"/>
          <w:rPrChange w:id="1974" w:author="Jackson Halpin" w:date="2025-06-11T14:21:00Z" w16du:dateUtc="2025-06-11T18:21:00Z">
            <w:rPr>
              <w:rFonts w:ascii="Times New Roman" w:hAnsi="Times New Roman" w:cs="Times New Roman"/>
            </w:rPr>
          </w:rPrChange>
        </w:rPr>
        <w:t xml:space="preserve"> </w:t>
      </w:r>
      <w:r w:rsidR="009B21A7" w:rsidRPr="00557BC1">
        <w:rPr>
          <w:rFonts w:ascii="Georgia" w:hAnsi="Georgia" w:cs="Times New Roman"/>
          <w:sz w:val="18"/>
          <w:szCs w:val="18"/>
          <w:rPrChange w:id="1975" w:author="Jackson Halpin" w:date="2025-06-11T14:21:00Z" w16du:dateUtc="2025-06-11T18:21:00Z">
            <w:rPr>
              <w:rFonts w:ascii="Times New Roman" w:hAnsi="Times New Roman" w:cs="Times New Roman"/>
            </w:rPr>
          </w:rPrChange>
        </w:rPr>
        <w:t>(</w:t>
      </w:r>
      <w:r w:rsidR="00C1470A" w:rsidRPr="00557BC1">
        <w:rPr>
          <w:rFonts w:ascii="Georgia" w:hAnsi="Georgia" w:cs="Times New Roman"/>
          <w:b/>
          <w:bCs/>
          <w:sz w:val="18"/>
          <w:szCs w:val="18"/>
          <w:rPrChange w:id="1976" w:author="Jackson Halpin" w:date="2025-06-11T14:21:00Z" w16du:dateUtc="2025-06-11T18:21:00Z">
            <w:rPr>
              <w:rFonts w:ascii="Times New Roman" w:hAnsi="Times New Roman" w:cs="Times New Roman"/>
              <w:b/>
              <w:bCs/>
              <w:color w:val="FF0000"/>
            </w:rPr>
          </w:rPrChange>
        </w:rPr>
        <w:t>Figure 4C-D</w:t>
      </w:r>
      <w:r w:rsidR="009B21A7" w:rsidRPr="00557BC1">
        <w:rPr>
          <w:rFonts w:ascii="Georgia" w:hAnsi="Georgia" w:cs="Times New Roman"/>
          <w:sz w:val="18"/>
          <w:szCs w:val="18"/>
          <w:rPrChange w:id="1977" w:author="Jackson Halpin" w:date="2025-06-11T14:21:00Z" w16du:dateUtc="2025-06-11T18:21:00Z">
            <w:rPr>
              <w:rFonts w:ascii="Times New Roman" w:hAnsi="Times New Roman" w:cs="Times New Roman"/>
            </w:rPr>
          </w:rPrChange>
        </w:rPr>
        <w:t>)</w:t>
      </w:r>
      <w:r w:rsidR="00735EE4" w:rsidRPr="00557BC1">
        <w:rPr>
          <w:rFonts w:ascii="Georgia" w:hAnsi="Georgia" w:cs="Times New Roman"/>
          <w:sz w:val="18"/>
          <w:szCs w:val="18"/>
          <w:rPrChange w:id="1978" w:author="Jackson Halpin" w:date="2025-06-11T14:21:00Z" w16du:dateUtc="2025-06-11T18:21:00Z">
            <w:rPr>
              <w:rFonts w:ascii="Times New Roman" w:hAnsi="Times New Roman" w:cs="Times New Roman"/>
            </w:rPr>
          </w:rPrChange>
        </w:rPr>
        <w:t xml:space="preserve">. </w:t>
      </w:r>
      <w:r w:rsidR="009B21A7" w:rsidRPr="00557BC1">
        <w:rPr>
          <w:rFonts w:ascii="Georgia" w:hAnsi="Georgia" w:cs="Times New Roman"/>
          <w:sz w:val="18"/>
          <w:szCs w:val="18"/>
          <w:rPrChange w:id="1979" w:author="Jackson Halpin" w:date="2025-06-11T14:21:00Z" w16du:dateUtc="2025-06-11T18:21:00Z">
            <w:rPr>
              <w:rFonts w:ascii="Times New Roman" w:hAnsi="Times New Roman" w:cs="Times New Roman"/>
            </w:rPr>
          </w:rPrChange>
        </w:rPr>
        <w:t xml:space="preserve">Notably, however, </w:t>
      </w:r>
      <w:r w:rsidR="00735EE4" w:rsidRPr="00557BC1">
        <w:rPr>
          <w:rFonts w:ascii="Georgia" w:hAnsi="Georgia" w:cs="Times New Roman"/>
          <w:sz w:val="18"/>
          <w:szCs w:val="18"/>
          <w:rPrChange w:id="1980" w:author="Jackson Halpin" w:date="2025-06-11T14:21:00Z" w16du:dateUtc="2025-06-11T18:21:00Z">
            <w:rPr>
              <w:rFonts w:ascii="Times New Roman" w:hAnsi="Times New Roman" w:cs="Times New Roman"/>
            </w:rPr>
          </w:rPrChange>
        </w:rPr>
        <w:t>a</w:t>
      </w:r>
      <w:r w:rsidR="00930BC5" w:rsidRPr="00557BC1">
        <w:rPr>
          <w:rFonts w:ascii="Georgia" w:hAnsi="Georgia" w:cs="Times New Roman"/>
          <w:sz w:val="18"/>
          <w:szCs w:val="18"/>
          <w:rPrChange w:id="1981" w:author="Jackson Halpin" w:date="2025-06-11T14:21:00Z" w16du:dateUtc="2025-06-11T18:21:00Z">
            <w:rPr>
              <w:rFonts w:ascii="Times New Roman" w:hAnsi="Times New Roman" w:cs="Times New Roman"/>
            </w:rPr>
          </w:rPrChange>
        </w:rPr>
        <w:t xml:space="preserve"> subset of peptides </w:t>
      </w:r>
      <w:r w:rsidR="00764C7F" w:rsidRPr="00557BC1">
        <w:rPr>
          <w:rFonts w:ascii="Georgia" w:hAnsi="Georgia" w:cs="Times New Roman"/>
          <w:sz w:val="18"/>
          <w:szCs w:val="18"/>
          <w:rPrChange w:id="1982" w:author="Jackson Halpin" w:date="2025-06-11T14:21:00Z" w16du:dateUtc="2025-06-11T18:21:00Z">
            <w:rPr>
              <w:rFonts w:ascii="Times New Roman" w:hAnsi="Times New Roman" w:cs="Times New Roman"/>
            </w:rPr>
          </w:rPrChange>
        </w:rPr>
        <w:t>was</w:t>
      </w:r>
      <w:r w:rsidR="009B21A7" w:rsidRPr="00557BC1">
        <w:rPr>
          <w:rFonts w:ascii="Georgia" w:hAnsi="Georgia" w:cs="Times New Roman"/>
          <w:sz w:val="18"/>
          <w:szCs w:val="18"/>
          <w:rPrChange w:id="1983" w:author="Jackson Halpin" w:date="2025-06-11T14:21:00Z" w16du:dateUtc="2025-06-11T18:21:00Z">
            <w:rPr>
              <w:rFonts w:ascii="Times New Roman" w:hAnsi="Times New Roman" w:cs="Times New Roman"/>
            </w:rPr>
          </w:rPrChange>
        </w:rPr>
        <w:t xml:space="preserve"> further </w:t>
      </w:r>
      <w:r w:rsidR="00930BC5" w:rsidRPr="00557BC1">
        <w:rPr>
          <w:rFonts w:ascii="Georgia" w:hAnsi="Georgia" w:cs="Times New Roman"/>
          <w:sz w:val="18"/>
          <w:szCs w:val="18"/>
          <w:rPrChange w:id="1984" w:author="Jackson Halpin" w:date="2025-06-11T14:21:00Z" w16du:dateUtc="2025-06-11T18:21:00Z">
            <w:rPr>
              <w:rFonts w:ascii="Times New Roman" w:hAnsi="Times New Roman" w:cs="Times New Roman"/>
            </w:rPr>
          </w:rPrChange>
        </w:rPr>
        <w:t>enrich</w:t>
      </w:r>
      <w:r w:rsidR="009B21A7" w:rsidRPr="00557BC1">
        <w:rPr>
          <w:rFonts w:ascii="Georgia" w:hAnsi="Georgia" w:cs="Times New Roman"/>
          <w:sz w:val="18"/>
          <w:szCs w:val="18"/>
          <w:rPrChange w:id="1985" w:author="Jackson Halpin" w:date="2025-06-11T14:21:00Z" w16du:dateUtc="2025-06-11T18:21:00Z">
            <w:rPr>
              <w:rFonts w:ascii="Times New Roman" w:hAnsi="Times New Roman" w:cs="Times New Roman"/>
            </w:rPr>
          </w:rPrChange>
        </w:rPr>
        <w:t>ed</w:t>
      </w:r>
      <w:r w:rsidR="00735EE4" w:rsidRPr="00557BC1">
        <w:rPr>
          <w:rFonts w:ascii="Georgia" w:hAnsi="Georgia" w:cs="Times New Roman"/>
          <w:sz w:val="18"/>
          <w:szCs w:val="18"/>
          <w:rPrChange w:id="1986" w:author="Jackson Halpin" w:date="2025-06-11T14:21:00Z" w16du:dateUtc="2025-06-11T18:21:00Z">
            <w:rPr>
              <w:rFonts w:ascii="Times New Roman" w:hAnsi="Times New Roman" w:cs="Times New Roman"/>
            </w:rPr>
          </w:rPrChange>
        </w:rPr>
        <w:t xml:space="preserve"> when sorted for binding to LC3B LDS*</w:t>
      </w:r>
      <w:r w:rsidR="00C1470A" w:rsidRPr="00557BC1">
        <w:rPr>
          <w:rFonts w:ascii="Georgia" w:hAnsi="Georgia" w:cs="Times New Roman"/>
          <w:sz w:val="18"/>
          <w:szCs w:val="18"/>
          <w:rPrChange w:id="1987" w:author="Jackson Halpin" w:date="2025-06-11T14:21:00Z" w16du:dateUtc="2025-06-11T18:21:00Z">
            <w:rPr>
              <w:rFonts w:ascii="Times New Roman" w:hAnsi="Times New Roman" w:cs="Times New Roman"/>
            </w:rPr>
          </w:rPrChange>
        </w:rPr>
        <w:t xml:space="preserve"> (</w:t>
      </w:r>
      <w:r w:rsidR="00C1470A" w:rsidRPr="00557BC1">
        <w:rPr>
          <w:rFonts w:ascii="Georgia" w:hAnsi="Georgia" w:cs="Times New Roman"/>
          <w:b/>
          <w:bCs/>
          <w:sz w:val="18"/>
          <w:szCs w:val="18"/>
          <w:rPrChange w:id="1988" w:author="Jackson Halpin" w:date="2025-06-11T14:21:00Z" w16du:dateUtc="2025-06-11T18:21:00Z">
            <w:rPr>
              <w:rFonts w:ascii="Times New Roman" w:hAnsi="Times New Roman" w:cs="Times New Roman"/>
              <w:b/>
              <w:bCs/>
            </w:rPr>
          </w:rPrChange>
        </w:rPr>
        <w:t>Figure 4C-D</w:t>
      </w:r>
      <w:r w:rsidR="00C1470A" w:rsidRPr="00557BC1">
        <w:rPr>
          <w:rFonts w:ascii="Georgia" w:hAnsi="Georgia" w:cs="Times New Roman"/>
          <w:sz w:val="18"/>
          <w:szCs w:val="18"/>
          <w:rPrChange w:id="1989" w:author="Jackson Halpin" w:date="2025-06-11T14:21:00Z" w16du:dateUtc="2025-06-11T18:21:00Z">
            <w:rPr>
              <w:rFonts w:ascii="Times New Roman" w:hAnsi="Times New Roman" w:cs="Times New Roman"/>
            </w:rPr>
          </w:rPrChange>
        </w:rPr>
        <w:t>)</w:t>
      </w:r>
      <w:r w:rsidR="00735EE4" w:rsidRPr="00557BC1">
        <w:rPr>
          <w:rFonts w:ascii="Georgia" w:hAnsi="Georgia" w:cs="Times New Roman"/>
          <w:sz w:val="18"/>
          <w:szCs w:val="18"/>
          <w:rPrChange w:id="1990" w:author="Jackson Halpin" w:date="2025-06-11T14:21:00Z" w16du:dateUtc="2025-06-11T18:21:00Z">
            <w:rPr>
              <w:rFonts w:ascii="Times New Roman" w:hAnsi="Times New Roman" w:cs="Times New Roman"/>
            </w:rPr>
          </w:rPrChange>
        </w:rPr>
        <w:t>.</w:t>
      </w:r>
    </w:p>
    <w:p w14:paraId="215898BF" w14:textId="1115A5A3" w:rsidR="005844C1" w:rsidRPr="00557BC1" w:rsidRDefault="00473B5A" w:rsidP="00557BC1">
      <w:pPr>
        <w:ind w:firstLine="720"/>
        <w:jc w:val="both"/>
        <w:rPr>
          <w:rFonts w:ascii="Georgia" w:hAnsi="Georgia" w:cs="Times New Roman"/>
          <w:sz w:val="18"/>
          <w:szCs w:val="18"/>
          <w:rPrChange w:id="1991" w:author="Jackson Halpin" w:date="2025-06-11T14:21:00Z" w16du:dateUtc="2025-06-11T18:21:00Z">
            <w:rPr>
              <w:rFonts w:ascii="Times New Roman" w:hAnsi="Times New Roman" w:cs="Times New Roman"/>
            </w:rPr>
          </w:rPrChange>
        </w:rPr>
        <w:pPrChange w:id="1992"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1993" w:author="Jackson Halpin" w:date="2025-06-11T14:21:00Z" w16du:dateUtc="2025-06-11T18:21:00Z">
            <w:rPr>
              <w:rFonts w:ascii="Times New Roman" w:hAnsi="Times New Roman" w:cs="Times New Roman"/>
            </w:rPr>
          </w:rPrChange>
        </w:rPr>
        <w:t xml:space="preserve">We selected </w:t>
      </w:r>
      <w:r w:rsidR="00A23879" w:rsidRPr="00557BC1">
        <w:rPr>
          <w:rFonts w:ascii="Georgia" w:hAnsi="Georgia" w:cs="Times New Roman"/>
          <w:sz w:val="18"/>
          <w:szCs w:val="18"/>
          <w:rPrChange w:id="1994" w:author="Jackson Halpin" w:date="2025-06-11T14:21:00Z" w16du:dateUtc="2025-06-11T18:21:00Z">
            <w:rPr>
              <w:rFonts w:ascii="Times New Roman" w:hAnsi="Times New Roman" w:cs="Times New Roman"/>
            </w:rPr>
          </w:rPrChange>
        </w:rPr>
        <w:t>six</w:t>
      </w:r>
      <w:r w:rsidRPr="00557BC1">
        <w:rPr>
          <w:rFonts w:ascii="Georgia" w:hAnsi="Georgia" w:cs="Times New Roman"/>
          <w:sz w:val="18"/>
          <w:szCs w:val="18"/>
          <w:rPrChange w:id="1995" w:author="Jackson Halpin" w:date="2025-06-11T14:21:00Z" w16du:dateUtc="2025-06-11T18:21:00Z">
            <w:rPr>
              <w:rFonts w:ascii="Times New Roman" w:hAnsi="Times New Roman" w:cs="Times New Roman"/>
            </w:rPr>
          </w:rPrChange>
        </w:rPr>
        <w:t xml:space="preserve"> peptides enriched for binding to </w:t>
      </w:r>
      <w:r w:rsidR="00A23879" w:rsidRPr="00557BC1">
        <w:rPr>
          <w:rFonts w:ascii="Georgia" w:hAnsi="Georgia" w:cs="Times New Roman"/>
          <w:sz w:val="18"/>
          <w:szCs w:val="18"/>
          <w:rPrChange w:id="1996" w:author="Jackson Halpin" w:date="2025-06-11T14:21:00Z" w16du:dateUtc="2025-06-11T18:21:00Z">
            <w:rPr>
              <w:rFonts w:ascii="Times New Roman" w:hAnsi="Times New Roman" w:cs="Times New Roman"/>
            </w:rPr>
          </w:rPrChange>
        </w:rPr>
        <w:t>LC3B LDS*</w:t>
      </w:r>
      <w:r w:rsidRPr="00557BC1">
        <w:rPr>
          <w:rFonts w:ascii="Georgia" w:hAnsi="Georgia" w:cs="Times New Roman"/>
          <w:sz w:val="18"/>
          <w:szCs w:val="18"/>
          <w:rPrChange w:id="1997" w:author="Jackson Halpin" w:date="2025-06-11T14:21:00Z" w16du:dateUtc="2025-06-11T18:21:00Z">
            <w:rPr>
              <w:rFonts w:ascii="Times New Roman" w:hAnsi="Times New Roman" w:cs="Times New Roman"/>
            </w:rPr>
          </w:rPrChange>
        </w:rPr>
        <w:t xml:space="preserve"> </w:t>
      </w:r>
      <w:r w:rsidR="00C1470A" w:rsidRPr="00557BC1">
        <w:rPr>
          <w:rFonts w:ascii="Georgia" w:hAnsi="Georgia" w:cs="Times New Roman"/>
          <w:sz w:val="18"/>
          <w:szCs w:val="18"/>
          <w:rPrChange w:id="1998" w:author="Jackson Halpin" w:date="2025-06-11T14:21:00Z" w16du:dateUtc="2025-06-11T18:21:00Z">
            <w:rPr>
              <w:rFonts w:ascii="Times New Roman" w:hAnsi="Times New Roman" w:cs="Times New Roman"/>
            </w:rPr>
          </w:rPrChange>
        </w:rPr>
        <w:t>and</w:t>
      </w:r>
      <w:r w:rsidRPr="00557BC1">
        <w:rPr>
          <w:rFonts w:ascii="Georgia" w:hAnsi="Georgia" w:cs="Times New Roman"/>
          <w:sz w:val="18"/>
          <w:szCs w:val="18"/>
          <w:rPrChange w:id="1999" w:author="Jackson Halpin" w:date="2025-06-11T14:21:00Z" w16du:dateUtc="2025-06-11T18:21:00Z">
            <w:rPr>
              <w:rFonts w:ascii="Times New Roman" w:hAnsi="Times New Roman" w:cs="Times New Roman"/>
            </w:rPr>
          </w:rPrChange>
        </w:rPr>
        <w:t xml:space="preserve"> </w:t>
      </w:r>
      <w:r w:rsidR="00A23879" w:rsidRPr="00557BC1">
        <w:rPr>
          <w:rFonts w:ascii="Georgia" w:hAnsi="Georgia" w:cs="Times New Roman"/>
          <w:sz w:val="18"/>
          <w:szCs w:val="18"/>
          <w:rPrChange w:id="2000" w:author="Jackson Halpin" w:date="2025-06-11T14:21:00Z" w16du:dateUtc="2025-06-11T18:21:00Z">
            <w:rPr>
              <w:rFonts w:ascii="Times New Roman" w:hAnsi="Times New Roman" w:cs="Times New Roman"/>
            </w:rPr>
          </w:rPrChange>
        </w:rPr>
        <w:t xml:space="preserve">quantified </w:t>
      </w:r>
      <w:r w:rsidRPr="00557BC1">
        <w:rPr>
          <w:rFonts w:ascii="Georgia" w:hAnsi="Georgia" w:cs="Times New Roman"/>
          <w:sz w:val="18"/>
          <w:szCs w:val="18"/>
          <w:rPrChange w:id="2001" w:author="Jackson Halpin" w:date="2025-06-11T14:21:00Z" w16du:dateUtc="2025-06-11T18:21:00Z">
            <w:rPr>
              <w:rFonts w:ascii="Times New Roman" w:hAnsi="Times New Roman" w:cs="Times New Roman"/>
            </w:rPr>
          </w:rPrChange>
        </w:rPr>
        <w:t>their binding to wild-type LC3B</w:t>
      </w:r>
      <w:r w:rsidR="00A23879" w:rsidRPr="00557BC1">
        <w:rPr>
          <w:rFonts w:ascii="Georgia" w:hAnsi="Georgia" w:cs="Times New Roman"/>
          <w:sz w:val="18"/>
          <w:szCs w:val="18"/>
          <w:rPrChange w:id="2002" w:author="Jackson Halpin" w:date="2025-06-11T14:21:00Z" w16du:dateUtc="2025-06-11T18:21:00Z">
            <w:rPr>
              <w:rFonts w:ascii="Times New Roman" w:hAnsi="Times New Roman" w:cs="Times New Roman"/>
            </w:rPr>
          </w:rPrChange>
        </w:rPr>
        <w:t xml:space="preserve"> or</w:t>
      </w:r>
      <w:r w:rsidR="00C1470A" w:rsidRPr="00557BC1">
        <w:rPr>
          <w:rFonts w:ascii="Georgia" w:hAnsi="Georgia" w:cs="Times New Roman"/>
          <w:sz w:val="18"/>
          <w:szCs w:val="18"/>
          <w:rPrChange w:id="2003" w:author="Jackson Halpin" w:date="2025-06-11T14:21:00Z" w16du:dateUtc="2025-06-11T18:21:00Z">
            <w:rPr>
              <w:rFonts w:ascii="Times New Roman" w:hAnsi="Times New Roman" w:cs="Times New Roman"/>
            </w:rPr>
          </w:rPrChange>
        </w:rPr>
        <w:t xml:space="preserve"> </w:t>
      </w:r>
      <w:r w:rsidR="00A23879" w:rsidRPr="00557BC1">
        <w:rPr>
          <w:rFonts w:ascii="Georgia" w:hAnsi="Georgia" w:cs="Times New Roman"/>
          <w:sz w:val="18"/>
          <w:szCs w:val="18"/>
          <w:rPrChange w:id="2004" w:author="Jackson Halpin" w:date="2025-06-11T14:21:00Z" w16du:dateUtc="2025-06-11T18:21:00Z">
            <w:rPr>
              <w:rFonts w:ascii="Times New Roman" w:hAnsi="Times New Roman" w:cs="Times New Roman"/>
            </w:rPr>
          </w:rPrChange>
        </w:rPr>
        <w:t>LC3B LDS*</w:t>
      </w:r>
      <w:r w:rsidRPr="00557BC1">
        <w:rPr>
          <w:rFonts w:ascii="Georgia" w:hAnsi="Georgia" w:cs="Times New Roman"/>
          <w:sz w:val="18"/>
          <w:szCs w:val="18"/>
          <w:rPrChange w:id="2005" w:author="Jackson Halpin" w:date="2025-06-11T14:21:00Z" w16du:dateUtc="2025-06-11T18:21:00Z">
            <w:rPr>
              <w:rFonts w:ascii="Times New Roman" w:hAnsi="Times New Roman" w:cs="Times New Roman"/>
            </w:rPr>
          </w:rPrChange>
        </w:rPr>
        <w:t xml:space="preserve">. </w:t>
      </w:r>
      <w:r w:rsidR="00A23879" w:rsidRPr="00557BC1">
        <w:rPr>
          <w:rFonts w:ascii="Georgia" w:hAnsi="Georgia" w:cs="Times New Roman"/>
          <w:sz w:val="18"/>
          <w:szCs w:val="18"/>
          <w:rPrChange w:id="2006" w:author="Jackson Halpin" w:date="2025-06-11T14:21:00Z" w16du:dateUtc="2025-06-11T18:21:00Z">
            <w:rPr>
              <w:rFonts w:ascii="Times New Roman" w:hAnsi="Times New Roman" w:cs="Times New Roman"/>
            </w:rPr>
          </w:rPrChange>
        </w:rPr>
        <w:t>T</w:t>
      </w:r>
      <w:r w:rsidRPr="00557BC1">
        <w:rPr>
          <w:rFonts w:ascii="Georgia" w:hAnsi="Georgia" w:cs="Times New Roman"/>
          <w:sz w:val="18"/>
          <w:szCs w:val="18"/>
          <w:rPrChange w:id="2007" w:author="Jackson Halpin" w:date="2025-06-11T14:21:00Z" w16du:dateUtc="2025-06-11T18:21:00Z">
            <w:rPr>
              <w:rFonts w:ascii="Times New Roman" w:hAnsi="Times New Roman" w:cs="Times New Roman"/>
            </w:rPr>
          </w:rPrChange>
        </w:rPr>
        <w:t>hese peptides bound LC3B LDS* with low micromolar affinity and with variable affinity for the wild-type LC3B. Specifically, we determined that peptides can: 1) exhibit reduced affinity towards LC3B LDS* compared to wildtype (</w:t>
      </w:r>
      <w:ins w:id="2008" w:author="Jennifer Kosmatka" w:date="2025-06-09T18:30:00Z" w16du:dateUtc="2025-06-09T22:30:00Z">
        <w:r w:rsidR="004C2D00" w:rsidRPr="00557BC1">
          <w:rPr>
            <w:rFonts w:ascii="Georgia" w:hAnsi="Georgia" w:cs="Times New Roman"/>
            <w:sz w:val="18"/>
            <w:szCs w:val="18"/>
            <w:rPrChange w:id="2009" w:author="Jackson Halpin" w:date="2025-06-11T14:21:00Z" w16du:dateUtc="2025-06-11T18:21:00Z">
              <w:rPr>
                <w:rFonts w:ascii="Times New Roman" w:hAnsi="Times New Roman" w:cs="Times New Roman"/>
              </w:rPr>
            </w:rPrChange>
          </w:rPr>
          <w:t>FYCO1</w:t>
        </w:r>
        <w:r w:rsidR="004C2D00" w:rsidRPr="00557BC1">
          <w:rPr>
            <w:rFonts w:ascii="Georgia" w:hAnsi="Georgia" w:cs="Times New Roman"/>
            <w:sz w:val="18"/>
            <w:szCs w:val="18"/>
            <w:vertAlign w:val="superscript"/>
            <w:rPrChange w:id="2010" w:author="Jackson Halpin" w:date="2025-06-11T14:21:00Z" w16du:dateUtc="2025-06-11T18:21:00Z">
              <w:rPr>
                <w:rFonts w:ascii="Times New Roman" w:hAnsi="Times New Roman" w:cs="Times New Roman"/>
                <w:vertAlign w:val="superscript"/>
              </w:rPr>
            </w:rPrChange>
          </w:rPr>
          <w:t>1277-1312</w:t>
        </w:r>
      </w:ins>
      <w:del w:id="2011" w:author="Jennifer Kosmatka" w:date="2025-06-09T18:30:00Z" w16du:dateUtc="2025-06-09T22:30:00Z">
        <w:r w:rsidRPr="00557BC1" w:rsidDel="004C2D00">
          <w:rPr>
            <w:rFonts w:ascii="Georgia" w:hAnsi="Georgia" w:cs="Times New Roman"/>
            <w:sz w:val="18"/>
            <w:szCs w:val="18"/>
            <w:rPrChange w:id="2012" w:author="Jackson Halpin" w:date="2025-06-11T14:21:00Z" w16du:dateUtc="2025-06-11T18:21:00Z">
              <w:rPr>
                <w:rFonts w:ascii="Times New Roman" w:hAnsi="Times New Roman" w:cs="Times New Roman"/>
              </w:rPr>
            </w:rPrChange>
          </w:rPr>
          <w:delText>FYCO1</w:delText>
        </w:r>
      </w:del>
      <w:r w:rsidRPr="00557BC1">
        <w:rPr>
          <w:rFonts w:ascii="Georgia" w:hAnsi="Georgia" w:cs="Times New Roman"/>
          <w:sz w:val="18"/>
          <w:szCs w:val="18"/>
          <w:rPrChange w:id="2013" w:author="Jackson Halpin" w:date="2025-06-11T14:21:00Z" w16du:dateUtc="2025-06-11T18:21:00Z">
            <w:rPr>
              <w:rFonts w:ascii="Times New Roman" w:hAnsi="Times New Roman" w:cs="Times New Roman"/>
            </w:rPr>
          </w:rPrChange>
        </w:rPr>
        <w:t xml:space="preserve"> and </w:t>
      </w:r>
      <w:ins w:id="2014" w:author="Jennifer Kosmatka" w:date="2025-06-09T19:10:00Z" w16du:dateUtc="2025-06-09T23:10:00Z">
        <w:r w:rsidR="004C2D00" w:rsidRPr="00557BC1">
          <w:rPr>
            <w:rFonts w:ascii="Georgia" w:hAnsi="Georgia" w:cs="Times New Roman"/>
            <w:sz w:val="18"/>
            <w:szCs w:val="18"/>
            <w:rPrChange w:id="2015" w:author="Jackson Halpin" w:date="2025-06-11T14:21:00Z" w16du:dateUtc="2025-06-11T18:21:00Z">
              <w:rPr>
                <w:rFonts w:ascii="Times New Roman" w:hAnsi="Times New Roman" w:cs="Times New Roman"/>
              </w:rPr>
            </w:rPrChange>
          </w:rPr>
          <w:t>ATG4A</w:t>
        </w:r>
        <w:r w:rsidR="004C2D00" w:rsidRPr="00557BC1">
          <w:rPr>
            <w:rFonts w:ascii="Georgia" w:hAnsi="Georgia" w:cs="Times New Roman"/>
            <w:sz w:val="18"/>
            <w:szCs w:val="18"/>
            <w:vertAlign w:val="superscript"/>
            <w:rPrChange w:id="2016" w:author="Jackson Halpin" w:date="2025-06-11T14:21:00Z" w16du:dateUtc="2025-06-11T18:21:00Z">
              <w:rPr>
                <w:rFonts w:ascii="Times New Roman" w:hAnsi="Times New Roman" w:cs="Times New Roman"/>
                <w:vertAlign w:val="superscript"/>
              </w:rPr>
            </w:rPrChange>
          </w:rPr>
          <w:t>363-398</w:t>
        </w:r>
      </w:ins>
      <w:del w:id="2017" w:author="Jennifer Kosmatka" w:date="2025-06-09T19:10:00Z" w16du:dateUtc="2025-06-09T23:10:00Z">
        <w:r w:rsidRPr="00557BC1" w:rsidDel="004C2D00">
          <w:rPr>
            <w:rFonts w:ascii="Georgia" w:hAnsi="Georgia" w:cs="Times New Roman"/>
            <w:sz w:val="18"/>
            <w:szCs w:val="18"/>
            <w:rPrChange w:id="2018" w:author="Jackson Halpin" w:date="2025-06-11T14:21:00Z" w16du:dateUtc="2025-06-11T18:21:00Z">
              <w:rPr>
                <w:rFonts w:ascii="Times New Roman" w:hAnsi="Times New Roman" w:cs="Times New Roman"/>
              </w:rPr>
            </w:rPrChange>
          </w:rPr>
          <w:delText>ATG4A</w:delText>
        </w:r>
      </w:del>
      <w:r w:rsidRPr="00557BC1">
        <w:rPr>
          <w:rFonts w:ascii="Georgia" w:hAnsi="Georgia" w:cs="Times New Roman"/>
          <w:sz w:val="18"/>
          <w:szCs w:val="18"/>
          <w:rPrChange w:id="2019" w:author="Jackson Halpin" w:date="2025-06-11T14:21:00Z" w16du:dateUtc="2025-06-11T18:21:00Z">
            <w:rPr>
              <w:rFonts w:ascii="Times New Roman" w:hAnsi="Times New Roman" w:cs="Times New Roman"/>
            </w:rPr>
          </w:rPrChange>
        </w:rPr>
        <w:t>); 2) exhibit no preference (PPM1H</w:t>
      </w:r>
      <w:ins w:id="2020" w:author="Jennifer Kosmatka" w:date="2025-06-09T19:12:00Z" w16du:dateUtc="2025-06-09T23:12:00Z">
        <w:r w:rsidR="004C2D00" w:rsidRPr="00557BC1">
          <w:rPr>
            <w:rFonts w:ascii="Georgia" w:hAnsi="Georgia" w:cs="Times New Roman"/>
            <w:sz w:val="18"/>
            <w:szCs w:val="18"/>
            <w:vertAlign w:val="superscript"/>
            <w:rPrChange w:id="2021" w:author="Jackson Halpin" w:date="2025-06-11T14:21:00Z" w16du:dateUtc="2025-06-11T18:21:00Z">
              <w:rPr>
                <w:rFonts w:ascii="Times New Roman" w:hAnsi="Times New Roman" w:cs="Times New Roman"/>
              </w:rPr>
            </w:rPrChange>
          </w:rPr>
          <w:t>436-471</w:t>
        </w:r>
      </w:ins>
      <w:r w:rsidRPr="00557BC1">
        <w:rPr>
          <w:rFonts w:ascii="Georgia" w:hAnsi="Georgia" w:cs="Times New Roman"/>
          <w:sz w:val="18"/>
          <w:szCs w:val="18"/>
          <w:rPrChange w:id="2022" w:author="Jackson Halpin" w:date="2025-06-11T14:21:00Z" w16du:dateUtc="2025-06-11T18:21:00Z">
            <w:rPr>
              <w:rFonts w:ascii="Times New Roman" w:hAnsi="Times New Roman" w:cs="Times New Roman"/>
            </w:rPr>
          </w:rPrChange>
        </w:rPr>
        <w:t>); or 3) bind preferentially to LC3B LDS* (OSBL7</w:t>
      </w:r>
      <w:ins w:id="2023" w:author="Jennifer Kosmatka" w:date="2025-06-09T19:13:00Z" w16du:dateUtc="2025-06-09T23:13:00Z">
        <w:r w:rsidR="004C2D00" w:rsidRPr="00557BC1">
          <w:rPr>
            <w:rFonts w:ascii="Georgia" w:hAnsi="Georgia" w:cs="Times New Roman"/>
            <w:sz w:val="18"/>
            <w:szCs w:val="18"/>
            <w:vertAlign w:val="superscript"/>
            <w:rPrChange w:id="2024" w:author="Jackson Halpin" w:date="2025-06-11T14:21:00Z" w16du:dateUtc="2025-06-11T18:21:00Z">
              <w:rPr>
                <w:rFonts w:ascii="Times New Roman" w:hAnsi="Times New Roman" w:cs="Times New Roman"/>
              </w:rPr>
            </w:rPrChange>
          </w:rPr>
          <w:t>1-36</w:t>
        </w:r>
      </w:ins>
      <w:r w:rsidRPr="00557BC1">
        <w:rPr>
          <w:rFonts w:ascii="Georgia" w:hAnsi="Georgia" w:cs="Times New Roman"/>
          <w:sz w:val="18"/>
          <w:szCs w:val="18"/>
          <w:rPrChange w:id="2025" w:author="Jackson Halpin" w:date="2025-06-11T14:21:00Z" w16du:dateUtc="2025-06-11T18:21:00Z">
            <w:rPr>
              <w:rFonts w:ascii="Times New Roman" w:hAnsi="Times New Roman" w:cs="Times New Roman"/>
            </w:rPr>
          </w:rPrChange>
        </w:rPr>
        <w:t>, TRIM52</w:t>
      </w:r>
      <w:ins w:id="2026" w:author="Jennifer Kosmatka" w:date="2025-06-09T19:15:00Z" w16du:dateUtc="2025-06-09T23:15:00Z">
        <w:r w:rsidR="004C2D00" w:rsidRPr="00557BC1">
          <w:rPr>
            <w:rFonts w:ascii="Georgia" w:hAnsi="Georgia" w:cs="Times New Roman"/>
            <w:sz w:val="18"/>
            <w:szCs w:val="18"/>
            <w:vertAlign w:val="superscript"/>
            <w:rPrChange w:id="2027" w:author="Jackson Halpin" w:date="2025-06-11T14:21:00Z" w16du:dateUtc="2025-06-11T18:21:00Z">
              <w:rPr>
                <w:rFonts w:ascii="Times New Roman" w:hAnsi="Times New Roman" w:cs="Times New Roman"/>
              </w:rPr>
            </w:rPrChange>
          </w:rPr>
          <w:t>88-120</w:t>
        </w:r>
      </w:ins>
      <w:r w:rsidRPr="00557BC1">
        <w:rPr>
          <w:rFonts w:ascii="Georgia" w:hAnsi="Georgia" w:cs="Times New Roman"/>
          <w:sz w:val="18"/>
          <w:szCs w:val="18"/>
          <w:rPrChange w:id="2028" w:author="Jackson Halpin" w:date="2025-06-11T14:21:00Z" w16du:dateUtc="2025-06-11T18:21:00Z">
            <w:rPr>
              <w:rFonts w:ascii="Times New Roman" w:hAnsi="Times New Roman" w:cs="Times New Roman"/>
            </w:rPr>
          </w:rPrChange>
        </w:rPr>
        <w:t>, PEP2) (</w:t>
      </w:r>
      <w:r w:rsidRPr="00557BC1">
        <w:rPr>
          <w:rFonts w:ascii="Georgia" w:hAnsi="Georgia" w:cs="Times New Roman"/>
          <w:b/>
          <w:bCs/>
          <w:color w:val="000000" w:themeColor="text1"/>
          <w:sz w:val="18"/>
          <w:szCs w:val="18"/>
          <w:rPrChange w:id="2029" w:author="Jackson Halpin" w:date="2025-06-11T14:21:00Z" w16du:dateUtc="2025-06-11T18:21:00Z">
            <w:rPr>
              <w:rFonts w:ascii="Times New Roman" w:hAnsi="Times New Roman" w:cs="Times New Roman"/>
              <w:b/>
              <w:bCs/>
              <w:color w:val="000000" w:themeColor="text1"/>
            </w:rPr>
          </w:rPrChange>
        </w:rPr>
        <w:t>Figure 4</w:t>
      </w:r>
      <w:r w:rsidR="00C1470A" w:rsidRPr="00557BC1">
        <w:rPr>
          <w:rFonts w:ascii="Georgia" w:hAnsi="Georgia" w:cs="Times New Roman"/>
          <w:b/>
          <w:bCs/>
          <w:color w:val="000000" w:themeColor="text1"/>
          <w:sz w:val="18"/>
          <w:szCs w:val="18"/>
          <w:rPrChange w:id="2030" w:author="Jackson Halpin" w:date="2025-06-11T14:21:00Z" w16du:dateUtc="2025-06-11T18:21:00Z">
            <w:rPr>
              <w:rFonts w:ascii="Times New Roman" w:hAnsi="Times New Roman" w:cs="Times New Roman"/>
              <w:b/>
              <w:bCs/>
              <w:color w:val="000000" w:themeColor="text1"/>
            </w:rPr>
          </w:rPrChange>
        </w:rPr>
        <w:t>D</w:t>
      </w:r>
      <w:r w:rsidRPr="00557BC1">
        <w:rPr>
          <w:rFonts w:ascii="Georgia" w:hAnsi="Georgia" w:cs="Times New Roman"/>
          <w:b/>
          <w:bCs/>
          <w:color w:val="000000" w:themeColor="text1"/>
          <w:sz w:val="18"/>
          <w:szCs w:val="18"/>
          <w:rPrChange w:id="2031" w:author="Jackson Halpin" w:date="2025-06-11T14:21:00Z" w16du:dateUtc="2025-06-11T18:21:00Z">
            <w:rPr>
              <w:rFonts w:ascii="Times New Roman" w:hAnsi="Times New Roman" w:cs="Times New Roman"/>
              <w:b/>
              <w:bCs/>
              <w:color w:val="000000" w:themeColor="text1"/>
            </w:rPr>
          </w:rPrChange>
        </w:rPr>
        <w:t>, Supplementary Table</w:t>
      </w:r>
      <w:del w:id="2032" w:author="Jennifer Kosmatka" w:date="2025-06-11T12:33:00Z" w16du:dateUtc="2025-06-11T16:33:00Z">
        <w:r w:rsidRPr="00557BC1" w:rsidDel="00AC7E82">
          <w:rPr>
            <w:rFonts w:ascii="Georgia" w:hAnsi="Georgia" w:cs="Times New Roman"/>
            <w:b/>
            <w:bCs/>
            <w:color w:val="000000" w:themeColor="text1"/>
            <w:sz w:val="18"/>
            <w:szCs w:val="18"/>
            <w:rPrChange w:id="2033" w:author="Jackson Halpin" w:date="2025-06-11T14:21:00Z" w16du:dateUtc="2025-06-11T18:21:00Z">
              <w:rPr>
                <w:rFonts w:ascii="Times New Roman" w:hAnsi="Times New Roman" w:cs="Times New Roman"/>
                <w:b/>
                <w:bCs/>
                <w:color w:val="000000" w:themeColor="text1"/>
              </w:rPr>
            </w:rPrChange>
          </w:rPr>
          <w:delText xml:space="preserve"> </w:delText>
        </w:r>
      </w:del>
      <w:ins w:id="2034" w:author="Jennifer Kosmatka" w:date="2025-06-11T12:33:00Z" w16du:dateUtc="2025-06-11T16:33:00Z">
        <w:r w:rsidR="00AC7E82" w:rsidRPr="00557BC1">
          <w:rPr>
            <w:rFonts w:ascii="Georgia" w:hAnsi="Georgia" w:cs="Times New Roman"/>
            <w:b/>
            <w:bCs/>
            <w:color w:val="000000" w:themeColor="text1"/>
            <w:sz w:val="18"/>
            <w:szCs w:val="18"/>
            <w:rPrChange w:id="2035" w:author="Jackson Halpin" w:date="2025-06-11T14:21:00Z" w16du:dateUtc="2025-06-11T18:21:00Z">
              <w:rPr>
                <w:rFonts w:ascii="Times New Roman" w:hAnsi="Times New Roman" w:cs="Times New Roman"/>
                <w:b/>
                <w:bCs/>
                <w:color w:val="000000" w:themeColor="text1"/>
              </w:rPr>
            </w:rPrChange>
          </w:rPr>
          <w:t xml:space="preserve"> 1)</w:t>
        </w:r>
      </w:ins>
      <w:commentRangeStart w:id="2036"/>
      <w:del w:id="2037" w:author="Jennifer Kosmatka" w:date="2025-06-11T12:33:00Z" w16du:dateUtc="2025-06-11T16:33:00Z">
        <w:r w:rsidR="00C1470A" w:rsidRPr="00557BC1" w:rsidDel="00AC7E82">
          <w:rPr>
            <w:rFonts w:ascii="Georgia" w:hAnsi="Georgia" w:cs="Times New Roman"/>
            <w:b/>
            <w:bCs/>
            <w:color w:val="000000" w:themeColor="text1"/>
            <w:sz w:val="18"/>
            <w:szCs w:val="18"/>
            <w:rPrChange w:id="2038" w:author="Jackson Halpin" w:date="2025-06-11T14:21:00Z" w16du:dateUtc="2025-06-11T18:21:00Z">
              <w:rPr>
                <w:rFonts w:ascii="Times New Roman" w:hAnsi="Times New Roman" w:cs="Times New Roman"/>
                <w:b/>
                <w:bCs/>
                <w:color w:val="000000" w:themeColor="text1"/>
              </w:rPr>
            </w:rPrChange>
          </w:rPr>
          <w:delText>3</w:delText>
        </w:r>
        <w:commentRangeEnd w:id="2036"/>
        <w:r w:rsidR="00AC7E82" w:rsidRPr="00557BC1" w:rsidDel="00AC7E82">
          <w:rPr>
            <w:rStyle w:val="CommentReference"/>
            <w:rFonts w:ascii="Georgia" w:hAnsi="Georgia"/>
            <w:sz w:val="10"/>
            <w:szCs w:val="10"/>
            <w:rPrChange w:id="2039" w:author="Jackson Halpin" w:date="2025-06-11T14:21:00Z" w16du:dateUtc="2025-06-11T18:21:00Z">
              <w:rPr>
                <w:rStyle w:val="CommentReference"/>
              </w:rPr>
            </w:rPrChange>
          </w:rPr>
          <w:commentReference w:id="2036"/>
        </w:r>
        <w:r w:rsidRPr="00557BC1" w:rsidDel="00AC7E82">
          <w:rPr>
            <w:rFonts w:ascii="Georgia" w:hAnsi="Georgia" w:cs="Times New Roman"/>
            <w:color w:val="000000" w:themeColor="text1"/>
            <w:sz w:val="18"/>
            <w:szCs w:val="18"/>
            <w:rPrChange w:id="2040" w:author="Jackson Halpin" w:date="2025-06-11T14:21:00Z" w16du:dateUtc="2025-06-11T18:21:00Z">
              <w:rPr>
                <w:rFonts w:ascii="Times New Roman" w:hAnsi="Times New Roman" w:cs="Times New Roman"/>
                <w:color w:val="000000" w:themeColor="text1"/>
              </w:rPr>
            </w:rPrChange>
          </w:rPr>
          <w:delText>)</w:delText>
        </w:r>
      </w:del>
      <w:r w:rsidRPr="00557BC1">
        <w:rPr>
          <w:rFonts w:ascii="Georgia" w:hAnsi="Georgia" w:cs="Times New Roman"/>
          <w:color w:val="000000" w:themeColor="text1"/>
          <w:sz w:val="18"/>
          <w:szCs w:val="18"/>
          <w:rPrChange w:id="2041" w:author="Jackson Halpin" w:date="2025-06-11T14:21:00Z" w16du:dateUtc="2025-06-11T18:21:00Z">
            <w:rPr>
              <w:rFonts w:ascii="Times New Roman" w:hAnsi="Times New Roman" w:cs="Times New Roman"/>
              <w:color w:val="000000" w:themeColor="text1"/>
            </w:rPr>
          </w:rPrChange>
        </w:rPr>
        <w:t xml:space="preserve">. </w:t>
      </w:r>
      <w:r w:rsidR="00A23879" w:rsidRPr="00557BC1">
        <w:rPr>
          <w:rFonts w:ascii="Georgia" w:hAnsi="Georgia" w:cs="Times New Roman"/>
          <w:sz w:val="18"/>
          <w:szCs w:val="18"/>
          <w:rPrChange w:id="2042" w:author="Jackson Halpin" w:date="2025-06-11T14:21:00Z" w16du:dateUtc="2025-06-11T18:21:00Z">
            <w:rPr>
              <w:rFonts w:ascii="Times New Roman" w:hAnsi="Times New Roman" w:cs="Times New Roman"/>
            </w:rPr>
          </w:rPrChange>
        </w:rPr>
        <w:t>A structural model of LC3B LDS* shows that</w:t>
      </w:r>
      <w:r w:rsidRPr="00557BC1">
        <w:rPr>
          <w:rFonts w:ascii="Georgia" w:hAnsi="Georgia" w:cs="Times New Roman"/>
          <w:sz w:val="18"/>
          <w:szCs w:val="18"/>
          <w:rPrChange w:id="2043" w:author="Jackson Halpin" w:date="2025-06-11T14:21:00Z" w16du:dateUtc="2025-06-11T18:21:00Z">
            <w:rPr>
              <w:rFonts w:ascii="Times New Roman" w:hAnsi="Times New Roman" w:cs="Times New Roman"/>
            </w:rPr>
          </w:rPrChange>
        </w:rPr>
        <w:t xml:space="preserve"> the binding interface is altered, but the hydrophobic pockets persist</w:t>
      </w:r>
      <w:r w:rsidR="00C1470A" w:rsidRPr="00557BC1">
        <w:rPr>
          <w:rFonts w:ascii="Georgia" w:hAnsi="Georgia" w:cs="Times New Roman"/>
          <w:sz w:val="18"/>
          <w:szCs w:val="18"/>
          <w:rPrChange w:id="2044" w:author="Jackson Halpin" w:date="2025-06-11T14:21:00Z" w16du:dateUtc="2025-06-11T18:21:00Z">
            <w:rPr>
              <w:rFonts w:ascii="Times New Roman" w:hAnsi="Times New Roman" w:cs="Times New Roman"/>
            </w:rPr>
          </w:rPrChange>
        </w:rPr>
        <w:t xml:space="preserve"> </w:t>
      </w:r>
      <w:r w:rsidR="00C1470A" w:rsidRPr="00557BC1">
        <w:rPr>
          <w:rFonts w:ascii="Georgia" w:hAnsi="Georgia" w:cs="Times New Roman"/>
          <w:color w:val="000000" w:themeColor="text1"/>
          <w:sz w:val="18"/>
          <w:szCs w:val="18"/>
          <w:rPrChange w:id="2045" w:author="Jackson Halpin" w:date="2025-06-11T14:21:00Z" w16du:dateUtc="2025-06-11T18:21:00Z">
            <w:rPr>
              <w:rFonts w:ascii="Times New Roman" w:hAnsi="Times New Roman" w:cs="Times New Roman"/>
              <w:color w:val="000000" w:themeColor="text1"/>
            </w:rPr>
          </w:rPrChange>
        </w:rPr>
        <w:t>(</w:t>
      </w:r>
      <w:r w:rsidR="00C1470A" w:rsidRPr="00557BC1">
        <w:rPr>
          <w:rFonts w:ascii="Georgia" w:hAnsi="Georgia" w:cs="Times New Roman"/>
          <w:b/>
          <w:bCs/>
          <w:color w:val="000000" w:themeColor="text1"/>
          <w:sz w:val="18"/>
          <w:szCs w:val="18"/>
          <w:rPrChange w:id="2046" w:author="Jackson Halpin" w:date="2025-06-11T14:21:00Z" w16du:dateUtc="2025-06-11T18:21:00Z">
            <w:rPr>
              <w:rFonts w:ascii="Times New Roman" w:hAnsi="Times New Roman" w:cs="Times New Roman"/>
              <w:b/>
              <w:bCs/>
              <w:color w:val="000000" w:themeColor="text1"/>
            </w:rPr>
          </w:rPrChange>
        </w:rPr>
        <w:t>Figure 4B</w:t>
      </w:r>
      <w:r w:rsidR="00C1470A" w:rsidRPr="00557BC1">
        <w:rPr>
          <w:rFonts w:ascii="Georgia" w:hAnsi="Georgia" w:cs="Times New Roman"/>
          <w:color w:val="000000" w:themeColor="text1"/>
          <w:sz w:val="18"/>
          <w:szCs w:val="18"/>
          <w:rPrChange w:id="2047" w:author="Jackson Halpin" w:date="2025-06-11T14:21:00Z" w16du:dateUtc="2025-06-11T18:21:00Z">
            <w:rPr>
              <w:rFonts w:ascii="Times New Roman" w:hAnsi="Times New Roman" w:cs="Times New Roman"/>
              <w:color w:val="000000" w:themeColor="text1"/>
            </w:rPr>
          </w:rPrChange>
        </w:rPr>
        <w:t>)</w:t>
      </w:r>
      <w:r w:rsidRPr="00557BC1">
        <w:rPr>
          <w:rFonts w:ascii="Georgia" w:hAnsi="Georgia" w:cs="Times New Roman"/>
          <w:color w:val="000000" w:themeColor="text1"/>
          <w:sz w:val="18"/>
          <w:szCs w:val="18"/>
          <w:rPrChange w:id="2048" w:author="Jackson Halpin" w:date="2025-06-11T14:21:00Z" w16du:dateUtc="2025-06-11T18:21:00Z">
            <w:rPr>
              <w:rFonts w:ascii="Times New Roman" w:hAnsi="Times New Roman" w:cs="Times New Roman"/>
              <w:color w:val="000000" w:themeColor="text1"/>
            </w:rPr>
          </w:rPrChange>
        </w:rPr>
        <w:t xml:space="preserve">. </w:t>
      </w:r>
      <w:r w:rsidRPr="00557BC1">
        <w:rPr>
          <w:rFonts w:ascii="Georgia" w:hAnsi="Georgia" w:cs="Times New Roman"/>
          <w:sz w:val="18"/>
          <w:szCs w:val="18"/>
          <w:rPrChange w:id="2049" w:author="Jackson Halpin" w:date="2025-06-11T14:21:00Z" w16du:dateUtc="2025-06-11T18:21:00Z">
            <w:rPr>
              <w:rFonts w:ascii="Times New Roman" w:hAnsi="Times New Roman" w:cs="Times New Roman"/>
            </w:rPr>
          </w:rPrChange>
        </w:rPr>
        <w:t>Thus, it is perhaps unsurprising that these commonly used mutations differentially modulate the binding of LIR- and LIR</w:t>
      </w:r>
      <w:del w:id="2050" w:author="Jennifer Kosmatka" w:date="2025-05-31T17:41:00Z" w16du:dateUtc="2025-05-31T21:41:00Z">
        <w:r w:rsidRPr="00557BC1" w:rsidDel="00D81C86">
          <w:rPr>
            <w:rFonts w:ascii="Georgia" w:hAnsi="Georgia" w:cs="Times New Roman"/>
            <w:sz w:val="18"/>
            <w:szCs w:val="18"/>
            <w:rPrChange w:id="2051" w:author="Jackson Halpin" w:date="2025-06-11T14:21:00Z" w16du:dateUtc="2025-06-11T18:21:00Z">
              <w:rPr>
                <w:rFonts w:ascii="Times New Roman" w:hAnsi="Times New Roman" w:cs="Times New Roman"/>
              </w:rPr>
            </w:rPrChange>
          </w:rPr>
          <w:delText>-adjacent</w:delText>
        </w:r>
      </w:del>
      <w:ins w:id="2052" w:author="Jennifer Kosmatka" w:date="2025-05-31T17:41:00Z" w16du:dateUtc="2025-05-31T21:41:00Z">
        <w:r w:rsidR="00D81C86" w:rsidRPr="00557BC1">
          <w:rPr>
            <w:rFonts w:ascii="Georgia" w:hAnsi="Georgia" w:cs="Times New Roman"/>
            <w:sz w:val="18"/>
            <w:szCs w:val="18"/>
            <w:rPrChange w:id="2053" w:author="Jackson Halpin" w:date="2025-06-11T14:21:00Z" w16du:dateUtc="2025-06-11T18:21:00Z">
              <w:rPr>
                <w:rFonts w:ascii="Times New Roman" w:hAnsi="Times New Roman" w:cs="Times New Roman"/>
              </w:rPr>
            </w:rPrChange>
          </w:rPr>
          <w:t>+</w:t>
        </w:r>
      </w:ins>
      <w:r w:rsidRPr="00557BC1">
        <w:rPr>
          <w:rFonts w:ascii="Georgia" w:hAnsi="Georgia" w:cs="Times New Roman"/>
          <w:sz w:val="18"/>
          <w:szCs w:val="18"/>
          <w:rPrChange w:id="2054" w:author="Jackson Halpin" w:date="2025-06-11T14:21:00Z" w16du:dateUtc="2025-06-11T18:21:00Z">
            <w:rPr>
              <w:rFonts w:ascii="Times New Roman" w:hAnsi="Times New Roman" w:cs="Times New Roman"/>
            </w:rPr>
          </w:rPrChange>
        </w:rPr>
        <w:t xml:space="preserve"> peptides by creating a new hydrophobic interface that is preferred or </w:t>
      </w:r>
      <w:r w:rsidR="00A23879" w:rsidRPr="00557BC1">
        <w:rPr>
          <w:rFonts w:ascii="Georgia" w:hAnsi="Georgia" w:cs="Times New Roman"/>
          <w:sz w:val="18"/>
          <w:szCs w:val="18"/>
          <w:rPrChange w:id="2055" w:author="Jackson Halpin" w:date="2025-06-11T14:21:00Z" w16du:dateUtc="2025-06-11T18:21:00Z">
            <w:rPr>
              <w:rFonts w:ascii="Times New Roman" w:hAnsi="Times New Roman" w:cs="Times New Roman"/>
            </w:rPr>
          </w:rPrChange>
        </w:rPr>
        <w:t xml:space="preserve">disfavored, depending on the </w:t>
      </w:r>
      <w:r w:rsidRPr="00557BC1">
        <w:rPr>
          <w:rFonts w:ascii="Georgia" w:hAnsi="Georgia" w:cs="Times New Roman"/>
          <w:sz w:val="18"/>
          <w:szCs w:val="18"/>
          <w:rPrChange w:id="2056" w:author="Jackson Halpin" w:date="2025-06-11T14:21:00Z" w16du:dateUtc="2025-06-11T18:21:00Z">
            <w:rPr>
              <w:rFonts w:ascii="Times New Roman" w:hAnsi="Times New Roman" w:cs="Times New Roman"/>
            </w:rPr>
          </w:rPrChange>
        </w:rPr>
        <w:t>specific SLiM (</w:t>
      </w:r>
      <w:commentRangeStart w:id="2057"/>
      <w:del w:id="2058" w:author="Jennifer Kosmatka" w:date="2025-05-31T17:45:00Z" w16du:dateUtc="2025-05-31T21:45:00Z">
        <w:r w:rsidRPr="00557BC1" w:rsidDel="00D81C86">
          <w:rPr>
            <w:rFonts w:ascii="Georgia" w:hAnsi="Georgia" w:cs="Times New Roman"/>
            <w:b/>
            <w:bCs/>
            <w:color w:val="FF0000"/>
            <w:sz w:val="18"/>
            <w:szCs w:val="18"/>
            <w:rPrChange w:id="2059" w:author="Jackson Halpin" w:date="2025-06-11T14:21:00Z" w16du:dateUtc="2025-06-11T18:21:00Z">
              <w:rPr>
                <w:rFonts w:ascii="Times New Roman" w:hAnsi="Times New Roman" w:cs="Times New Roman"/>
                <w:b/>
                <w:bCs/>
                <w:color w:val="FF0000"/>
              </w:rPr>
            </w:rPrChange>
          </w:rPr>
          <w:delText>Supplementary Figure Y</w:delText>
        </w:r>
      </w:del>
      <w:ins w:id="2060" w:author="Jennifer Kosmatka" w:date="2025-05-31T17:45:00Z" w16du:dateUtc="2025-05-31T21:45:00Z">
        <w:r w:rsidR="00D81C86" w:rsidRPr="00557BC1">
          <w:rPr>
            <w:rFonts w:ascii="Georgia" w:hAnsi="Georgia" w:cs="Times New Roman"/>
            <w:b/>
            <w:bCs/>
            <w:color w:val="FF0000"/>
            <w:sz w:val="18"/>
            <w:szCs w:val="18"/>
            <w:rPrChange w:id="2061" w:author="Jackson Halpin" w:date="2025-06-11T14:21:00Z" w16du:dateUtc="2025-06-11T18:21:00Z">
              <w:rPr>
                <w:rFonts w:ascii="Times New Roman" w:hAnsi="Times New Roman" w:cs="Times New Roman"/>
                <w:b/>
                <w:bCs/>
                <w:color w:val="FF0000"/>
              </w:rPr>
            </w:rPrChange>
          </w:rPr>
          <w:t>Figure 4B</w:t>
        </w:r>
      </w:ins>
      <w:commentRangeEnd w:id="2057"/>
      <w:ins w:id="2062" w:author="Jennifer Kosmatka" w:date="2025-05-31T17:46:00Z" w16du:dateUtc="2025-05-31T21:46:00Z">
        <w:r w:rsidR="00D81C86" w:rsidRPr="00557BC1">
          <w:rPr>
            <w:rStyle w:val="CommentReference"/>
            <w:rFonts w:ascii="Georgia" w:hAnsi="Georgia"/>
            <w:sz w:val="10"/>
            <w:szCs w:val="10"/>
            <w:rPrChange w:id="2063" w:author="Jackson Halpin" w:date="2025-06-11T14:21:00Z" w16du:dateUtc="2025-06-11T18:21:00Z">
              <w:rPr>
                <w:rStyle w:val="CommentReference"/>
              </w:rPr>
            </w:rPrChange>
          </w:rPr>
          <w:commentReference w:id="2057"/>
        </w:r>
      </w:ins>
      <w:ins w:id="2064" w:author="Jennifer Kosmatka" w:date="2025-06-10T10:53:00Z" w16du:dateUtc="2025-06-10T14:53:00Z">
        <w:r w:rsidR="000C77C4" w:rsidRPr="00557BC1">
          <w:rPr>
            <w:rFonts w:ascii="Georgia" w:hAnsi="Georgia" w:cs="Times New Roman"/>
            <w:b/>
            <w:bCs/>
            <w:color w:val="FF0000"/>
            <w:sz w:val="18"/>
            <w:szCs w:val="18"/>
            <w:rPrChange w:id="2065" w:author="Jackson Halpin" w:date="2025-06-11T14:21:00Z" w16du:dateUtc="2025-06-11T18:21:00Z">
              <w:rPr>
                <w:rFonts w:ascii="Times New Roman" w:hAnsi="Times New Roman" w:cs="Times New Roman"/>
                <w:b/>
                <w:bCs/>
                <w:color w:val="FF0000"/>
              </w:rPr>
            </w:rPrChange>
          </w:rPr>
          <w:t>)</w:t>
        </w:r>
      </w:ins>
      <w:del w:id="2066" w:author="Jennifer Kosmatka" w:date="2025-06-10T10:53:00Z" w16du:dateUtc="2025-06-10T14:53:00Z">
        <w:r w:rsidRPr="00557BC1" w:rsidDel="000C77C4">
          <w:rPr>
            <w:rFonts w:ascii="Georgia" w:hAnsi="Georgia" w:cs="Times New Roman"/>
            <w:sz w:val="18"/>
            <w:szCs w:val="18"/>
            <w:rPrChange w:id="2067" w:author="Jackson Halpin" w:date="2025-06-11T14:21:00Z" w16du:dateUtc="2025-06-11T18:21:00Z">
              <w:rPr>
                <w:rFonts w:ascii="Times New Roman" w:hAnsi="Times New Roman" w:cs="Times New Roman"/>
              </w:rPr>
            </w:rPrChange>
          </w:rPr>
          <w:delText>).</w:delText>
        </w:r>
      </w:del>
    </w:p>
    <w:p w14:paraId="75CE8FC7" w14:textId="77777777" w:rsidR="00CD6A8D" w:rsidRPr="00557BC1" w:rsidRDefault="00CD6A8D" w:rsidP="00557BC1">
      <w:pPr>
        <w:jc w:val="both"/>
        <w:rPr>
          <w:rFonts w:ascii="Georgia" w:hAnsi="Georgia" w:cs="Times New Roman"/>
          <w:b/>
          <w:bCs/>
          <w:sz w:val="18"/>
          <w:szCs w:val="18"/>
          <w:rPrChange w:id="2068" w:author="Jackson Halpin" w:date="2025-06-11T14:21:00Z" w16du:dateUtc="2025-06-11T18:21:00Z">
            <w:rPr>
              <w:rFonts w:ascii="Times New Roman" w:hAnsi="Times New Roman" w:cs="Times New Roman"/>
              <w:b/>
              <w:bCs/>
            </w:rPr>
          </w:rPrChange>
        </w:rPr>
      </w:pPr>
    </w:p>
    <w:p w14:paraId="078EF412" w14:textId="77777777" w:rsidR="005F1F58" w:rsidRPr="00557BC1" w:rsidRDefault="005F1F58" w:rsidP="00557BC1">
      <w:pPr>
        <w:jc w:val="both"/>
        <w:rPr>
          <w:rFonts w:ascii="Georgia" w:hAnsi="Georgia" w:cs="Times New Roman"/>
          <w:b/>
          <w:bCs/>
          <w:sz w:val="18"/>
          <w:szCs w:val="18"/>
          <w:rPrChange w:id="2069" w:author="Jackson Halpin" w:date="2025-06-11T14:21:00Z" w16du:dateUtc="2025-06-11T18:21:00Z">
            <w:rPr>
              <w:rFonts w:ascii="Times New Roman" w:hAnsi="Times New Roman" w:cs="Times New Roman"/>
              <w:b/>
              <w:bCs/>
            </w:rPr>
          </w:rPrChange>
        </w:rPr>
      </w:pPr>
    </w:p>
    <w:p w14:paraId="2C22D029" w14:textId="77777777" w:rsidR="00C1305B" w:rsidRPr="00557BC1" w:rsidRDefault="00C1305B" w:rsidP="00557BC1">
      <w:pPr>
        <w:rPr>
          <w:rFonts w:ascii="Georgia" w:hAnsi="Georgia" w:cs="Times New Roman"/>
          <w:b/>
          <w:bCs/>
          <w:sz w:val="18"/>
          <w:szCs w:val="18"/>
          <w:rPrChange w:id="2070" w:author="Jackson Halpin" w:date="2025-06-11T14:21:00Z" w16du:dateUtc="2025-06-11T18:21:00Z">
            <w:rPr>
              <w:rFonts w:ascii="Times New Roman" w:hAnsi="Times New Roman" w:cs="Times New Roman"/>
              <w:b/>
              <w:bCs/>
            </w:rPr>
          </w:rPrChange>
        </w:rPr>
      </w:pPr>
      <w:r w:rsidRPr="00557BC1">
        <w:rPr>
          <w:rFonts w:ascii="Georgia" w:hAnsi="Georgia" w:cs="Times New Roman"/>
          <w:b/>
          <w:bCs/>
          <w:sz w:val="18"/>
          <w:szCs w:val="18"/>
          <w:rPrChange w:id="2071" w:author="Jackson Halpin" w:date="2025-06-11T14:21:00Z" w16du:dateUtc="2025-06-11T18:21:00Z">
            <w:rPr>
              <w:rFonts w:ascii="Times New Roman" w:hAnsi="Times New Roman" w:cs="Times New Roman"/>
              <w:b/>
              <w:bCs/>
            </w:rPr>
          </w:rPrChange>
        </w:rPr>
        <w:t>DISCUSSION</w:t>
      </w:r>
    </w:p>
    <w:p w14:paraId="4E986F57" w14:textId="77777777" w:rsidR="00C1305B" w:rsidRPr="00557BC1" w:rsidRDefault="00C1305B" w:rsidP="00557BC1">
      <w:pPr>
        <w:rPr>
          <w:rFonts w:ascii="Georgia" w:hAnsi="Georgia" w:cs="Times New Roman"/>
          <w:b/>
          <w:bCs/>
          <w:sz w:val="18"/>
          <w:szCs w:val="18"/>
          <w:rPrChange w:id="2072" w:author="Jackson Halpin" w:date="2025-06-11T14:21:00Z" w16du:dateUtc="2025-06-11T18:21:00Z">
            <w:rPr>
              <w:rFonts w:ascii="Times New Roman" w:hAnsi="Times New Roman" w:cs="Times New Roman"/>
              <w:b/>
              <w:bCs/>
            </w:rPr>
          </w:rPrChange>
        </w:rPr>
      </w:pPr>
    </w:p>
    <w:p w14:paraId="795D289E" w14:textId="12EF5955" w:rsidR="00D55C00" w:rsidRPr="00557BC1" w:rsidRDefault="00C1305B" w:rsidP="00557BC1">
      <w:pPr>
        <w:ind w:firstLine="720"/>
        <w:jc w:val="both"/>
        <w:rPr>
          <w:rFonts w:ascii="Georgia" w:hAnsi="Georgia" w:cs="Times New Roman"/>
          <w:sz w:val="18"/>
          <w:szCs w:val="18"/>
          <w:rPrChange w:id="2073" w:author="Jackson Halpin" w:date="2025-06-11T14:21:00Z" w16du:dateUtc="2025-06-11T18:21:00Z">
            <w:rPr>
              <w:rFonts w:ascii="Times New Roman" w:hAnsi="Times New Roman" w:cs="Times New Roman"/>
            </w:rPr>
          </w:rPrChange>
        </w:rPr>
        <w:pPrChange w:id="2074"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2075" w:author="Jackson Halpin" w:date="2025-06-11T14:21:00Z" w16du:dateUtc="2025-06-11T18:21:00Z">
            <w:rPr>
              <w:rFonts w:ascii="Times New Roman" w:hAnsi="Times New Roman" w:cs="Times New Roman"/>
            </w:rPr>
          </w:rPrChange>
        </w:rPr>
        <w:lastRenderedPageBreak/>
        <w:t xml:space="preserve">LC3B and other hAtg8 paralogs can interact with binding partners via the core LIR motif </w:t>
      </w:r>
      <w:r w:rsidR="005A40D5" w:rsidRPr="00557BC1">
        <w:rPr>
          <w:rFonts w:ascii="Georgia" w:hAnsi="Georgia" w:cs="Times New Roman"/>
          <w:sz w:val="18"/>
          <w:szCs w:val="18"/>
          <w:rPrChange w:id="2076" w:author="Jackson Halpin" w:date="2025-06-11T14:21:00Z" w16du:dateUtc="2025-06-11T18:21:00Z">
            <w:rPr>
              <w:rFonts w:ascii="Times New Roman" w:hAnsi="Times New Roman" w:cs="Times New Roman"/>
            </w:rPr>
          </w:rPrChange>
        </w:rPr>
        <w:t>[</w:t>
      </w:r>
      <w:r w:rsidR="007A1E44" w:rsidRPr="00557BC1">
        <w:rPr>
          <w:rFonts w:ascii="Georgia" w:hAnsi="Georgia" w:cs="Times New Roman"/>
          <w:sz w:val="18"/>
          <w:szCs w:val="18"/>
          <w:rPrChange w:id="2077" w:author="Jackson Halpin" w:date="2025-06-11T14:21:00Z" w16du:dateUtc="2025-06-11T18:21:00Z">
            <w:rPr>
              <w:rFonts w:ascii="Times New Roman" w:hAnsi="Times New Roman" w:cs="Times New Roman"/>
            </w:rPr>
          </w:rPrChange>
        </w:rPr>
        <w:t>FWY]</w:t>
      </w:r>
      <w:r w:rsidR="007A1E44" w:rsidRPr="00557BC1">
        <w:rPr>
          <w:rFonts w:ascii="Georgia" w:hAnsi="Georgia" w:cs="Times New Roman"/>
          <w:sz w:val="18"/>
          <w:szCs w:val="18"/>
          <w:vertAlign w:val="subscript"/>
          <w:rPrChange w:id="2078" w:author="Jackson Halpin" w:date="2025-06-11T14:21:00Z" w16du:dateUtc="2025-06-11T18:21:00Z">
            <w:rPr>
              <w:rFonts w:ascii="Times New Roman" w:hAnsi="Times New Roman" w:cs="Times New Roman"/>
              <w:vertAlign w:val="subscript"/>
            </w:rPr>
          </w:rPrChange>
        </w:rPr>
        <w:t>0</w:t>
      </w:r>
      <w:r w:rsidR="007A1E44" w:rsidRPr="00557BC1">
        <w:rPr>
          <w:rFonts w:ascii="Georgia" w:hAnsi="Georgia" w:cs="Times New Roman"/>
          <w:sz w:val="18"/>
          <w:szCs w:val="18"/>
          <w:rPrChange w:id="2079" w:author="Jackson Halpin" w:date="2025-06-11T14:21:00Z" w16du:dateUtc="2025-06-11T18:21:00Z">
            <w:rPr>
              <w:rFonts w:ascii="Times New Roman" w:hAnsi="Times New Roman" w:cs="Times New Roman"/>
            </w:rPr>
          </w:rPrChange>
        </w:rPr>
        <w:t>-X</w:t>
      </w:r>
      <w:r w:rsidR="007A1E44" w:rsidRPr="00557BC1">
        <w:rPr>
          <w:rFonts w:ascii="Georgia" w:hAnsi="Georgia" w:cs="Times New Roman"/>
          <w:sz w:val="18"/>
          <w:szCs w:val="18"/>
          <w:vertAlign w:val="subscript"/>
          <w:rPrChange w:id="2080" w:author="Jackson Halpin" w:date="2025-06-11T14:21:00Z" w16du:dateUtc="2025-06-11T18:21:00Z">
            <w:rPr>
              <w:rFonts w:ascii="Times New Roman" w:hAnsi="Times New Roman" w:cs="Times New Roman"/>
              <w:vertAlign w:val="subscript"/>
            </w:rPr>
          </w:rPrChange>
        </w:rPr>
        <w:t>1</w:t>
      </w:r>
      <w:r w:rsidR="007A1E44" w:rsidRPr="00557BC1">
        <w:rPr>
          <w:rFonts w:ascii="Georgia" w:hAnsi="Georgia" w:cs="Times New Roman"/>
          <w:sz w:val="18"/>
          <w:szCs w:val="18"/>
          <w:rPrChange w:id="2081" w:author="Jackson Halpin" w:date="2025-06-11T14:21:00Z" w16du:dateUtc="2025-06-11T18:21:00Z">
            <w:rPr>
              <w:rFonts w:ascii="Times New Roman" w:hAnsi="Times New Roman" w:cs="Times New Roman"/>
            </w:rPr>
          </w:rPrChange>
        </w:rPr>
        <w:t>-X</w:t>
      </w:r>
      <w:r w:rsidR="007A1E44" w:rsidRPr="00557BC1">
        <w:rPr>
          <w:rFonts w:ascii="Georgia" w:hAnsi="Georgia" w:cs="Times New Roman"/>
          <w:sz w:val="18"/>
          <w:szCs w:val="18"/>
          <w:vertAlign w:val="subscript"/>
          <w:rPrChange w:id="2082" w:author="Jackson Halpin" w:date="2025-06-11T14:21:00Z" w16du:dateUtc="2025-06-11T18:21:00Z">
            <w:rPr>
              <w:rFonts w:ascii="Times New Roman" w:hAnsi="Times New Roman" w:cs="Times New Roman"/>
              <w:vertAlign w:val="subscript"/>
            </w:rPr>
          </w:rPrChange>
        </w:rPr>
        <w:t>2</w:t>
      </w:r>
      <w:r w:rsidR="007A1E44" w:rsidRPr="00557BC1">
        <w:rPr>
          <w:rFonts w:ascii="Georgia" w:hAnsi="Georgia" w:cs="Times New Roman"/>
          <w:sz w:val="18"/>
          <w:szCs w:val="18"/>
          <w:rPrChange w:id="2083" w:author="Jackson Halpin" w:date="2025-06-11T14:21:00Z" w16du:dateUtc="2025-06-11T18:21:00Z">
            <w:rPr>
              <w:rFonts w:ascii="Times New Roman" w:hAnsi="Times New Roman" w:cs="Times New Roman"/>
            </w:rPr>
          </w:rPrChange>
        </w:rPr>
        <w:t>-[LVI]</w:t>
      </w:r>
      <w:r w:rsidR="007A1E44" w:rsidRPr="00557BC1">
        <w:rPr>
          <w:rFonts w:ascii="Georgia" w:hAnsi="Georgia" w:cs="Times New Roman"/>
          <w:sz w:val="18"/>
          <w:szCs w:val="18"/>
          <w:vertAlign w:val="subscript"/>
          <w:rPrChange w:id="2084" w:author="Jackson Halpin" w:date="2025-06-11T14:21:00Z" w16du:dateUtc="2025-06-11T18:21:00Z">
            <w:rPr>
              <w:rFonts w:ascii="Times New Roman" w:hAnsi="Times New Roman" w:cs="Times New Roman"/>
              <w:vertAlign w:val="subscript"/>
            </w:rPr>
          </w:rPrChange>
        </w:rPr>
        <w:t>3</w:t>
      </w:r>
      <w:r w:rsidR="007A1E44" w:rsidRPr="00557BC1">
        <w:rPr>
          <w:rFonts w:ascii="Georgia" w:hAnsi="Georgia" w:cs="Times New Roman"/>
          <w:sz w:val="18"/>
          <w:szCs w:val="18"/>
          <w:rPrChange w:id="2085" w:author="Jackson Halpin" w:date="2025-06-11T14:21:00Z" w16du:dateUtc="2025-06-11T18:21:00Z">
            <w:rPr>
              <w:rFonts w:ascii="Times New Roman" w:hAnsi="Times New Roman" w:cs="Times New Roman"/>
            </w:rPr>
          </w:rPrChange>
        </w:rPr>
        <w:t>,</w:t>
      </w:r>
      <w:r w:rsidR="007A1E44" w:rsidRPr="00557BC1">
        <w:rPr>
          <w:rFonts w:ascii="Georgia" w:hAnsi="Georgia" w:cs="Times New Roman"/>
          <w:sz w:val="18"/>
          <w:szCs w:val="18"/>
          <w:vertAlign w:val="subscript"/>
          <w:rPrChange w:id="2086" w:author="Jackson Halpin" w:date="2025-06-11T14:21:00Z" w16du:dateUtc="2025-06-11T18:21:00Z">
            <w:rPr>
              <w:rFonts w:ascii="Times New Roman" w:hAnsi="Times New Roman" w:cs="Times New Roman"/>
              <w:vertAlign w:val="subscript"/>
            </w:rPr>
          </w:rPrChange>
        </w:rPr>
        <w:t xml:space="preserve"> </w:t>
      </w:r>
      <w:r w:rsidRPr="00557BC1">
        <w:rPr>
          <w:rFonts w:ascii="Georgia" w:hAnsi="Georgia" w:cs="Times New Roman"/>
          <w:sz w:val="18"/>
          <w:szCs w:val="18"/>
          <w:rPrChange w:id="2087" w:author="Jackson Halpin" w:date="2025-06-11T14:21:00Z" w16du:dateUtc="2025-06-11T18:21:00Z">
            <w:rPr>
              <w:rFonts w:ascii="Times New Roman" w:hAnsi="Times New Roman" w:cs="Times New Roman"/>
            </w:rPr>
          </w:rPrChange>
        </w:rPr>
        <w:t xml:space="preserve">an information-poor SLiM that forms critical interactions in all major stages of bulk and selective autophagy and in non-autophagic processes </w:t>
      </w:r>
      <w:r w:rsidR="00314806" w:rsidRPr="00557BC1">
        <w:rPr>
          <w:rFonts w:ascii="Georgia" w:hAnsi="Georgia" w:cs="Times New Roman"/>
          <w:sz w:val="18"/>
          <w:szCs w:val="18"/>
          <w:rPrChange w:id="2088" w:author="Jackson Halpin" w:date="2025-06-11T14:21:00Z" w16du:dateUtc="2025-06-11T18:21:00Z">
            <w:rPr>
              <w:rFonts w:ascii="Times New Roman" w:hAnsi="Times New Roman" w:cs="Times New Roman"/>
            </w:rPr>
          </w:rPrChange>
        </w:rPr>
        <w:t xml:space="preserve">such as </w:t>
      </w:r>
      <w:r w:rsidRPr="00557BC1">
        <w:rPr>
          <w:rFonts w:ascii="Georgia" w:hAnsi="Georgia" w:cs="Times New Roman"/>
          <w:sz w:val="18"/>
          <w:szCs w:val="18"/>
          <w:rPrChange w:id="2089" w:author="Jackson Halpin" w:date="2025-06-11T14:21:00Z" w16du:dateUtc="2025-06-11T18:21:00Z">
            <w:rPr>
              <w:rFonts w:ascii="Times New Roman" w:hAnsi="Times New Roman" w:cs="Times New Roman"/>
            </w:rPr>
          </w:rPrChange>
        </w:rPr>
        <w:t xml:space="preserve">LAP and LANDO </w:t>
      </w:r>
      <w:r w:rsidR="00254B7E" w:rsidRPr="00557BC1">
        <w:rPr>
          <w:rFonts w:ascii="Georgia" w:hAnsi="Georgia" w:cs="Times New Roman"/>
          <w:color w:val="000000" w:themeColor="text1"/>
          <w:sz w:val="18"/>
          <w:szCs w:val="18"/>
          <w:rPrChange w:id="2090" w:author="Jackson Halpin" w:date="2025-06-11T14:21:00Z" w16du:dateUtc="2025-06-11T18:21:00Z">
            <w:rPr>
              <w:rFonts w:ascii="Times New Roman" w:hAnsi="Times New Roman" w:cs="Times New Roman"/>
              <w:color w:val="000000" w:themeColor="text1"/>
            </w:rPr>
          </w:rPrChange>
        </w:rPr>
        <w:fldChar w:fldCharType="begin"/>
      </w:r>
      <w:r w:rsidR="00254B7E" w:rsidRPr="00557BC1">
        <w:rPr>
          <w:rFonts w:ascii="Georgia" w:hAnsi="Georgia" w:cs="Times New Roman"/>
          <w:color w:val="000000" w:themeColor="text1"/>
          <w:sz w:val="18"/>
          <w:szCs w:val="18"/>
          <w:rPrChange w:id="2091" w:author="Jackson Halpin" w:date="2025-06-11T14:21:00Z" w16du:dateUtc="2025-06-11T18:21:00Z">
            <w:rPr>
              <w:rFonts w:ascii="Times New Roman" w:hAnsi="Times New Roman" w:cs="Times New Roman"/>
              <w:color w:val="000000" w:themeColor="text1"/>
            </w:rPr>
          </w:rPrChange>
        </w:rPr>
        <w:instrText xml:space="preserve"> ADDIN ZOTERO_ITEM CSL_CITATION {"citationID":"H4F1e07q","properties":{"formattedCitation":"(Rogov et al. 2014; Florey et al. 2011; Heckmann et al. 2019; Galluzzi and Green 2019)","plainCitation":"(Rogov et al. 2014; Florey et al. 2011; Heckmann et al. 2019; Galluzzi and Green 2019)","noteIndex":0},"citationItems":[{"id":437,"uris":["http://zotero.org/users/14717947/items/GF23GP4S"],"itemData":{"id":437,"type":"article-journal","container-title":"Molecular Cell","DOI":"10.1016/j.molcel.2013.12.014","ISSN":"10972765","issue":"2","journalAbbreviation":"Molecular Cell","language":"en","page":"167-178","source":"DOI.org (Crossref)","title":"Interactions between Autophagy Receptors and Ubiquitin-like Proteins Form the Molecular Basis for Selective Autophagy","volume":"53","author":[{"family":"Rogov","given":"Vladimir"},{"family":"Dötsch","given":"Volker"},{"family":"Johansen","given":"Terje"},{"family":"Kirkin","given":"Vladimir"}],"issued":{"date-parts":[["2014",1]]}}},{"id":157,"uris":["http://zotero.org/users/local/DUCgBsd9/items/W84AVKK9","http://zotero.org/users/14717947/items/W84AVKK9"],"itemData":{"id":157,"type":"article-journal","container-title":"Nature Cell Biology","DOI":"10.1038/ncb2363","ISSN":"1465-7392, 1476-4679","issue":"11","journalAbbreviation":"Nat Cell Biol","language":"en","page":"1335-1343","source":"DOI.org (Crossref)","title":"Autophagy machinery mediates macroendocytic processing and entotic cell death by targeting single membranes","volume":"13","author":[{"family":"Florey","given":"Oliver"},{"family":"Kim","given":"Sung Eun"},{"family":"Sandoval","given":"Cynthia P."},{"family":"Haynes","given":"Cole M."},{"family":"Overholtzer","given":"Michael"}],"issued":{"date-parts":[["2011",11]]}}},{"id":159,"uris":["http://zotero.org/users/local/DUCgBsd9/items/7YXB2PY8","http://zotero.org/users/14717947/items/7YXB2PY8"],"itemData":{"id":159,"type":"article-journal","container-title":"Cell","DOI":"10.1016/j.cell.2019.05.056","ISSN":"00928674","issue":"3","journalAbbreviation":"Cell","language":"en","page":"536-551.e14","source":"DOI.org (Crossref)","title":"LC3-Associated Endocytosis Facilitates β-Amyloid Clearance and Mitigates Neurodegeneration in Murine Alzheimer’s Disease","volume":"178","author":[{"family":"Heckmann","given":"Bradlee L."},{"family":"Teubner","given":"Brett J.W."},{"family":"Tummers","given":"Bart"},{"family":"Boada-Romero","given":"Emilio"},{"family":"Harris","given":"Lacie"},{"family":"Yang","given":"Mao"},{"family":"Guy","given":"Clifford S."},{"family":"Zakharenko","given":"Stanislav S."},{"family":"Green","given":"Douglas R."}],"issued":{"date-parts":[["2019",7]]}}},{"id":160,"uris":["http://zotero.org/users/local/DUCgBsd9/items/LSXVFZ4V","http://zotero.org/users/14717947/items/LSXVFZ4V"],"itemData":{"id":160,"type":"article-journal","container-title":"Cell","DOI":"10.1016/j.cell.2019.05.026","ISSN":"00928674","issue":"7","journalAbbreviation":"Cell","language":"en","page":"1682-1699","source":"DOI.org (Crossref)","title":"Autophagy-Independent Functions of the Autophagy Machinery","volume":"177","author":[{"family":"Galluzzi","given":"Lorenzo"},{"family":"Green","given":"Douglas R."}],"issued":{"date-parts":[["2019",6]]}}}],"schema":"https://github.com/citation-style-language/schema/raw/master/csl-citation.json"} </w:instrText>
      </w:r>
      <w:r w:rsidR="00254B7E" w:rsidRPr="00557BC1">
        <w:rPr>
          <w:rFonts w:ascii="Georgia" w:hAnsi="Georgia" w:cs="Times New Roman"/>
          <w:color w:val="000000" w:themeColor="text1"/>
          <w:sz w:val="18"/>
          <w:szCs w:val="18"/>
          <w:rPrChange w:id="2092" w:author="Jackson Halpin" w:date="2025-06-11T14:21:00Z" w16du:dateUtc="2025-06-11T18:21:00Z">
            <w:rPr>
              <w:rFonts w:ascii="Times New Roman" w:hAnsi="Times New Roman" w:cs="Times New Roman"/>
              <w:color w:val="000000" w:themeColor="text1"/>
            </w:rPr>
          </w:rPrChange>
        </w:rPr>
        <w:fldChar w:fldCharType="separate"/>
      </w:r>
      <w:r w:rsidR="00254B7E" w:rsidRPr="00557BC1">
        <w:rPr>
          <w:rFonts w:ascii="Georgia" w:hAnsi="Georgia" w:cs="Times New Roman"/>
          <w:noProof/>
          <w:color w:val="000000" w:themeColor="text1"/>
          <w:sz w:val="18"/>
          <w:szCs w:val="18"/>
          <w:rPrChange w:id="2093" w:author="Jackson Halpin" w:date="2025-06-11T14:21:00Z" w16du:dateUtc="2025-06-11T18:21:00Z">
            <w:rPr>
              <w:rFonts w:ascii="Times New Roman" w:hAnsi="Times New Roman" w:cs="Times New Roman"/>
              <w:noProof/>
              <w:color w:val="000000" w:themeColor="text1"/>
            </w:rPr>
          </w:rPrChange>
        </w:rPr>
        <w:t>(Rogov et al. 2014; Florey et al. 2011; Heckmann et al. 2019; Galluzzi and Green 2019)</w:t>
      </w:r>
      <w:r w:rsidR="00254B7E" w:rsidRPr="00557BC1">
        <w:rPr>
          <w:rFonts w:ascii="Georgia" w:hAnsi="Georgia" w:cs="Times New Roman"/>
          <w:color w:val="000000" w:themeColor="text1"/>
          <w:sz w:val="18"/>
          <w:szCs w:val="18"/>
          <w:rPrChange w:id="2094" w:author="Jackson Halpin" w:date="2025-06-11T14:21:00Z" w16du:dateUtc="2025-06-11T18:21:00Z">
            <w:rPr>
              <w:rFonts w:ascii="Times New Roman" w:hAnsi="Times New Roman" w:cs="Times New Roman"/>
              <w:color w:val="000000" w:themeColor="text1"/>
            </w:rPr>
          </w:rPrChange>
        </w:rPr>
        <w:fldChar w:fldCharType="end"/>
      </w:r>
      <w:r w:rsidRPr="00557BC1">
        <w:rPr>
          <w:rFonts w:ascii="Georgia" w:hAnsi="Georgia" w:cs="Times New Roman"/>
          <w:color w:val="000000" w:themeColor="text1"/>
          <w:sz w:val="18"/>
          <w:szCs w:val="18"/>
          <w:rPrChange w:id="2095" w:author="Jackson Halpin" w:date="2025-06-11T14:21:00Z" w16du:dateUtc="2025-06-11T18:21:00Z">
            <w:rPr>
              <w:rFonts w:ascii="Times New Roman" w:hAnsi="Times New Roman" w:cs="Times New Roman"/>
              <w:color w:val="000000" w:themeColor="text1"/>
            </w:rPr>
          </w:rPrChange>
        </w:rPr>
        <w:t xml:space="preserve">. </w:t>
      </w:r>
      <w:r w:rsidR="00FF17DC" w:rsidRPr="00557BC1">
        <w:rPr>
          <w:rFonts w:ascii="Georgia" w:hAnsi="Georgia" w:cs="Times New Roman"/>
          <w:sz w:val="18"/>
          <w:szCs w:val="18"/>
          <w:rPrChange w:id="2096" w:author="Jackson Halpin" w:date="2025-06-11T14:21:00Z" w16du:dateUtc="2025-06-11T18:21:00Z">
            <w:rPr>
              <w:rFonts w:ascii="Times New Roman" w:hAnsi="Times New Roman" w:cs="Times New Roman"/>
            </w:rPr>
          </w:rPrChange>
        </w:rPr>
        <w:t>In this study</w:t>
      </w:r>
      <w:r w:rsidR="007A626C" w:rsidRPr="00557BC1">
        <w:rPr>
          <w:rFonts w:ascii="Georgia" w:hAnsi="Georgia" w:cs="Times New Roman"/>
          <w:sz w:val="18"/>
          <w:szCs w:val="18"/>
          <w:rPrChange w:id="2097" w:author="Jackson Halpin" w:date="2025-06-11T14:21:00Z" w16du:dateUtc="2025-06-11T18:21:00Z">
            <w:rPr>
              <w:rFonts w:ascii="Times New Roman" w:hAnsi="Times New Roman" w:cs="Times New Roman"/>
            </w:rPr>
          </w:rPrChange>
        </w:rPr>
        <w:t>, w</w:t>
      </w:r>
      <w:r w:rsidRPr="00557BC1">
        <w:rPr>
          <w:rFonts w:ascii="Georgia" w:hAnsi="Georgia" w:cs="Times New Roman"/>
          <w:sz w:val="18"/>
          <w:szCs w:val="18"/>
          <w:rPrChange w:id="2098" w:author="Jackson Halpin" w:date="2025-06-11T14:21:00Z" w16du:dateUtc="2025-06-11T18:21:00Z">
            <w:rPr>
              <w:rFonts w:ascii="Times New Roman" w:hAnsi="Times New Roman" w:cs="Times New Roman"/>
            </w:rPr>
          </w:rPrChange>
        </w:rPr>
        <w:t xml:space="preserve">e used high-throughput bacterial-surface-display to </w:t>
      </w:r>
      <w:r w:rsidR="00FF17DC" w:rsidRPr="00557BC1">
        <w:rPr>
          <w:rFonts w:ascii="Georgia" w:hAnsi="Georgia" w:cs="Times New Roman"/>
          <w:sz w:val="18"/>
          <w:szCs w:val="18"/>
          <w:rPrChange w:id="2099" w:author="Jackson Halpin" w:date="2025-06-11T14:21:00Z" w16du:dateUtc="2025-06-11T18:21:00Z">
            <w:rPr>
              <w:rFonts w:ascii="Times New Roman" w:hAnsi="Times New Roman" w:cs="Times New Roman"/>
            </w:rPr>
          </w:rPrChange>
        </w:rPr>
        <w:t xml:space="preserve">broadly assess the LC3B-binding potential of </w:t>
      </w:r>
      <w:r w:rsidR="00314806" w:rsidRPr="00557BC1">
        <w:rPr>
          <w:rFonts w:ascii="Georgia" w:hAnsi="Georgia" w:cs="Times New Roman"/>
          <w:sz w:val="18"/>
          <w:szCs w:val="18"/>
          <w:rPrChange w:id="2100" w:author="Jackson Halpin" w:date="2025-06-11T14:21:00Z" w16du:dateUtc="2025-06-11T18:21:00Z">
            <w:rPr>
              <w:rFonts w:ascii="Times New Roman" w:hAnsi="Times New Roman" w:cs="Times New Roman"/>
            </w:rPr>
          </w:rPrChange>
        </w:rPr>
        <w:t xml:space="preserve">peptides derived from the human proteome, with the </w:t>
      </w:r>
      <w:r w:rsidR="00A01D17" w:rsidRPr="00557BC1">
        <w:rPr>
          <w:rFonts w:ascii="Georgia" w:hAnsi="Georgia" w:cs="Times New Roman"/>
          <w:sz w:val="18"/>
          <w:szCs w:val="18"/>
          <w:rPrChange w:id="2101" w:author="Jackson Halpin" w:date="2025-06-11T14:21:00Z" w16du:dateUtc="2025-06-11T18:21:00Z">
            <w:rPr>
              <w:rFonts w:ascii="Times New Roman" w:hAnsi="Times New Roman" w:cs="Times New Roman"/>
            </w:rPr>
          </w:rPrChange>
        </w:rPr>
        <w:t xml:space="preserve">goal </w:t>
      </w:r>
      <w:r w:rsidR="00314806" w:rsidRPr="00557BC1">
        <w:rPr>
          <w:rFonts w:ascii="Georgia" w:hAnsi="Georgia" w:cs="Times New Roman"/>
          <w:sz w:val="18"/>
          <w:szCs w:val="18"/>
          <w:rPrChange w:id="2102" w:author="Jackson Halpin" w:date="2025-06-11T14:21:00Z" w16du:dateUtc="2025-06-11T18:21:00Z">
            <w:rPr>
              <w:rFonts w:ascii="Times New Roman" w:hAnsi="Times New Roman" w:cs="Times New Roman"/>
            </w:rPr>
          </w:rPrChange>
        </w:rPr>
        <w:t xml:space="preserve">of </w:t>
      </w:r>
      <w:r w:rsidR="00A01D17" w:rsidRPr="00557BC1">
        <w:rPr>
          <w:rFonts w:ascii="Georgia" w:hAnsi="Georgia" w:cs="Times New Roman"/>
          <w:sz w:val="18"/>
          <w:szCs w:val="18"/>
          <w:rPrChange w:id="2103" w:author="Jackson Halpin" w:date="2025-06-11T14:21:00Z" w16du:dateUtc="2025-06-11T18:21:00Z">
            <w:rPr>
              <w:rFonts w:ascii="Times New Roman" w:hAnsi="Times New Roman" w:cs="Times New Roman"/>
            </w:rPr>
          </w:rPrChange>
        </w:rPr>
        <w:t xml:space="preserve">better detailing the </w:t>
      </w:r>
      <w:r w:rsidR="007252B7" w:rsidRPr="00557BC1">
        <w:rPr>
          <w:rFonts w:ascii="Georgia" w:hAnsi="Georgia" w:cs="Times New Roman"/>
          <w:sz w:val="18"/>
          <w:szCs w:val="18"/>
          <w:rPrChange w:id="2104" w:author="Jackson Halpin" w:date="2025-06-11T14:21:00Z" w16du:dateUtc="2025-06-11T18:21:00Z">
            <w:rPr>
              <w:rFonts w:ascii="Times New Roman" w:hAnsi="Times New Roman" w:cs="Times New Roman"/>
            </w:rPr>
          </w:rPrChange>
        </w:rPr>
        <w:t xml:space="preserve">interaction </w:t>
      </w:r>
      <w:r w:rsidR="00314806" w:rsidRPr="00557BC1">
        <w:rPr>
          <w:rFonts w:ascii="Georgia" w:hAnsi="Georgia" w:cs="Times New Roman"/>
          <w:sz w:val="18"/>
          <w:szCs w:val="18"/>
          <w:rPrChange w:id="2105" w:author="Jackson Halpin" w:date="2025-06-11T14:21:00Z" w16du:dateUtc="2025-06-11T18:21:00Z">
            <w:rPr>
              <w:rFonts w:ascii="Times New Roman" w:hAnsi="Times New Roman" w:cs="Times New Roman"/>
            </w:rPr>
          </w:rPrChange>
        </w:rPr>
        <w:t xml:space="preserve">determinants of </w:t>
      </w:r>
      <w:r w:rsidRPr="00557BC1">
        <w:rPr>
          <w:rFonts w:ascii="Georgia" w:hAnsi="Georgia" w:cs="Times New Roman"/>
          <w:sz w:val="18"/>
          <w:szCs w:val="18"/>
          <w:rPrChange w:id="2106" w:author="Jackson Halpin" w:date="2025-06-11T14:21:00Z" w16du:dateUtc="2025-06-11T18:21:00Z">
            <w:rPr>
              <w:rFonts w:ascii="Times New Roman" w:hAnsi="Times New Roman" w:cs="Times New Roman"/>
            </w:rPr>
          </w:rPrChange>
        </w:rPr>
        <w:t xml:space="preserve">LC3B. </w:t>
      </w:r>
      <w:r w:rsidR="00D55C00" w:rsidRPr="00557BC1">
        <w:rPr>
          <w:rFonts w:ascii="Georgia" w:hAnsi="Georgia" w:cs="Times New Roman"/>
          <w:sz w:val="18"/>
          <w:szCs w:val="18"/>
          <w:rPrChange w:id="2107" w:author="Jackson Halpin" w:date="2025-06-11T14:21:00Z" w16du:dateUtc="2025-06-11T18:21:00Z">
            <w:rPr>
              <w:rFonts w:ascii="Times New Roman" w:hAnsi="Times New Roman" w:cs="Times New Roman"/>
            </w:rPr>
          </w:rPrChange>
        </w:rPr>
        <w:t>W</w:t>
      </w:r>
      <w:r w:rsidR="00314806" w:rsidRPr="00557BC1">
        <w:rPr>
          <w:rFonts w:ascii="Georgia" w:hAnsi="Georgia" w:cs="Times New Roman"/>
          <w:sz w:val="18"/>
          <w:szCs w:val="18"/>
          <w:rPrChange w:id="2108" w:author="Jackson Halpin" w:date="2025-06-11T14:21:00Z" w16du:dateUtc="2025-06-11T18:21:00Z">
            <w:rPr>
              <w:rFonts w:ascii="Times New Roman" w:hAnsi="Times New Roman" w:cs="Times New Roman"/>
            </w:rPr>
          </w:rPrChange>
        </w:rPr>
        <w:t xml:space="preserve">e focused our analysis on the most strongly enriched peptides, recognizing that </w:t>
      </w:r>
      <w:r w:rsidR="00741687" w:rsidRPr="00557BC1">
        <w:rPr>
          <w:rFonts w:ascii="Georgia" w:hAnsi="Georgia" w:cs="Times New Roman"/>
          <w:sz w:val="18"/>
          <w:szCs w:val="18"/>
          <w:rPrChange w:id="2109" w:author="Jackson Halpin" w:date="2025-06-11T14:21:00Z" w16du:dateUtc="2025-06-11T18:21:00Z">
            <w:rPr>
              <w:rFonts w:ascii="Times New Roman" w:hAnsi="Times New Roman" w:cs="Times New Roman"/>
            </w:rPr>
          </w:rPrChange>
        </w:rPr>
        <w:t>we would miss many authentic but weakly interacting partners</w:t>
      </w:r>
      <w:r w:rsidR="00496341" w:rsidRPr="00557BC1">
        <w:rPr>
          <w:rFonts w:ascii="Georgia" w:hAnsi="Georgia" w:cs="Times New Roman"/>
          <w:sz w:val="18"/>
          <w:szCs w:val="18"/>
          <w:rPrChange w:id="2110" w:author="Jackson Halpin" w:date="2025-06-11T14:21:00Z" w16du:dateUtc="2025-06-11T18:21:00Z">
            <w:rPr>
              <w:rFonts w:ascii="Times New Roman" w:hAnsi="Times New Roman" w:cs="Times New Roman"/>
            </w:rPr>
          </w:rPrChange>
        </w:rPr>
        <w:t xml:space="preserve">. Interestingly, within </w:t>
      </w:r>
      <w:r w:rsidR="00D55C00" w:rsidRPr="00557BC1">
        <w:rPr>
          <w:rFonts w:ascii="Georgia" w:hAnsi="Georgia" w:cs="Times New Roman"/>
          <w:sz w:val="18"/>
          <w:szCs w:val="18"/>
          <w:rPrChange w:id="2111" w:author="Jackson Halpin" w:date="2025-06-11T14:21:00Z" w16du:dateUtc="2025-06-11T18:21:00Z">
            <w:rPr>
              <w:rFonts w:ascii="Times New Roman" w:hAnsi="Times New Roman" w:cs="Times New Roman"/>
            </w:rPr>
          </w:rPrChange>
        </w:rPr>
        <w:t>this highest enriching set</w:t>
      </w:r>
      <w:r w:rsidR="00496341" w:rsidRPr="00557BC1">
        <w:rPr>
          <w:rFonts w:ascii="Georgia" w:hAnsi="Georgia" w:cs="Times New Roman"/>
          <w:sz w:val="18"/>
          <w:szCs w:val="18"/>
          <w:rPrChange w:id="2112" w:author="Jackson Halpin" w:date="2025-06-11T14:21:00Z" w16du:dateUtc="2025-06-11T18:21:00Z">
            <w:rPr>
              <w:rFonts w:ascii="Times New Roman" w:hAnsi="Times New Roman" w:cs="Times New Roman"/>
            </w:rPr>
          </w:rPrChange>
        </w:rPr>
        <w:t xml:space="preserve">, </w:t>
      </w:r>
      <w:r w:rsidR="00A23DD8" w:rsidRPr="00557BC1">
        <w:rPr>
          <w:rFonts w:ascii="Georgia" w:hAnsi="Georgia" w:cs="Times New Roman"/>
          <w:sz w:val="18"/>
          <w:szCs w:val="18"/>
          <w:rPrChange w:id="2113" w:author="Jackson Halpin" w:date="2025-06-11T14:21:00Z" w16du:dateUtc="2025-06-11T18:21:00Z">
            <w:rPr>
              <w:rFonts w:ascii="Times New Roman" w:hAnsi="Times New Roman" w:cs="Times New Roman"/>
            </w:rPr>
          </w:rPrChange>
        </w:rPr>
        <w:t xml:space="preserve">~40% </w:t>
      </w:r>
      <w:r w:rsidR="00496341" w:rsidRPr="00557BC1">
        <w:rPr>
          <w:rFonts w:ascii="Georgia" w:hAnsi="Georgia" w:cs="Times New Roman"/>
          <w:sz w:val="18"/>
          <w:szCs w:val="18"/>
          <w:rPrChange w:id="2114" w:author="Jackson Halpin" w:date="2025-06-11T14:21:00Z" w16du:dateUtc="2025-06-11T18:21:00Z">
            <w:rPr>
              <w:rFonts w:ascii="Times New Roman" w:hAnsi="Times New Roman" w:cs="Times New Roman"/>
            </w:rPr>
          </w:rPrChange>
        </w:rPr>
        <w:t xml:space="preserve">of the </w:t>
      </w:r>
      <w:r w:rsidR="00A23DD8" w:rsidRPr="00557BC1">
        <w:rPr>
          <w:rFonts w:ascii="Georgia" w:hAnsi="Georgia" w:cs="Times New Roman"/>
          <w:sz w:val="18"/>
          <w:szCs w:val="18"/>
          <w:rPrChange w:id="2115" w:author="Jackson Halpin" w:date="2025-06-11T14:21:00Z" w16du:dateUtc="2025-06-11T18:21:00Z">
            <w:rPr>
              <w:rFonts w:ascii="Times New Roman" w:hAnsi="Times New Roman" w:cs="Times New Roman"/>
            </w:rPr>
          </w:rPrChange>
        </w:rPr>
        <w:t xml:space="preserve">identified </w:t>
      </w:r>
      <w:r w:rsidR="00496341" w:rsidRPr="00557BC1">
        <w:rPr>
          <w:rFonts w:ascii="Georgia" w:hAnsi="Georgia" w:cs="Times New Roman"/>
          <w:sz w:val="18"/>
          <w:szCs w:val="18"/>
          <w:rPrChange w:id="2116" w:author="Jackson Halpin" w:date="2025-06-11T14:21:00Z" w16du:dateUtc="2025-06-11T18:21:00Z">
            <w:rPr>
              <w:rFonts w:ascii="Times New Roman" w:hAnsi="Times New Roman" w:cs="Times New Roman"/>
            </w:rPr>
          </w:rPrChange>
        </w:rPr>
        <w:t>peptides</w:t>
      </w:r>
      <w:r w:rsidR="00741687" w:rsidRPr="00557BC1">
        <w:rPr>
          <w:rFonts w:ascii="Georgia" w:hAnsi="Georgia" w:cs="Times New Roman"/>
          <w:sz w:val="18"/>
          <w:szCs w:val="18"/>
          <w:rPrChange w:id="2117" w:author="Jackson Halpin" w:date="2025-06-11T14:21:00Z" w16du:dateUtc="2025-06-11T18:21:00Z">
            <w:rPr>
              <w:rFonts w:ascii="Times New Roman" w:hAnsi="Times New Roman" w:cs="Times New Roman"/>
            </w:rPr>
          </w:rPrChange>
        </w:rPr>
        <w:t xml:space="preserve"> </w:t>
      </w:r>
      <w:commentRangeStart w:id="2118"/>
      <w:commentRangeStart w:id="2119"/>
      <w:r w:rsidR="00741687" w:rsidRPr="00557BC1">
        <w:rPr>
          <w:rFonts w:ascii="Georgia" w:hAnsi="Georgia" w:cs="Times New Roman"/>
          <w:sz w:val="18"/>
          <w:szCs w:val="18"/>
          <w:rPrChange w:id="2120" w:author="Jackson Halpin" w:date="2025-06-11T14:21:00Z" w16du:dateUtc="2025-06-11T18:21:00Z">
            <w:rPr>
              <w:rFonts w:ascii="Times New Roman" w:hAnsi="Times New Roman" w:cs="Times New Roman"/>
            </w:rPr>
          </w:rPrChange>
        </w:rPr>
        <w:t xml:space="preserve">lack a traditional LIR </w:t>
      </w:r>
      <w:commentRangeEnd w:id="2118"/>
      <w:r w:rsidR="00741687" w:rsidRPr="00557BC1">
        <w:rPr>
          <w:rStyle w:val="CommentReference"/>
          <w:rFonts w:ascii="Georgia" w:hAnsi="Georgia"/>
          <w:sz w:val="10"/>
          <w:szCs w:val="10"/>
          <w:rPrChange w:id="2121" w:author="Jackson Halpin" w:date="2025-06-11T14:21:00Z" w16du:dateUtc="2025-06-11T18:21:00Z">
            <w:rPr>
              <w:rStyle w:val="CommentReference"/>
            </w:rPr>
          </w:rPrChange>
        </w:rPr>
        <w:commentReference w:id="2118"/>
      </w:r>
      <w:commentRangeEnd w:id="2119"/>
      <w:r w:rsidR="00D81C86" w:rsidRPr="00557BC1">
        <w:rPr>
          <w:rStyle w:val="CommentReference"/>
          <w:rFonts w:ascii="Georgia" w:hAnsi="Georgia"/>
          <w:sz w:val="10"/>
          <w:szCs w:val="10"/>
          <w:rPrChange w:id="2122" w:author="Jackson Halpin" w:date="2025-06-11T14:21:00Z" w16du:dateUtc="2025-06-11T18:21:00Z">
            <w:rPr>
              <w:rStyle w:val="CommentReference"/>
            </w:rPr>
          </w:rPrChange>
        </w:rPr>
        <w:commentReference w:id="2119"/>
      </w:r>
      <w:r w:rsidR="00741687" w:rsidRPr="00557BC1">
        <w:rPr>
          <w:rFonts w:ascii="Georgia" w:hAnsi="Georgia" w:cs="Times New Roman"/>
          <w:sz w:val="18"/>
          <w:szCs w:val="18"/>
          <w:rPrChange w:id="2123" w:author="Jackson Halpin" w:date="2025-06-11T14:21:00Z" w16du:dateUtc="2025-06-11T18:21:00Z">
            <w:rPr>
              <w:rFonts w:ascii="Times New Roman" w:hAnsi="Times New Roman" w:cs="Times New Roman"/>
            </w:rPr>
          </w:rPrChange>
        </w:rPr>
        <w:t>but</w:t>
      </w:r>
      <w:r w:rsidR="00496341" w:rsidRPr="00557BC1">
        <w:rPr>
          <w:rFonts w:ascii="Georgia" w:hAnsi="Georgia" w:cs="Times New Roman"/>
          <w:sz w:val="18"/>
          <w:szCs w:val="18"/>
          <w:rPrChange w:id="2124" w:author="Jackson Halpin" w:date="2025-06-11T14:21:00Z" w16du:dateUtc="2025-06-11T18:21:00Z">
            <w:rPr>
              <w:rFonts w:ascii="Times New Roman" w:hAnsi="Times New Roman" w:cs="Times New Roman"/>
            </w:rPr>
          </w:rPrChange>
        </w:rPr>
        <w:t xml:space="preserve"> </w:t>
      </w:r>
      <w:r w:rsidR="00741687" w:rsidRPr="00557BC1">
        <w:rPr>
          <w:rFonts w:ascii="Georgia" w:hAnsi="Georgia" w:cs="Times New Roman"/>
          <w:sz w:val="18"/>
          <w:szCs w:val="18"/>
          <w:rPrChange w:id="2125" w:author="Jackson Halpin" w:date="2025-06-11T14:21:00Z" w16du:dateUtc="2025-06-11T18:21:00Z">
            <w:rPr>
              <w:rFonts w:ascii="Times New Roman" w:hAnsi="Times New Roman" w:cs="Times New Roman"/>
            </w:rPr>
          </w:rPrChange>
        </w:rPr>
        <w:t xml:space="preserve">contain at least one </w:t>
      </w:r>
      <w:r w:rsidR="00496341" w:rsidRPr="00557BC1">
        <w:rPr>
          <w:rFonts w:ascii="Georgia" w:hAnsi="Georgia" w:cs="Times New Roman"/>
          <w:sz w:val="18"/>
          <w:szCs w:val="18"/>
          <w:rPrChange w:id="2126" w:author="Jackson Halpin" w:date="2025-06-11T14:21:00Z" w16du:dateUtc="2025-06-11T18:21:00Z">
            <w:rPr>
              <w:rFonts w:ascii="Times New Roman" w:hAnsi="Times New Roman" w:cs="Times New Roman"/>
            </w:rPr>
          </w:rPrChange>
        </w:rPr>
        <w:t>non-canonical “</w:t>
      </w:r>
      <w:del w:id="2127" w:author="Jennifer Kosmatka" w:date="2025-05-31T17:52:00Z" w16du:dateUtc="2025-05-31T21:52:00Z">
        <w:r w:rsidR="00496341" w:rsidRPr="00557BC1" w:rsidDel="00D81C86">
          <w:rPr>
            <w:rFonts w:ascii="Georgia" w:hAnsi="Georgia" w:cs="Times New Roman"/>
            <w:sz w:val="18"/>
            <w:szCs w:val="18"/>
            <w:rPrChange w:id="2128" w:author="Jackson Halpin" w:date="2025-06-11T14:21:00Z" w16du:dateUtc="2025-06-11T18:21:00Z">
              <w:rPr>
                <w:rFonts w:ascii="Times New Roman" w:hAnsi="Times New Roman" w:cs="Times New Roman"/>
              </w:rPr>
            </w:rPrChange>
          </w:rPr>
          <w:delText>LIR-adjacent</w:delText>
        </w:r>
      </w:del>
      <w:ins w:id="2129" w:author="Jennifer Kosmatka" w:date="2025-05-31T17:52:00Z" w16du:dateUtc="2025-05-31T21:52:00Z">
        <w:r w:rsidR="00D81C86" w:rsidRPr="00557BC1">
          <w:rPr>
            <w:rFonts w:ascii="Georgia" w:hAnsi="Georgia" w:cs="Times New Roman"/>
            <w:sz w:val="18"/>
            <w:szCs w:val="18"/>
            <w:rPrChange w:id="2130" w:author="Jackson Halpin" w:date="2025-06-11T14:21:00Z" w16du:dateUtc="2025-06-11T18:21:00Z">
              <w:rPr>
                <w:rFonts w:ascii="Times New Roman" w:hAnsi="Times New Roman" w:cs="Times New Roman"/>
              </w:rPr>
            </w:rPrChange>
          </w:rPr>
          <w:t>LIR+</w:t>
        </w:r>
      </w:ins>
      <w:r w:rsidR="00496341" w:rsidRPr="00557BC1">
        <w:rPr>
          <w:rFonts w:ascii="Georgia" w:hAnsi="Georgia" w:cs="Times New Roman"/>
          <w:sz w:val="18"/>
          <w:szCs w:val="18"/>
          <w:rPrChange w:id="2131" w:author="Jackson Halpin" w:date="2025-06-11T14:21:00Z" w16du:dateUtc="2025-06-11T18:21:00Z">
            <w:rPr>
              <w:rFonts w:ascii="Times New Roman" w:hAnsi="Times New Roman" w:cs="Times New Roman"/>
            </w:rPr>
          </w:rPrChange>
        </w:rPr>
        <w:t>” motif of the form [WFY</w:t>
      </w:r>
      <w:r w:rsidR="00A23DD8" w:rsidRPr="00557BC1">
        <w:rPr>
          <w:rFonts w:ascii="Georgia" w:hAnsi="Georgia" w:cs="Times New Roman"/>
          <w:sz w:val="18"/>
          <w:szCs w:val="18"/>
          <w:rPrChange w:id="2132" w:author="Jackson Halpin" w:date="2025-06-11T14:21:00Z" w16du:dateUtc="2025-06-11T18:21:00Z">
            <w:rPr>
              <w:rFonts w:ascii="Times New Roman" w:hAnsi="Times New Roman" w:cs="Times New Roman"/>
            </w:rPr>
          </w:rPrChange>
        </w:rPr>
        <w:t>ILV</w:t>
      </w:r>
      <w:r w:rsidR="00496341" w:rsidRPr="00557BC1">
        <w:rPr>
          <w:rFonts w:ascii="Georgia" w:hAnsi="Georgia" w:cs="Times New Roman"/>
          <w:sz w:val="18"/>
          <w:szCs w:val="18"/>
          <w:rPrChange w:id="2133" w:author="Jackson Halpin" w:date="2025-06-11T14:21:00Z" w16du:dateUtc="2025-06-11T18:21:00Z">
            <w:rPr>
              <w:rFonts w:ascii="Times New Roman" w:hAnsi="Times New Roman" w:cs="Times New Roman"/>
            </w:rPr>
          </w:rPrChange>
        </w:rPr>
        <w:t>]</w:t>
      </w:r>
      <w:r w:rsidR="00D55C00" w:rsidRPr="00557BC1">
        <w:rPr>
          <w:rFonts w:ascii="Georgia" w:hAnsi="Georgia" w:cs="Times New Roman"/>
          <w:sz w:val="18"/>
          <w:szCs w:val="18"/>
          <w:vertAlign w:val="subscript"/>
          <w:rPrChange w:id="2134" w:author="Jackson Halpin" w:date="2025-06-11T14:21:00Z" w16du:dateUtc="2025-06-11T18:21:00Z">
            <w:rPr>
              <w:rFonts w:ascii="Times New Roman" w:hAnsi="Times New Roman" w:cs="Times New Roman"/>
              <w:vertAlign w:val="subscript"/>
            </w:rPr>
          </w:rPrChange>
        </w:rPr>
        <w:t>0</w:t>
      </w:r>
      <w:r w:rsidR="00496341" w:rsidRPr="00557BC1">
        <w:rPr>
          <w:rFonts w:ascii="Georgia" w:hAnsi="Georgia" w:cs="Times New Roman"/>
          <w:sz w:val="18"/>
          <w:szCs w:val="18"/>
          <w:rPrChange w:id="2135" w:author="Jackson Halpin" w:date="2025-06-11T14:21:00Z" w16du:dateUtc="2025-06-11T18:21:00Z">
            <w:rPr>
              <w:rFonts w:ascii="Times New Roman" w:hAnsi="Times New Roman" w:cs="Times New Roman"/>
            </w:rPr>
          </w:rPrChange>
        </w:rPr>
        <w:t>-</w:t>
      </w:r>
      <w:r w:rsidR="00D55C00" w:rsidRPr="00557BC1">
        <w:rPr>
          <w:rFonts w:ascii="Georgia" w:hAnsi="Georgia" w:cs="Times New Roman"/>
          <w:sz w:val="18"/>
          <w:szCs w:val="18"/>
          <w:rPrChange w:id="2136" w:author="Jackson Halpin" w:date="2025-06-11T14:21:00Z" w16du:dateUtc="2025-06-11T18:21:00Z">
            <w:rPr>
              <w:rFonts w:ascii="Times New Roman" w:hAnsi="Times New Roman" w:cs="Times New Roman"/>
            </w:rPr>
          </w:rPrChange>
        </w:rPr>
        <w:t>X</w:t>
      </w:r>
      <w:r w:rsidR="00D55C00" w:rsidRPr="00557BC1">
        <w:rPr>
          <w:rFonts w:ascii="Georgia" w:hAnsi="Georgia" w:cs="Times New Roman"/>
          <w:sz w:val="18"/>
          <w:szCs w:val="18"/>
          <w:vertAlign w:val="subscript"/>
          <w:rPrChange w:id="2137" w:author="Jackson Halpin" w:date="2025-06-11T14:21:00Z" w16du:dateUtc="2025-06-11T18:21:00Z">
            <w:rPr>
              <w:rFonts w:ascii="Times New Roman" w:hAnsi="Times New Roman" w:cs="Times New Roman"/>
              <w:vertAlign w:val="subscript"/>
            </w:rPr>
          </w:rPrChange>
        </w:rPr>
        <w:t>1</w:t>
      </w:r>
      <w:r w:rsidR="00496341" w:rsidRPr="00557BC1">
        <w:rPr>
          <w:rFonts w:ascii="Georgia" w:hAnsi="Georgia" w:cs="Times New Roman"/>
          <w:sz w:val="18"/>
          <w:szCs w:val="18"/>
          <w:rPrChange w:id="2138" w:author="Jackson Halpin" w:date="2025-06-11T14:21:00Z" w16du:dateUtc="2025-06-11T18:21:00Z">
            <w:rPr>
              <w:rFonts w:ascii="Times New Roman" w:hAnsi="Times New Roman" w:cs="Times New Roman"/>
            </w:rPr>
          </w:rPrChange>
        </w:rPr>
        <w:t>-</w:t>
      </w:r>
      <w:r w:rsidR="00D55C00" w:rsidRPr="00557BC1">
        <w:rPr>
          <w:rFonts w:ascii="Georgia" w:hAnsi="Georgia" w:cs="Times New Roman"/>
          <w:sz w:val="18"/>
          <w:szCs w:val="18"/>
          <w:rPrChange w:id="2139" w:author="Jackson Halpin" w:date="2025-06-11T14:21:00Z" w16du:dateUtc="2025-06-11T18:21:00Z">
            <w:rPr>
              <w:rFonts w:ascii="Times New Roman" w:hAnsi="Times New Roman" w:cs="Times New Roman"/>
            </w:rPr>
          </w:rPrChange>
        </w:rPr>
        <w:t>X</w:t>
      </w:r>
      <w:r w:rsidR="00D55C00" w:rsidRPr="00557BC1">
        <w:rPr>
          <w:rFonts w:ascii="Georgia" w:hAnsi="Georgia" w:cs="Times New Roman"/>
          <w:sz w:val="18"/>
          <w:szCs w:val="18"/>
          <w:vertAlign w:val="subscript"/>
          <w:rPrChange w:id="2140" w:author="Jackson Halpin" w:date="2025-06-11T14:21:00Z" w16du:dateUtc="2025-06-11T18:21:00Z">
            <w:rPr>
              <w:rFonts w:ascii="Times New Roman" w:hAnsi="Times New Roman" w:cs="Times New Roman"/>
              <w:vertAlign w:val="subscript"/>
            </w:rPr>
          </w:rPrChange>
        </w:rPr>
        <w:t>2</w:t>
      </w:r>
      <w:r w:rsidR="00496341" w:rsidRPr="00557BC1">
        <w:rPr>
          <w:rFonts w:ascii="Georgia" w:hAnsi="Georgia" w:cs="Times New Roman"/>
          <w:sz w:val="18"/>
          <w:szCs w:val="18"/>
          <w:rPrChange w:id="2141" w:author="Jackson Halpin" w:date="2025-06-11T14:21:00Z" w16du:dateUtc="2025-06-11T18:21:00Z">
            <w:rPr>
              <w:rFonts w:ascii="Times New Roman" w:hAnsi="Times New Roman" w:cs="Times New Roman"/>
            </w:rPr>
          </w:rPrChange>
        </w:rPr>
        <w:t>-[WFY</w:t>
      </w:r>
      <w:r w:rsidR="00A23DD8" w:rsidRPr="00557BC1">
        <w:rPr>
          <w:rFonts w:ascii="Georgia" w:hAnsi="Georgia" w:cs="Times New Roman"/>
          <w:sz w:val="18"/>
          <w:szCs w:val="18"/>
          <w:rPrChange w:id="2142" w:author="Jackson Halpin" w:date="2025-06-11T14:21:00Z" w16du:dateUtc="2025-06-11T18:21:00Z">
            <w:rPr>
              <w:rFonts w:ascii="Times New Roman" w:hAnsi="Times New Roman" w:cs="Times New Roman"/>
            </w:rPr>
          </w:rPrChange>
        </w:rPr>
        <w:t>ILV</w:t>
      </w:r>
      <w:r w:rsidR="00496341" w:rsidRPr="00557BC1">
        <w:rPr>
          <w:rFonts w:ascii="Georgia" w:hAnsi="Georgia" w:cs="Times New Roman"/>
          <w:sz w:val="18"/>
          <w:szCs w:val="18"/>
          <w:rPrChange w:id="2143" w:author="Jackson Halpin" w:date="2025-06-11T14:21:00Z" w16du:dateUtc="2025-06-11T18:21:00Z">
            <w:rPr>
              <w:rFonts w:ascii="Times New Roman" w:hAnsi="Times New Roman" w:cs="Times New Roman"/>
            </w:rPr>
          </w:rPrChange>
        </w:rPr>
        <w:t>]</w:t>
      </w:r>
      <w:r w:rsidR="00D55C00" w:rsidRPr="00557BC1">
        <w:rPr>
          <w:rFonts w:ascii="Georgia" w:hAnsi="Georgia" w:cs="Times New Roman"/>
          <w:sz w:val="18"/>
          <w:szCs w:val="18"/>
          <w:vertAlign w:val="subscript"/>
          <w:rPrChange w:id="2144" w:author="Jackson Halpin" w:date="2025-06-11T14:21:00Z" w16du:dateUtc="2025-06-11T18:21:00Z">
            <w:rPr>
              <w:rFonts w:ascii="Times New Roman" w:hAnsi="Times New Roman" w:cs="Times New Roman"/>
              <w:vertAlign w:val="subscript"/>
            </w:rPr>
          </w:rPrChange>
        </w:rPr>
        <w:t>3</w:t>
      </w:r>
      <w:ins w:id="2145" w:author="Jennifer Kosmatka" w:date="2025-05-31T18:02:00Z" w16du:dateUtc="2025-05-31T22:02:00Z">
        <w:r w:rsidR="00D81C86" w:rsidRPr="00557BC1">
          <w:rPr>
            <w:rFonts w:ascii="Georgia" w:hAnsi="Georgia" w:cs="Times New Roman"/>
            <w:sz w:val="18"/>
            <w:szCs w:val="18"/>
            <w:vertAlign w:val="subscript"/>
            <w:rPrChange w:id="2146" w:author="Jackson Halpin" w:date="2025-06-11T14:21:00Z" w16du:dateUtc="2025-06-11T18:21:00Z">
              <w:rPr>
                <w:rFonts w:ascii="Times New Roman" w:hAnsi="Times New Roman" w:cs="Times New Roman"/>
                <w:vertAlign w:val="subscript"/>
              </w:rPr>
            </w:rPrChange>
          </w:rPr>
          <w:t xml:space="preserve"> </w:t>
        </w:r>
        <w:r w:rsidR="00D81C86" w:rsidRPr="00557BC1">
          <w:rPr>
            <w:rFonts w:ascii="Georgia" w:hAnsi="Georgia" w:cs="Times New Roman"/>
            <w:sz w:val="18"/>
            <w:szCs w:val="18"/>
            <w:rPrChange w:id="2147" w:author="Jackson Halpin" w:date="2025-06-11T14:21:00Z" w16du:dateUtc="2025-06-11T18:21:00Z">
              <w:rPr>
                <w:rFonts w:ascii="Times New Roman" w:hAnsi="Times New Roman" w:cs="Times New Roman"/>
              </w:rPr>
            </w:rPrChange>
          </w:rPr>
          <w:t>where the canonical LIR is excluded</w:t>
        </w:r>
      </w:ins>
      <w:r w:rsidR="00496341" w:rsidRPr="00557BC1">
        <w:rPr>
          <w:rFonts w:ascii="Georgia" w:hAnsi="Georgia" w:cs="Times New Roman"/>
          <w:sz w:val="18"/>
          <w:szCs w:val="18"/>
          <w:rPrChange w:id="2148" w:author="Jackson Halpin" w:date="2025-06-11T14:21:00Z" w16du:dateUtc="2025-06-11T18:21:00Z">
            <w:rPr>
              <w:rFonts w:ascii="Times New Roman" w:hAnsi="Times New Roman" w:cs="Times New Roman"/>
            </w:rPr>
          </w:rPrChange>
        </w:rPr>
        <w:t xml:space="preserve">. </w:t>
      </w:r>
      <w:r w:rsidR="00741687" w:rsidRPr="00557BC1">
        <w:rPr>
          <w:rFonts w:ascii="Georgia" w:hAnsi="Georgia" w:cs="Times New Roman"/>
          <w:sz w:val="18"/>
          <w:szCs w:val="18"/>
          <w:rPrChange w:id="2149" w:author="Jackson Halpin" w:date="2025-06-11T14:21:00Z" w16du:dateUtc="2025-06-11T18:21:00Z">
            <w:rPr>
              <w:rFonts w:ascii="Times New Roman" w:hAnsi="Times New Roman" w:cs="Times New Roman"/>
            </w:rPr>
          </w:rPrChange>
        </w:rPr>
        <w:t xml:space="preserve">Although </w:t>
      </w:r>
      <w:r w:rsidR="00A23DD8" w:rsidRPr="00557BC1">
        <w:rPr>
          <w:rFonts w:ascii="Georgia" w:hAnsi="Georgia" w:cs="Times New Roman"/>
          <w:sz w:val="18"/>
          <w:szCs w:val="18"/>
          <w:rPrChange w:id="2150" w:author="Jackson Halpin" w:date="2025-06-11T14:21:00Z" w16du:dateUtc="2025-06-11T18:21:00Z">
            <w:rPr>
              <w:rFonts w:ascii="Times New Roman" w:hAnsi="Times New Roman" w:cs="Times New Roman"/>
            </w:rPr>
          </w:rPrChange>
        </w:rPr>
        <w:t>s</w:t>
      </w:r>
      <w:r w:rsidR="00496341" w:rsidRPr="00557BC1">
        <w:rPr>
          <w:rFonts w:ascii="Georgia" w:hAnsi="Georgia" w:cs="Times New Roman"/>
          <w:sz w:val="18"/>
          <w:szCs w:val="18"/>
          <w:rPrChange w:id="2151" w:author="Jackson Halpin" w:date="2025-06-11T14:21:00Z" w16du:dateUtc="2025-06-11T18:21:00Z">
            <w:rPr>
              <w:rFonts w:ascii="Times New Roman" w:hAnsi="Times New Roman" w:cs="Times New Roman"/>
            </w:rPr>
          </w:rPrChange>
        </w:rPr>
        <w:t>uch motifs have been previously reported</w:t>
      </w:r>
      <w:r w:rsidR="00254B7E" w:rsidRPr="00557BC1">
        <w:rPr>
          <w:rFonts w:ascii="Georgia" w:hAnsi="Georgia" w:cs="Times New Roman"/>
          <w:sz w:val="18"/>
          <w:szCs w:val="18"/>
          <w:rPrChange w:id="2152" w:author="Jackson Halpin" w:date="2025-06-11T14:21:00Z" w16du:dateUtc="2025-06-11T18:21:00Z">
            <w:rPr>
              <w:rFonts w:ascii="Times New Roman" w:hAnsi="Times New Roman" w:cs="Times New Roman"/>
            </w:rPr>
          </w:rPrChange>
        </w:rPr>
        <w:t xml:space="preserve"> </w:t>
      </w:r>
      <w:r w:rsidR="00254B7E" w:rsidRPr="00557BC1">
        <w:rPr>
          <w:rFonts w:ascii="Georgia" w:hAnsi="Georgia" w:cs="Times New Roman"/>
          <w:sz w:val="18"/>
          <w:szCs w:val="18"/>
          <w:rPrChange w:id="2153"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154" w:author="Jackson Halpin" w:date="2025-06-11T14:21:00Z" w16du:dateUtc="2025-06-11T18:21:00Z">
            <w:rPr>
              <w:rFonts w:ascii="Times New Roman" w:hAnsi="Times New Roman" w:cs="Times New Roman"/>
            </w:rPr>
          </w:rPrChange>
        </w:rPr>
        <w:instrText xml:space="preserve"> ADDIN ZOTERO_ITEM CSL_CITATION {"citationID":"V6QkU5J4","properties":{"formattedCitation":"(Li et al. 2018b)","plainCitation":"(Li et al. 2018b)","noteIndex":0},"citationItems":[{"id":42,"uris":["http://zotero.org/users/14717947/items/RBR4UZYH"],"itemData":{"id":42,"type":"article-journal","container-title":"Nature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schema":"https://github.com/citation-style-language/schema/raw/master/csl-citation.json"} </w:instrText>
      </w:r>
      <w:r w:rsidR="00254B7E" w:rsidRPr="00557BC1">
        <w:rPr>
          <w:rFonts w:ascii="Georgia" w:hAnsi="Georgia" w:cs="Times New Roman"/>
          <w:sz w:val="18"/>
          <w:szCs w:val="18"/>
          <w:rPrChange w:id="2155" w:author="Jackson Halpin" w:date="2025-06-11T14:21:00Z" w16du:dateUtc="2025-06-11T18:21:00Z">
            <w:rPr>
              <w:rFonts w:ascii="Times New Roman" w:hAnsi="Times New Roman" w:cs="Times New Roman"/>
            </w:rPr>
          </w:rPrChange>
        </w:rPr>
        <w:fldChar w:fldCharType="separate"/>
      </w:r>
      <w:r w:rsidR="00254B7E" w:rsidRPr="00557BC1">
        <w:rPr>
          <w:rFonts w:ascii="Georgia" w:hAnsi="Georgia" w:cs="Times New Roman"/>
          <w:sz w:val="18"/>
          <w:szCs w:val="18"/>
          <w:rPrChange w:id="2156" w:author="Jackson Halpin" w:date="2025-06-11T14:21:00Z" w16du:dateUtc="2025-06-11T18:21:00Z">
            <w:rPr>
              <w:rFonts w:ascii="Times New Roman" w:hAnsi="Times New Roman" w:cs="Times New Roman"/>
            </w:rPr>
          </w:rPrChange>
        </w:rPr>
        <w:t>(Li et al. 2018)</w:t>
      </w:r>
      <w:r w:rsidR="00254B7E" w:rsidRPr="00557BC1">
        <w:rPr>
          <w:rFonts w:ascii="Georgia" w:hAnsi="Georgia" w:cs="Times New Roman"/>
          <w:sz w:val="18"/>
          <w:szCs w:val="18"/>
          <w:rPrChange w:id="2157" w:author="Jackson Halpin" w:date="2025-06-11T14:21:00Z" w16du:dateUtc="2025-06-11T18:21:00Z">
            <w:rPr>
              <w:rFonts w:ascii="Times New Roman" w:hAnsi="Times New Roman" w:cs="Times New Roman"/>
            </w:rPr>
          </w:rPrChange>
        </w:rPr>
        <w:fldChar w:fldCharType="end"/>
      </w:r>
      <w:r w:rsidR="00496341" w:rsidRPr="00557BC1">
        <w:rPr>
          <w:rFonts w:ascii="Georgia" w:hAnsi="Georgia" w:cs="Times New Roman"/>
          <w:sz w:val="18"/>
          <w:szCs w:val="18"/>
          <w:rPrChange w:id="2158" w:author="Jackson Halpin" w:date="2025-06-11T14:21:00Z" w16du:dateUtc="2025-06-11T18:21:00Z">
            <w:rPr>
              <w:rFonts w:ascii="Times New Roman" w:hAnsi="Times New Roman" w:cs="Times New Roman"/>
            </w:rPr>
          </w:rPrChange>
        </w:rPr>
        <w:t xml:space="preserve">, their </w:t>
      </w:r>
      <w:r w:rsidR="009F7639" w:rsidRPr="00557BC1">
        <w:rPr>
          <w:rFonts w:ascii="Georgia" w:hAnsi="Georgia" w:cs="Times New Roman"/>
          <w:sz w:val="18"/>
          <w:szCs w:val="18"/>
          <w:rPrChange w:id="2159" w:author="Jackson Halpin" w:date="2025-06-11T14:21:00Z" w16du:dateUtc="2025-06-11T18:21:00Z">
            <w:rPr>
              <w:rFonts w:ascii="Times New Roman" w:hAnsi="Times New Roman" w:cs="Times New Roman"/>
            </w:rPr>
          </w:rPrChange>
        </w:rPr>
        <w:t>prevalence</w:t>
      </w:r>
      <w:r w:rsidR="00496341" w:rsidRPr="00557BC1">
        <w:rPr>
          <w:rFonts w:ascii="Georgia" w:hAnsi="Georgia" w:cs="Times New Roman"/>
          <w:sz w:val="18"/>
          <w:szCs w:val="18"/>
          <w:rPrChange w:id="2160" w:author="Jackson Halpin" w:date="2025-06-11T14:21:00Z" w16du:dateUtc="2025-06-11T18:21:00Z">
            <w:rPr>
              <w:rFonts w:ascii="Times New Roman" w:hAnsi="Times New Roman" w:cs="Times New Roman"/>
            </w:rPr>
          </w:rPrChange>
        </w:rPr>
        <w:t xml:space="preserve"> was underappreciated</w:t>
      </w:r>
      <w:r w:rsidR="00741687" w:rsidRPr="00557BC1">
        <w:rPr>
          <w:rFonts w:ascii="Georgia" w:hAnsi="Georgia" w:cs="Times New Roman"/>
          <w:sz w:val="18"/>
          <w:szCs w:val="18"/>
          <w:rPrChange w:id="2161" w:author="Jackson Halpin" w:date="2025-06-11T14:21:00Z" w16du:dateUtc="2025-06-11T18:21:00Z">
            <w:rPr>
              <w:rFonts w:ascii="Times New Roman" w:hAnsi="Times New Roman" w:cs="Times New Roman"/>
            </w:rPr>
          </w:rPrChange>
        </w:rPr>
        <w:t>:</w:t>
      </w:r>
      <w:r w:rsidR="00496341" w:rsidRPr="00557BC1">
        <w:rPr>
          <w:rFonts w:ascii="Georgia" w:hAnsi="Georgia" w:cs="Times New Roman"/>
          <w:sz w:val="18"/>
          <w:szCs w:val="18"/>
          <w:rPrChange w:id="2162" w:author="Jackson Halpin" w:date="2025-06-11T14:21:00Z" w16du:dateUtc="2025-06-11T18:21:00Z">
            <w:rPr>
              <w:rFonts w:ascii="Times New Roman" w:hAnsi="Times New Roman" w:cs="Times New Roman"/>
            </w:rPr>
          </w:rPrChange>
        </w:rPr>
        <w:t xml:space="preserve"> </w:t>
      </w:r>
      <w:r w:rsidR="00741687" w:rsidRPr="00557BC1">
        <w:rPr>
          <w:rFonts w:ascii="Georgia" w:hAnsi="Georgia" w:cs="Times New Roman"/>
          <w:sz w:val="18"/>
          <w:szCs w:val="18"/>
          <w:rPrChange w:id="2163" w:author="Jackson Halpin" w:date="2025-06-11T14:21:00Z" w16du:dateUtc="2025-06-11T18:21:00Z">
            <w:rPr>
              <w:rFonts w:ascii="Times New Roman" w:hAnsi="Times New Roman" w:cs="Times New Roman"/>
            </w:rPr>
          </w:rPrChange>
        </w:rPr>
        <w:t>O</w:t>
      </w:r>
      <w:r w:rsidR="00496341" w:rsidRPr="00557BC1">
        <w:rPr>
          <w:rFonts w:ascii="Georgia" w:hAnsi="Georgia" w:cs="Times New Roman"/>
          <w:sz w:val="18"/>
          <w:szCs w:val="18"/>
          <w:rPrChange w:id="2164" w:author="Jackson Halpin" w:date="2025-06-11T14:21:00Z" w16du:dateUtc="2025-06-11T18:21:00Z">
            <w:rPr>
              <w:rFonts w:ascii="Times New Roman" w:hAnsi="Times New Roman" w:cs="Times New Roman"/>
            </w:rPr>
          </w:rPrChange>
        </w:rPr>
        <w:t xml:space="preserve">nly </w:t>
      </w:r>
      <w:r w:rsidR="00F23888" w:rsidRPr="00557BC1">
        <w:rPr>
          <w:rFonts w:ascii="Georgia" w:hAnsi="Georgia" w:cs="Times New Roman"/>
          <w:sz w:val="18"/>
          <w:szCs w:val="18"/>
          <w:rPrChange w:id="2165" w:author="Jackson Halpin" w:date="2025-06-11T14:21:00Z" w16du:dateUtc="2025-06-11T18:21:00Z">
            <w:rPr>
              <w:rFonts w:ascii="Times New Roman" w:hAnsi="Times New Roman" w:cs="Times New Roman"/>
            </w:rPr>
          </w:rPrChange>
        </w:rPr>
        <w:t>0.98%</w:t>
      </w:r>
      <w:r w:rsidR="00496341" w:rsidRPr="00557BC1">
        <w:rPr>
          <w:rFonts w:ascii="Georgia" w:hAnsi="Georgia" w:cs="Times New Roman"/>
          <w:sz w:val="18"/>
          <w:szCs w:val="18"/>
          <w:rPrChange w:id="2166" w:author="Jackson Halpin" w:date="2025-06-11T14:21:00Z" w16du:dateUtc="2025-06-11T18:21:00Z">
            <w:rPr>
              <w:rFonts w:ascii="Times New Roman" w:hAnsi="Times New Roman" w:cs="Times New Roman"/>
            </w:rPr>
          </w:rPrChange>
        </w:rPr>
        <w:t xml:space="preserve"> of cataloged </w:t>
      </w:r>
      <w:del w:id="2167" w:author="Jennifer Kosmatka" w:date="2025-05-31T18:10:00Z" w16du:dateUtc="2025-05-31T22:10:00Z">
        <w:r w:rsidR="00496341" w:rsidRPr="00557BC1" w:rsidDel="00D81C86">
          <w:rPr>
            <w:rFonts w:ascii="Georgia" w:hAnsi="Georgia" w:cs="Times New Roman"/>
            <w:sz w:val="18"/>
            <w:szCs w:val="18"/>
            <w:rPrChange w:id="2168" w:author="Jackson Halpin" w:date="2025-06-11T14:21:00Z" w16du:dateUtc="2025-06-11T18:21:00Z">
              <w:rPr>
                <w:rFonts w:ascii="Times New Roman" w:hAnsi="Times New Roman" w:cs="Times New Roman"/>
              </w:rPr>
            </w:rPrChange>
          </w:rPr>
          <w:delText xml:space="preserve">LIR </w:delText>
        </w:r>
      </w:del>
      <w:ins w:id="2169" w:author="Jennifer Kosmatka" w:date="2025-05-31T18:11:00Z" w16du:dateUtc="2025-05-31T22:11:00Z">
        <w:r w:rsidR="00D81C86" w:rsidRPr="00557BC1">
          <w:rPr>
            <w:rFonts w:ascii="Georgia" w:hAnsi="Georgia" w:cs="Times New Roman"/>
            <w:sz w:val="18"/>
            <w:szCs w:val="18"/>
            <w:rPrChange w:id="2170" w:author="Jackson Halpin" w:date="2025-06-11T14:21:00Z" w16du:dateUtc="2025-06-11T18:21:00Z">
              <w:rPr>
                <w:rFonts w:ascii="Times New Roman" w:hAnsi="Times New Roman" w:cs="Times New Roman"/>
              </w:rPr>
            </w:rPrChange>
          </w:rPr>
          <w:t>hAtg8</w:t>
        </w:r>
      </w:ins>
      <w:ins w:id="2171" w:author="Jennifer Kosmatka" w:date="2025-05-31T18:10:00Z" w16du:dateUtc="2025-05-31T22:10:00Z">
        <w:r w:rsidR="00D81C86" w:rsidRPr="00557BC1">
          <w:rPr>
            <w:rFonts w:ascii="Georgia" w:hAnsi="Georgia" w:cs="Times New Roman"/>
            <w:sz w:val="18"/>
            <w:szCs w:val="18"/>
            <w:rPrChange w:id="2172" w:author="Jackson Halpin" w:date="2025-06-11T14:21:00Z" w16du:dateUtc="2025-06-11T18:21:00Z">
              <w:rPr>
                <w:rFonts w:ascii="Times New Roman" w:hAnsi="Times New Roman" w:cs="Times New Roman"/>
              </w:rPr>
            </w:rPrChange>
          </w:rPr>
          <w:t xml:space="preserve"> </w:t>
        </w:r>
      </w:ins>
      <w:r w:rsidR="00496341" w:rsidRPr="00557BC1">
        <w:rPr>
          <w:rFonts w:ascii="Georgia" w:hAnsi="Georgia" w:cs="Times New Roman"/>
          <w:sz w:val="18"/>
          <w:szCs w:val="18"/>
          <w:rPrChange w:id="2173" w:author="Jackson Halpin" w:date="2025-06-11T14:21:00Z" w16du:dateUtc="2025-06-11T18:21:00Z">
            <w:rPr>
              <w:rFonts w:ascii="Times New Roman" w:hAnsi="Times New Roman" w:cs="Times New Roman"/>
            </w:rPr>
          </w:rPrChange>
        </w:rPr>
        <w:t>binding peptid</w:t>
      </w:r>
      <w:r w:rsidR="00F23888" w:rsidRPr="00557BC1">
        <w:rPr>
          <w:rFonts w:ascii="Georgia" w:hAnsi="Georgia" w:cs="Times New Roman"/>
          <w:sz w:val="18"/>
          <w:szCs w:val="18"/>
          <w:rPrChange w:id="2174" w:author="Jackson Halpin" w:date="2025-06-11T14:21:00Z" w16du:dateUtc="2025-06-11T18:21:00Z">
            <w:rPr>
              <w:rFonts w:ascii="Times New Roman" w:hAnsi="Times New Roman" w:cs="Times New Roman"/>
            </w:rPr>
          </w:rPrChange>
        </w:rPr>
        <w:t xml:space="preserve">es contain </w:t>
      </w:r>
      <w:r w:rsidR="00741687" w:rsidRPr="00557BC1">
        <w:rPr>
          <w:rFonts w:ascii="Georgia" w:hAnsi="Georgia" w:cs="Times New Roman"/>
          <w:sz w:val="18"/>
          <w:szCs w:val="18"/>
          <w:rPrChange w:id="2175" w:author="Jackson Halpin" w:date="2025-06-11T14:21:00Z" w16du:dateUtc="2025-06-11T18:21:00Z">
            <w:rPr>
              <w:rFonts w:ascii="Times New Roman" w:hAnsi="Times New Roman" w:cs="Times New Roman"/>
            </w:rPr>
          </w:rPrChange>
        </w:rPr>
        <w:t>the</w:t>
      </w:r>
      <w:r w:rsidR="00F23888" w:rsidRPr="00557BC1">
        <w:rPr>
          <w:rFonts w:ascii="Georgia" w:hAnsi="Georgia" w:cs="Times New Roman"/>
          <w:sz w:val="18"/>
          <w:szCs w:val="18"/>
          <w:rPrChange w:id="2176" w:author="Jackson Halpin" w:date="2025-06-11T14:21:00Z" w16du:dateUtc="2025-06-11T18:21:00Z">
            <w:rPr>
              <w:rFonts w:ascii="Times New Roman" w:hAnsi="Times New Roman" w:cs="Times New Roman"/>
            </w:rPr>
          </w:rPrChange>
        </w:rPr>
        <w:t xml:space="preserve"> motif [FWY]xx[FWY] </w:t>
      </w:r>
      <w:r w:rsidR="00F23888" w:rsidRPr="00557BC1">
        <w:rPr>
          <w:rFonts w:ascii="Georgia" w:hAnsi="Georgia" w:cs="Times New Roman"/>
          <w:sz w:val="18"/>
          <w:szCs w:val="18"/>
          <w:rPrChange w:id="2177" w:author="Jackson Halpin" w:date="2025-06-11T14:21:00Z" w16du:dateUtc="2025-06-11T18:21:00Z">
            <w:rPr>
              <w:rFonts w:ascii="Times New Roman" w:hAnsi="Times New Roman" w:cs="Times New Roman"/>
            </w:rPr>
          </w:rPrChange>
        </w:rPr>
        <w:fldChar w:fldCharType="begin"/>
      </w:r>
      <w:r w:rsidR="00F23888" w:rsidRPr="00557BC1">
        <w:rPr>
          <w:rFonts w:ascii="Georgia" w:hAnsi="Georgia" w:cs="Times New Roman"/>
          <w:sz w:val="18"/>
          <w:szCs w:val="18"/>
          <w:rPrChange w:id="2178" w:author="Jackson Halpin" w:date="2025-06-11T14:21:00Z" w16du:dateUtc="2025-06-11T18:21:00Z">
            <w:rPr>
              <w:rFonts w:ascii="Times New Roman" w:hAnsi="Times New Roman" w:cs="Times New Roman"/>
            </w:rPr>
          </w:rPrChange>
        </w:rPr>
        <w:instrText xml:space="preserve"> ADDIN ZOTERO_ITEM CSL_CITATION {"citationID":"EfU84VVR","properties":{"formattedCitation":"(Chatzichristofi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F23888" w:rsidRPr="00557BC1">
        <w:rPr>
          <w:rFonts w:ascii="Georgia" w:hAnsi="Georgia" w:cs="Times New Roman"/>
          <w:sz w:val="18"/>
          <w:szCs w:val="18"/>
          <w:rPrChange w:id="2179" w:author="Jackson Halpin" w:date="2025-06-11T14:21:00Z" w16du:dateUtc="2025-06-11T18:21:00Z">
            <w:rPr>
              <w:rFonts w:ascii="Times New Roman" w:hAnsi="Times New Roman" w:cs="Times New Roman"/>
            </w:rPr>
          </w:rPrChange>
        </w:rPr>
        <w:fldChar w:fldCharType="separate"/>
      </w:r>
      <w:r w:rsidR="00F23888" w:rsidRPr="00557BC1">
        <w:rPr>
          <w:rFonts w:ascii="Georgia" w:hAnsi="Georgia" w:cs="Times New Roman"/>
          <w:noProof/>
          <w:sz w:val="18"/>
          <w:szCs w:val="18"/>
          <w:rPrChange w:id="2180" w:author="Jackson Halpin" w:date="2025-06-11T14:21:00Z" w16du:dateUtc="2025-06-11T18:21:00Z">
            <w:rPr>
              <w:rFonts w:ascii="Times New Roman" w:hAnsi="Times New Roman" w:cs="Times New Roman"/>
              <w:noProof/>
            </w:rPr>
          </w:rPrChange>
        </w:rPr>
        <w:t>(Chatzichristofi et al. 2023)</w:t>
      </w:r>
      <w:r w:rsidR="00F23888" w:rsidRPr="00557BC1">
        <w:rPr>
          <w:rFonts w:ascii="Georgia" w:hAnsi="Georgia" w:cs="Times New Roman"/>
          <w:sz w:val="18"/>
          <w:szCs w:val="18"/>
          <w:rPrChange w:id="2181" w:author="Jackson Halpin" w:date="2025-06-11T14:21:00Z" w16du:dateUtc="2025-06-11T18:21:00Z">
            <w:rPr>
              <w:rFonts w:ascii="Times New Roman" w:hAnsi="Times New Roman" w:cs="Times New Roman"/>
            </w:rPr>
          </w:rPrChange>
        </w:rPr>
        <w:fldChar w:fldCharType="end"/>
      </w:r>
      <w:r w:rsidR="00496341" w:rsidRPr="00557BC1">
        <w:rPr>
          <w:rFonts w:ascii="Georgia" w:hAnsi="Georgia" w:cs="Times New Roman"/>
          <w:sz w:val="18"/>
          <w:szCs w:val="18"/>
          <w:rPrChange w:id="2182" w:author="Jackson Halpin" w:date="2025-06-11T14:21:00Z" w16du:dateUtc="2025-06-11T18:21:00Z">
            <w:rPr>
              <w:rFonts w:ascii="Times New Roman" w:hAnsi="Times New Roman" w:cs="Times New Roman"/>
            </w:rPr>
          </w:rPrChange>
        </w:rPr>
        <w:t xml:space="preserve">. </w:t>
      </w:r>
      <w:commentRangeStart w:id="2183"/>
      <w:commentRangeStart w:id="2184"/>
      <w:r w:rsidR="00A01D17" w:rsidRPr="00557BC1">
        <w:rPr>
          <w:rFonts w:ascii="Georgia" w:hAnsi="Georgia" w:cs="Times New Roman"/>
          <w:sz w:val="18"/>
          <w:szCs w:val="18"/>
          <w:rPrChange w:id="2185" w:author="Jackson Halpin" w:date="2025-06-11T14:21:00Z" w16du:dateUtc="2025-06-11T18:21:00Z">
            <w:rPr>
              <w:rFonts w:ascii="Times New Roman" w:hAnsi="Times New Roman" w:cs="Times New Roman"/>
            </w:rPr>
          </w:rPrChange>
        </w:rPr>
        <w:t xml:space="preserve">We additionally uncovered </w:t>
      </w:r>
      <w:del w:id="2186" w:author="Jennifer Kosmatka" w:date="2025-05-31T18:56:00Z" w16du:dateUtc="2025-05-31T22:56:00Z">
        <w:r w:rsidR="00A01D17" w:rsidRPr="00557BC1" w:rsidDel="00D81C86">
          <w:rPr>
            <w:rFonts w:ascii="Georgia" w:hAnsi="Georgia" w:cs="Times New Roman"/>
            <w:sz w:val="18"/>
            <w:szCs w:val="18"/>
            <w:rPrChange w:id="2187" w:author="Jackson Halpin" w:date="2025-06-11T14:21:00Z" w16du:dateUtc="2025-06-11T18:21:00Z">
              <w:rPr>
                <w:rFonts w:ascii="Times New Roman" w:hAnsi="Times New Roman" w:cs="Times New Roman"/>
              </w:rPr>
            </w:rPrChange>
          </w:rPr>
          <w:delText xml:space="preserve">YY </w:delText>
        </w:r>
      </w:del>
      <w:ins w:id="2188" w:author="Jennifer Kosmatka" w:date="2025-05-31T18:56:00Z" w16du:dateUtc="2025-05-31T22:56:00Z">
        <w:r w:rsidR="00D81C86" w:rsidRPr="00557BC1">
          <w:rPr>
            <w:rFonts w:ascii="Georgia" w:hAnsi="Georgia" w:cs="Times New Roman"/>
            <w:sz w:val="18"/>
            <w:szCs w:val="18"/>
            <w:rPrChange w:id="2189" w:author="Jackson Halpin" w:date="2025-06-11T14:21:00Z" w16du:dateUtc="2025-06-11T18:21:00Z">
              <w:rPr>
                <w:rFonts w:ascii="Times New Roman" w:hAnsi="Times New Roman" w:cs="Times New Roman"/>
              </w:rPr>
            </w:rPrChange>
          </w:rPr>
          <w:t xml:space="preserve">4 </w:t>
        </w:r>
      </w:ins>
      <w:r w:rsidR="00A01D17" w:rsidRPr="00557BC1">
        <w:rPr>
          <w:rFonts w:ascii="Georgia" w:hAnsi="Georgia" w:cs="Times New Roman"/>
          <w:sz w:val="18"/>
          <w:szCs w:val="18"/>
          <w:rPrChange w:id="2190" w:author="Jackson Halpin" w:date="2025-06-11T14:21:00Z" w16du:dateUtc="2025-06-11T18:21:00Z">
            <w:rPr>
              <w:rFonts w:ascii="Times New Roman" w:hAnsi="Times New Roman" w:cs="Times New Roman"/>
            </w:rPr>
          </w:rPrChange>
        </w:rPr>
        <w:t>peptides bearing a</w:t>
      </w:r>
      <w:r w:rsidR="008335F7" w:rsidRPr="00557BC1">
        <w:rPr>
          <w:rFonts w:ascii="Georgia" w:hAnsi="Georgia" w:cs="Times New Roman"/>
          <w:sz w:val="18"/>
          <w:szCs w:val="18"/>
          <w:rPrChange w:id="2191" w:author="Jackson Halpin" w:date="2025-06-11T14:21:00Z" w16du:dateUtc="2025-06-11T18:21:00Z">
            <w:rPr>
              <w:rFonts w:ascii="Times New Roman" w:hAnsi="Times New Roman" w:cs="Times New Roman"/>
            </w:rPr>
          </w:rPrChange>
        </w:rPr>
        <w:t xml:space="preserve"> variation on a </w:t>
      </w:r>
      <w:r w:rsidR="00A01D17" w:rsidRPr="00557BC1">
        <w:rPr>
          <w:rFonts w:ascii="Georgia" w:hAnsi="Georgia" w:cs="Times New Roman"/>
          <w:sz w:val="18"/>
          <w:szCs w:val="18"/>
          <w:rPrChange w:id="2192" w:author="Jackson Halpin" w:date="2025-06-11T14:21:00Z" w16du:dateUtc="2025-06-11T18:21:00Z">
            <w:rPr>
              <w:rFonts w:ascii="Times New Roman" w:hAnsi="Times New Roman" w:cs="Times New Roman"/>
            </w:rPr>
          </w:rPrChange>
        </w:rPr>
        <w:t xml:space="preserve">LIR motif in which the core hydrophobic residues were separated by either 3 or 4 </w:t>
      </w:r>
      <w:commentRangeStart w:id="2193"/>
      <w:ins w:id="2194" w:author="Jennifer Kosmatka" w:date="2025-05-31T18:56:00Z" w16du:dateUtc="2025-05-31T22:56:00Z">
        <w:r w:rsidR="00D81C86" w:rsidRPr="00557BC1">
          <w:rPr>
            <w:rFonts w:ascii="Georgia" w:hAnsi="Georgia" w:cs="Times New Roman"/>
            <w:sz w:val="18"/>
            <w:szCs w:val="18"/>
            <w:rPrChange w:id="2195" w:author="Jackson Halpin" w:date="2025-06-11T14:21:00Z" w16du:dateUtc="2025-06-11T18:21:00Z">
              <w:rPr>
                <w:rFonts w:ascii="Times New Roman" w:hAnsi="Times New Roman" w:cs="Times New Roman"/>
              </w:rPr>
            </w:rPrChange>
          </w:rPr>
          <w:t xml:space="preserve">acidic </w:t>
        </w:r>
      </w:ins>
      <w:commentRangeEnd w:id="2193"/>
      <w:ins w:id="2196" w:author="Jennifer Kosmatka" w:date="2025-05-31T22:01:00Z" w16du:dateUtc="2025-06-01T02:01:00Z">
        <w:r w:rsidR="00D81C86" w:rsidRPr="00557BC1">
          <w:rPr>
            <w:rStyle w:val="CommentReference"/>
            <w:rFonts w:ascii="Georgia" w:hAnsi="Georgia"/>
            <w:sz w:val="10"/>
            <w:szCs w:val="10"/>
            <w:rPrChange w:id="2197" w:author="Jackson Halpin" w:date="2025-06-11T14:21:00Z" w16du:dateUtc="2025-06-11T18:21:00Z">
              <w:rPr>
                <w:rStyle w:val="CommentReference"/>
              </w:rPr>
            </w:rPrChange>
          </w:rPr>
          <w:commentReference w:id="2193"/>
        </w:r>
      </w:ins>
      <w:r w:rsidR="00A01D17" w:rsidRPr="00557BC1">
        <w:rPr>
          <w:rFonts w:ascii="Georgia" w:hAnsi="Georgia" w:cs="Times New Roman"/>
          <w:sz w:val="18"/>
          <w:szCs w:val="18"/>
          <w:rPrChange w:id="2198" w:author="Jackson Halpin" w:date="2025-06-11T14:21:00Z" w16du:dateUtc="2025-06-11T18:21:00Z">
            <w:rPr>
              <w:rFonts w:ascii="Times New Roman" w:hAnsi="Times New Roman" w:cs="Times New Roman"/>
            </w:rPr>
          </w:rPrChange>
        </w:rPr>
        <w:t xml:space="preserve">amino acids. </w:t>
      </w:r>
      <w:commentRangeEnd w:id="2183"/>
      <w:r w:rsidR="00741687" w:rsidRPr="00557BC1">
        <w:rPr>
          <w:rStyle w:val="CommentReference"/>
          <w:rFonts w:ascii="Georgia" w:hAnsi="Georgia"/>
          <w:sz w:val="10"/>
          <w:szCs w:val="10"/>
          <w:rPrChange w:id="2199" w:author="Jackson Halpin" w:date="2025-06-11T14:21:00Z" w16du:dateUtc="2025-06-11T18:21:00Z">
            <w:rPr>
              <w:rStyle w:val="CommentReference"/>
            </w:rPr>
          </w:rPrChange>
        </w:rPr>
        <w:commentReference w:id="2183"/>
      </w:r>
      <w:commentRangeEnd w:id="2184"/>
      <w:r w:rsidR="00D81C86" w:rsidRPr="00557BC1">
        <w:rPr>
          <w:rStyle w:val="CommentReference"/>
          <w:rFonts w:ascii="Georgia" w:hAnsi="Georgia"/>
          <w:sz w:val="10"/>
          <w:szCs w:val="10"/>
          <w:rPrChange w:id="2200" w:author="Jackson Halpin" w:date="2025-06-11T14:21:00Z" w16du:dateUtc="2025-06-11T18:21:00Z">
            <w:rPr>
              <w:rStyle w:val="CommentReference"/>
            </w:rPr>
          </w:rPrChange>
        </w:rPr>
        <w:commentReference w:id="2184"/>
      </w:r>
      <w:commentRangeStart w:id="2201"/>
      <w:commentRangeStart w:id="2202"/>
      <w:commentRangeStart w:id="2203"/>
      <w:r w:rsidR="008335F7" w:rsidRPr="00557BC1">
        <w:rPr>
          <w:rFonts w:ascii="Georgia" w:hAnsi="Georgia" w:cs="Times New Roman"/>
          <w:sz w:val="18"/>
          <w:szCs w:val="18"/>
          <w:highlight w:val="green"/>
          <w:rPrChange w:id="2204" w:author="Jackson Halpin" w:date="2025-06-11T14:21:00Z" w16du:dateUtc="2025-06-11T18:21:00Z">
            <w:rPr>
              <w:rFonts w:ascii="Times New Roman" w:hAnsi="Times New Roman" w:cs="Times New Roman"/>
              <w:highlight w:val="green"/>
            </w:rPr>
          </w:rPrChange>
        </w:rPr>
        <w:t>S</w:t>
      </w:r>
      <w:r w:rsidR="00A01D17" w:rsidRPr="00557BC1">
        <w:rPr>
          <w:rFonts w:ascii="Georgia" w:hAnsi="Georgia" w:cs="Times New Roman"/>
          <w:sz w:val="18"/>
          <w:szCs w:val="18"/>
          <w:highlight w:val="green"/>
          <w:rPrChange w:id="2205" w:author="Jackson Halpin" w:date="2025-06-11T14:21:00Z" w16du:dateUtc="2025-06-11T18:21:00Z">
            <w:rPr>
              <w:rFonts w:ascii="Times New Roman" w:hAnsi="Times New Roman" w:cs="Times New Roman"/>
              <w:highlight w:val="green"/>
            </w:rPr>
          </w:rPrChange>
        </w:rPr>
        <w:t xml:space="preserve">uch </w:t>
      </w:r>
      <w:r w:rsidR="008335F7" w:rsidRPr="00557BC1">
        <w:rPr>
          <w:rFonts w:ascii="Georgia" w:hAnsi="Georgia" w:cs="Times New Roman"/>
          <w:sz w:val="18"/>
          <w:szCs w:val="18"/>
          <w:highlight w:val="green"/>
          <w:rPrChange w:id="2206" w:author="Jackson Halpin" w:date="2025-06-11T14:21:00Z" w16du:dateUtc="2025-06-11T18:21:00Z">
            <w:rPr>
              <w:rFonts w:ascii="Times New Roman" w:hAnsi="Times New Roman" w:cs="Times New Roman"/>
              <w:highlight w:val="green"/>
            </w:rPr>
          </w:rPrChange>
        </w:rPr>
        <w:t xml:space="preserve">altered </w:t>
      </w:r>
      <w:r w:rsidR="00A01D17" w:rsidRPr="00557BC1">
        <w:rPr>
          <w:rFonts w:ascii="Georgia" w:hAnsi="Georgia" w:cs="Times New Roman"/>
          <w:sz w:val="18"/>
          <w:szCs w:val="18"/>
          <w:highlight w:val="green"/>
          <w:rPrChange w:id="2207" w:author="Jackson Halpin" w:date="2025-06-11T14:21:00Z" w16du:dateUtc="2025-06-11T18:21:00Z">
            <w:rPr>
              <w:rFonts w:ascii="Times New Roman" w:hAnsi="Times New Roman" w:cs="Times New Roman"/>
              <w:highlight w:val="green"/>
            </w:rPr>
          </w:rPrChange>
        </w:rPr>
        <w:t xml:space="preserve">registers have been </w:t>
      </w:r>
      <w:del w:id="2208" w:author="Jennifer Kosmatka" w:date="2025-05-31T19:31:00Z" w16du:dateUtc="2025-05-31T23:31:00Z">
        <w:r w:rsidR="00A01D17" w:rsidRPr="00557BC1" w:rsidDel="00D81C86">
          <w:rPr>
            <w:rFonts w:ascii="Georgia" w:hAnsi="Georgia" w:cs="Times New Roman"/>
            <w:sz w:val="18"/>
            <w:szCs w:val="18"/>
            <w:highlight w:val="green"/>
            <w:rPrChange w:id="2209" w:author="Jackson Halpin" w:date="2025-06-11T14:21:00Z" w16du:dateUtc="2025-06-11T18:21:00Z">
              <w:rPr>
                <w:rFonts w:ascii="Times New Roman" w:hAnsi="Times New Roman" w:cs="Times New Roman"/>
                <w:highlight w:val="green"/>
              </w:rPr>
            </w:rPrChange>
          </w:rPr>
          <w:delText xml:space="preserve">occasionally </w:delText>
        </w:r>
      </w:del>
      <w:r w:rsidR="00A01D17" w:rsidRPr="00557BC1">
        <w:rPr>
          <w:rFonts w:ascii="Georgia" w:hAnsi="Georgia" w:cs="Times New Roman"/>
          <w:sz w:val="18"/>
          <w:szCs w:val="18"/>
          <w:highlight w:val="green"/>
          <w:rPrChange w:id="2210" w:author="Jackson Halpin" w:date="2025-06-11T14:21:00Z" w16du:dateUtc="2025-06-11T18:21:00Z">
            <w:rPr>
              <w:rFonts w:ascii="Times New Roman" w:hAnsi="Times New Roman" w:cs="Times New Roman"/>
              <w:highlight w:val="green"/>
            </w:rPr>
          </w:rPrChange>
        </w:rPr>
        <w:t xml:space="preserve">reported </w:t>
      </w:r>
      <w:r w:rsidR="00D81C86" w:rsidRPr="00557BC1">
        <w:rPr>
          <w:rFonts w:ascii="Georgia" w:hAnsi="Georgia" w:cs="Times New Roman"/>
          <w:sz w:val="18"/>
          <w:szCs w:val="18"/>
          <w:highlight w:val="green"/>
          <w:rPrChange w:id="2211" w:author="Jackson Halpin" w:date="2025-06-11T14:21:00Z" w16du:dateUtc="2025-06-11T18:21:00Z">
            <w:rPr>
              <w:rFonts w:ascii="Times New Roman" w:hAnsi="Times New Roman" w:cs="Times New Roman"/>
              <w:highlight w:val="green"/>
            </w:rPr>
          </w:rPrChange>
        </w:rPr>
        <w:fldChar w:fldCharType="begin"/>
      </w:r>
      <w:r w:rsidR="00D81C86" w:rsidRPr="00557BC1">
        <w:rPr>
          <w:rFonts w:ascii="Georgia" w:hAnsi="Georgia" w:cs="Times New Roman"/>
          <w:sz w:val="18"/>
          <w:szCs w:val="18"/>
          <w:highlight w:val="green"/>
          <w:rPrChange w:id="2212" w:author="Jackson Halpin" w:date="2025-06-11T14:21:00Z" w16du:dateUtc="2025-06-11T18:21:00Z">
            <w:rPr>
              <w:rFonts w:ascii="Times New Roman" w:hAnsi="Times New Roman" w:cs="Times New Roman"/>
              <w:highlight w:val="green"/>
            </w:rPr>
          </w:rPrChange>
        </w:rPr>
        <w:instrText xml:space="preserve"> ADDIN ZOTERO_ITEM CSL_CITATION {"citationID":"LJH5jfEp","properties":{"formattedCitation":"(Kn\\uc0\\u230{}velsrud et al. 2013)","plainCitation":"(Knævelsrud et al. 2013)","noteIndex":0},"citationItems":[{"id":136,"uris":["http://zotero.org/users/local/DUCgBsd9/items/CJI36FYT","http://zotero.org/users/14717947/items/CJI36FYT"],"itemData":{"id":136,"type":"article-journal","abstract":"The membrane remodeling events required for autophagosome biogenesis are still poorly understood. Because PX domain proteins mediate membrane remodeling and trafficking, we conducted an imaging-based siRNA screen for autophagosome formation targeting human PX proteins. The PX-BAR protein SNX18 was identified as a positive regulator of autophagosome formation, and its Drosophila melanogaster homologue SH3PX1 was found to be required for efficient autophagosome formation in the larval fat body. We show that SNX18 is required for recruitment of Atg16L1-positive recycling endosomes to a perinuclear area and for delivery of Atg16L1- and LC3-positive membranes to autophagosome precursors. We identify a direct interaction of SNX18 with LC3 and show that the pro-autophagic activity of SNX18 depends on its membrane binding and tubulation capacity. We also show that the function of SNX18 in membrane tubulation and autophagy is negatively regulated by phosphorylation of S233. We conclude that SNX18 promotes autophagosome formation by virtue of its ability to remodel membranes and provide membrane to forming autophagosomes.","container-title":"Journal of Cell Biology","DOI":"10.1083/jcb.201205129","ISSN":"1540-8140, 0021-9525","issue":"2","language":"en","page":"331-349","source":"DOI.org (Crossref)","title":"Membrane remodeling by the PX-BAR protein SNX18 promotes autophagosome formation","volume":"202","author":[{"family":"Knævelsrud","given":"Helene"},{"family":"Søreng","given":"Kristiane"},{"family":"Raiborg","given":"Camilla"},{"family":"Håberg","given":"Karin"},{"family":"Rasmuson","given":"Fredrik"},{"family":"Brech","given":"Andreas"},{"family":"Liestøl","given":"Knut"},{"family":"Rusten","given":"Tor Erik"},{"family":"Stenmark","given":"Harald"},{"family":"Neufeld","given":"Thomas P."},{"family":"Carlsson","given":"Sven R."},{"family":"Simonsen","given":"Anne"}],"issued":{"date-parts":[["2013",7,22]]}}}],"schema":"https://github.com/citation-style-language/schema/raw/master/csl-citation.json"} </w:instrText>
      </w:r>
      <w:r w:rsidR="00D81C86" w:rsidRPr="00557BC1">
        <w:rPr>
          <w:rFonts w:ascii="Georgia" w:hAnsi="Georgia" w:cs="Times New Roman"/>
          <w:sz w:val="18"/>
          <w:szCs w:val="18"/>
          <w:highlight w:val="green"/>
          <w:rPrChange w:id="2213" w:author="Jackson Halpin" w:date="2025-06-11T14:21:00Z" w16du:dateUtc="2025-06-11T18:21:00Z">
            <w:rPr>
              <w:rFonts w:ascii="Times New Roman" w:hAnsi="Times New Roman" w:cs="Times New Roman"/>
              <w:highlight w:val="green"/>
            </w:rPr>
          </w:rPrChange>
        </w:rPr>
        <w:fldChar w:fldCharType="separate"/>
      </w:r>
      <w:r w:rsidR="00D81C86" w:rsidRPr="00557BC1">
        <w:rPr>
          <w:rFonts w:ascii="Georgia" w:hAnsi="Georgia" w:cs="Times New Roman"/>
          <w:sz w:val="18"/>
          <w:szCs w:val="18"/>
          <w:rPrChange w:id="2214" w:author="Jackson Halpin" w:date="2025-06-11T14:21:00Z" w16du:dateUtc="2025-06-11T18:21:00Z">
            <w:rPr>
              <w:rFonts w:ascii="Times New Roman" w:hAnsi="Times New Roman" w:cs="Times New Roman"/>
            </w:rPr>
          </w:rPrChange>
        </w:rPr>
        <w:t>(Knævelsrud et al. 2013)</w:t>
      </w:r>
      <w:r w:rsidR="00D81C86" w:rsidRPr="00557BC1">
        <w:rPr>
          <w:rFonts w:ascii="Georgia" w:hAnsi="Georgia" w:cs="Times New Roman"/>
          <w:sz w:val="18"/>
          <w:szCs w:val="18"/>
          <w:highlight w:val="green"/>
          <w:rPrChange w:id="2215" w:author="Jackson Halpin" w:date="2025-06-11T14:21:00Z" w16du:dateUtc="2025-06-11T18:21:00Z">
            <w:rPr>
              <w:rFonts w:ascii="Times New Roman" w:hAnsi="Times New Roman" w:cs="Times New Roman"/>
              <w:highlight w:val="green"/>
            </w:rPr>
          </w:rPrChange>
        </w:rPr>
        <w:fldChar w:fldCharType="end"/>
      </w:r>
      <w:del w:id="2216" w:author="Jennifer Kosmatka" w:date="2025-05-31T19:31:00Z" w16du:dateUtc="2025-05-31T23:31:00Z">
        <w:r w:rsidR="00A01D17" w:rsidRPr="00557BC1" w:rsidDel="00D81C86">
          <w:rPr>
            <w:rFonts w:ascii="Georgia" w:hAnsi="Georgia" w:cs="Times New Roman"/>
            <w:sz w:val="18"/>
            <w:szCs w:val="18"/>
            <w:highlight w:val="green"/>
            <w:rPrChange w:id="2217" w:author="Jackson Halpin" w:date="2025-06-11T14:21:00Z" w16du:dateUtc="2025-06-11T18:21:00Z">
              <w:rPr>
                <w:rFonts w:ascii="Times New Roman" w:hAnsi="Times New Roman" w:cs="Times New Roman"/>
                <w:highlight w:val="green"/>
              </w:rPr>
            </w:rPrChange>
          </w:rPr>
          <w:delText>[REF]</w:delText>
        </w:r>
      </w:del>
      <w:ins w:id="2218" w:author="Jennifer Kosmatka" w:date="2025-05-31T18:57:00Z" w16du:dateUtc="2025-05-31T22:57:00Z">
        <w:r w:rsidR="00D81C86" w:rsidRPr="00557BC1">
          <w:rPr>
            <w:rFonts w:ascii="Georgia" w:hAnsi="Georgia" w:cs="Times New Roman"/>
            <w:sz w:val="18"/>
            <w:szCs w:val="18"/>
            <w:highlight w:val="green"/>
            <w:rPrChange w:id="2219" w:author="Jackson Halpin" w:date="2025-06-11T14:21:00Z" w16du:dateUtc="2025-06-11T18:21:00Z">
              <w:rPr>
                <w:rFonts w:ascii="Times New Roman" w:hAnsi="Times New Roman" w:cs="Times New Roman"/>
                <w:highlight w:val="green"/>
              </w:rPr>
            </w:rPrChange>
          </w:rPr>
          <w:t xml:space="preserve"> and identified in our screen</w:t>
        </w:r>
      </w:ins>
      <w:r w:rsidR="00A01D17" w:rsidRPr="00557BC1">
        <w:rPr>
          <w:rFonts w:ascii="Georgia" w:hAnsi="Georgia" w:cs="Times New Roman"/>
          <w:sz w:val="18"/>
          <w:szCs w:val="18"/>
          <w:highlight w:val="green"/>
          <w:rPrChange w:id="2220" w:author="Jackson Halpin" w:date="2025-06-11T14:21:00Z" w16du:dateUtc="2025-06-11T18:21:00Z">
            <w:rPr>
              <w:rFonts w:ascii="Times New Roman" w:hAnsi="Times New Roman" w:cs="Times New Roman"/>
              <w:highlight w:val="green"/>
            </w:rPr>
          </w:rPrChange>
        </w:rPr>
        <w:t xml:space="preserve">, </w:t>
      </w:r>
      <w:del w:id="2221" w:author="Jennifer Kosmatka" w:date="2025-06-10T13:48:00Z" w16du:dateUtc="2025-06-10T17:48:00Z">
        <w:r w:rsidR="00A01D17" w:rsidRPr="00557BC1" w:rsidDel="001E2589">
          <w:rPr>
            <w:rFonts w:ascii="Georgia" w:hAnsi="Georgia" w:cs="Times New Roman"/>
            <w:sz w:val="18"/>
            <w:szCs w:val="18"/>
            <w:highlight w:val="green"/>
            <w:rPrChange w:id="2222" w:author="Jackson Halpin" w:date="2025-06-11T14:21:00Z" w16du:dateUtc="2025-06-11T18:21:00Z">
              <w:rPr>
                <w:rFonts w:ascii="Times New Roman" w:hAnsi="Times New Roman" w:cs="Times New Roman"/>
                <w:highlight w:val="green"/>
              </w:rPr>
            </w:rPrChange>
          </w:rPr>
          <w:delText>but they are underrepresented in annotated binding libraries (</w:delText>
        </w:r>
      </w:del>
      <w:del w:id="2223" w:author="Jennifer Kosmatka" w:date="2025-05-31T21:59:00Z" w16du:dateUtc="2025-06-01T01:59:00Z">
        <w:r w:rsidR="00A01D17" w:rsidRPr="00557BC1" w:rsidDel="00D81C86">
          <w:rPr>
            <w:rFonts w:ascii="Georgia" w:hAnsi="Georgia" w:cs="Times New Roman"/>
            <w:sz w:val="18"/>
            <w:szCs w:val="18"/>
            <w:highlight w:val="green"/>
            <w:rPrChange w:id="2224" w:author="Jackson Halpin" w:date="2025-06-11T14:21:00Z" w16du:dateUtc="2025-06-11T18:21:00Z">
              <w:rPr>
                <w:rFonts w:ascii="Times New Roman" w:hAnsi="Times New Roman" w:cs="Times New Roman"/>
                <w:highlight w:val="green"/>
              </w:rPr>
            </w:rPrChange>
          </w:rPr>
          <w:delText>Y</w:delText>
        </w:r>
      </w:del>
      <w:del w:id="2225" w:author="Jennifer Kosmatka" w:date="2025-06-10T13:48:00Z" w16du:dateUtc="2025-06-10T17:48:00Z">
        <w:r w:rsidR="00A01D17" w:rsidRPr="00557BC1" w:rsidDel="001E2589">
          <w:rPr>
            <w:rFonts w:ascii="Georgia" w:hAnsi="Georgia" w:cs="Times New Roman"/>
            <w:sz w:val="18"/>
            <w:szCs w:val="18"/>
            <w:highlight w:val="green"/>
            <w:rPrChange w:id="2226" w:author="Jackson Halpin" w:date="2025-06-11T14:21:00Z" w16du:dateUtc="2025-06-11T18:21:00Z">
              <w:rPr>
                <w:rFonts w:ascii="Times New Roman" w:hAnsi="Times New Roman" w:cs="Times New Roman"/>
                <w:highlight w:val="green"/>
              </w:rPr>
            </w:rPrChange>
          </w:rPr>
          <w:delText>% in LIR</w:delText>
        </w:r>
      </w:del>
      <w:del w:id="2227" w:author="Jennifer Kosmatka" w:date="2025-05-31T22:00:00Z" w16du:dateUtc="2025-06-01T02:00:00Z">
        <w:r w:rsidR="00A01D17" w:rsidRPr="00557BC1" w:rsidDel="00D81C86">
          <w:rPr>
            <w:rFonts w:ascii="Georgia" w:hAnsi="Georgia" w:cs="Times New Roman"/>
            <w:sz w:val="18"/>
            <w:szCs w:val="18"/>
            <w:highlight w:val="green"/>
            <w:rPrChange w:id="2228" w:author="Jackson Halpin" w:date="2025-06-11T14:21:00Z" w16du:dateUtc="2025-06-11T18:21:00Z">
              <w:rPr>
                <w:rFonts w:ascii="Times New Roman" w:hAnsi="Times New Roman" w:cs="Times New Roman"/>
                <w:highlight w:val="green"/>
              </w:rPr>
            </w:rPrChange>
          </w:rPr>
          <w:delText xml:space="preserve"> </w:delText>
        </w:r>
      </w:del>
      <w:del w:id="2229" w:author="Jennifer Kosmatka" w:date="2025-06-10T13:48:00Z" w16du:dateUtc="2025-06-10T17:48:00Z">
        <w:r w:rsidR="00A01D17" w:rsidRPr="00557BC1" w:rsidDel="001E2589">
          <w:rPr>
            <w:rFonts w:ascii="Georgia" w:hAnsi="Georgia" w:cs="Times New Roman"/>
            <w:sz w:val="18"/>
            <w:szCs w:val="18"/>
            <w:highlight w:val="green"/>
            <w:rPrChange w:id="2230" w:author="Jackson Halpin" w:date="2025-06-11T14:21:00Z" w16du:dateUtc="2025-06-11T18:21:00Z">
              <w:rPr>
                <w:rFonts w:ascii="Times New Roman" w:hAnsi="Times New Roman" w:cs="Times New Roman"/>
                <w:highlight w:val="green"/>
              </w:rPr>
            </w:rPrChange>
          </w:rPr>
          <w:delText>Central) relative to the frequency we observe</w:delText>
        </w:r>
        <w:r w:rsidR="00741687" w:rsidRPr="00557BC1" w:rsidDel="001E2589">
          <w:rPr>
            <w:rFonts w:ascii="Georgia" w:hAnsi="Georgia" w:cs="Times New Roman"/>
            <w:sz w:val="18"/>
            <w:szCs w:val="18"/>
            <w:highlight w:val="green"/>
            <w:rPrChange w:id="2231" w:author="Jackson Halpin" w:date="2025-06-11T14:21:00Z" w16du:dateUtc="2025-06-11T18:21:00Z">
              <w:rPr>
                <w:rFonts w:ascii="Times New Roman" w:hAnsi="Times New Roman" w:cs="Times New Roman"/>
                <w:highlight w:val="green"/>
              </w:rPr>
            </w:rPrChange>
          </w:rPr>
          <w:delText>d</w:delText>
        </w:r>
        <w:r w:rsidR="00A01D17" w:rsidRPr="00557BC1" w:rsidDel="001E2589">
          <w:rPr>
            <w:rFonts w:ascii="Georgia" w:hAnsi="Georgia" w:cs="Times New Roman"/>
            <w:sz w:val="18"/>
            <w:szCs w:val="18"/>
            <w:highlight w:val="green"/>
            <w:rPrChange w:id="2232" w:author="Jackson Halpin" w:date="2025-06-11T14:21:00Z" w16du:dateUtc="2025-06-11T18:21:00Z">
              <w:rPr>
                <w:rFonts w:ascii="Times New Roman" w:hAnsi="Times New Roman" w:cs="Times New Roman"/>
                <w:highlight w:val="green"/>
              </w:rPr>
            </w:rPrChange>
          </w:rPr>
          <w:delText xml:space="preserve"> (</w:delText>
        </w:r>
      </w:del>
      <w:del w:id="2233" w:author="Jennifer Kosmatka" w:date="2025-05-31T22:09:00Z" w16du:dateUtc="2025-06-01T02:09:00Z">
        <w:r w:rsidR="00A01D17" w:rsidRPr="00557BC1" w:rsidDel="00D81C86">
          <w:rPr>
            <w:rFonts w:ascii="Georgia" w:hAnsi="Georgia" w:cs="Times New Roman"/>
            <w:sz w:val="18"/>
            <w:szCs w:val="18"/>
            <w:highlight w:val="green"/>
            <w:rPrChange w:id="2234" w:author="Jackson Halpin" w:date="2025-06-11T14:21:00Z" w16du:dateUtc="2025-06-11T18:21:00Z">
              <w:rPr>
                <w:rFonts w:ascii="Times New Roman" w:hAnsi="Times New Roman" w:cs="Times New Roman"/>
                <w:highlight w:val="green"/>
              </w:rPr>
            </w:rPrChange>
          </w:rPr>
          <w:delText>Z</w:delText>
        </w:r>
      </w:del>
      <w:del w:id="2235" w:author="Jennifer Kosmatka" w:date="2025-06-10T13:48:00Z" w16du:dateUtc="2025-06-10T17:48:00Z">
        <w:r w:rsidR="00A01D17" w:rsidRPr="00557BC1" w:rsidDel="001E2589">
          <w:rPr>
            <w:rFonts w:ascii="Georgia" w:hAnsi="Georgia" w:cs="Times New Roman"/>
            <w:sz w:val="18"/>
            <w:szCs w:val="18"/>
            <w:highlight w:val="green"/>
            <w:rPrChange w:id="2236" w:author="Jackson Halpin" w:date="2025-06-11T14:21:00Z" w16du:dateUtc="2025-06-11T18:21:00Z">
              <w:rPr>
                <w:rFonts w:ascii="Times New Roman" w:hAnsi="Times New Roman" w:cs="Times New Roman"/>
                <w:highlight w:val="green"/>
              </w:rPr>
            </w:rPrChange>
          </w:rPr>
          <w:delText>% of our highest enriching set).</w:delText>
        </w:r>
      </w:del>
      <w:ins w:id="2237" w:author="Jennifer Kosmatka" w:date="2025-06-10T13:48:00Z" w16du:dateUtc="2025-06-10T17:48:00Z">
        <w:r w:rsidR="001E2589" w:rsidRPr="00557BC1">
          <w:rPr>
            <w:rFonts w:ascii="Georgia" w:hAnsi="Georgia" w:cs="Times New Roman"/>
            <w:sz w:val="18"/>
            <w:szCs w:val="18"/>
            <w:highlight w:val="green"/>
            <w:rPrChange w:id="2238" w:author="Jackson Halpin" w:date="2025-06-11T14:21:00Z" w16du:dateUtc="2025-06-11T18:21:00Z">
              <w:rPr>
                <w:rFonts w:ascii="Times New Roman" w:hAnsi="Times New Roman" w:cs="Times New Roman"/>
                <w:highlight w:val="green"/>
              </w:rPr>
            </w:rPrChange>
          </w:rPr>
          <w:t>suggesting the possibility of them binding to LC3B.</w:t>
        </w:r>
      </w:ins>
      <w:r w:rsidR="00A01D17" w:rsidRPr="00557BC1">
        <w:rPr>
          <w:rFonts w:ascii="Georgia" w:hAnsi="Georgia" w:cs="Times New Roman"/>
          <w:sz w:val="18"/>
          <w:szCs w:val="18"/>
          <w:highlight w:val="green"/>
          <w:rPrChange w:id="2239" w:author="Jackson Halpin" w:date="2025-06-11T14:21:00Z" w16du:dateUtc="2025-06-11T18:21:00Z">
            <w:rPr>
              <w:rFonts w:ascii="Times New Roman" w:hAnsi="Times New Roman" w:cs="Times New Roman"/>
              <w:highlight w:val="green"/>
            </w:rPr>
          </w:rPrChange>
        </w:rPr>
        <w:t xml:space="preserve"> </w:t>
      </w:r>
      <w:r w:rsidR="00741687" w:rsidRPr="00557BC1">
        <w:rPr>
          <w:rFonts w:ascii="Georgia" w:hAnsi="Georgia" w:cs="Times New Roman"/>
          <w:sz w:val="18"/>
          <w:szCs w:val="18"/>
          <w:highlight w:val="green"/>
          <w:rPrChange w:id="2240" w:author="Jackson Halpin" w:date="2025-06-11T14:21:00Z" w16du:dateUtc="2025-06-11T18:21:00Z">
            <w:rPr>
              <w:rFonts w:ascii="Times New Roman" w:hAnsi="Times New Roman" w:cs="Times New Roman"/>
              <w:highlight w:val="green"/>
            </w:rPr>
          </w:rPrChange>
        </w:rPr>
        <w:t>Our</w:t>
      </w:r>
      <w:r w:rsidR="00A01D17" w:rsidRPr="00557BC1">
        <w:rPr>
          <w:rFonts w:ascii="Georgia" w:hAnsi="Georgia" w:cs="Times New Roman"/>
          <w:sz w:val="18"/>
          <w:szCs w:val="18"/>
          <w:highlight w:val="green"/>
          <w:rPrChange w:id="2241" w:author="Jackson Halpin" w:date="2025-06-11T14:21:00Z" w16du:dateUtc="2025-06-11T18:21:00Z">
            <w:rPr>
              <w:rFonts w:ascii="Times New Roman" w:hAnsi="Times New Roman" w:cs="Times New Roman"/>
              <w:highlight w:val="green"/>
            </w:rPr>
          </w:rPrChange>
        </w:rPr>
        <w:t xml:space="preserve"> observations </w:t>
      </w:r>
      <w:r w:rsidR="008335F7" w:rsidRPr="00557BC1">
        <w:rPr>
          <w:rFonts w:ascii="Georgia" w:hAnsi="Georgia" w:cs="Times New Roman"/>
          <w:sz w:val="18"/>
          <w:szCs w:val="18"/>
          <w:highlight w:val="green"/>
          <w:rPrChange w:id="2242" w:author="Jackson Halpin" w:date="2025-06-11T14:21:00Z" w16du:dateUtc="2025-06-11T18:21:00Z">
            <w:rPr>
              <w:rFonts w:ascii="Times New Roman" w:hAnsi="Times New Roman" w:cs="Times New Roman"/>
              <w:highlight w:val="green"/>
            </w:rPr>
          </w:rPrChange>
        </w:rPr>
        <w:t xml:space="preserve">extend </w:t>
      </w:r>
      <w:r w:rsidR="00A01D17" w:rsidRPr="00557BC1">
        <w:rPr>
          <w:rFonts w:ascii="Georgia" w:hAnsi="Georgia" w:cs="Times New Roman"/>
          <w:sz w:val="18"/>
          <w:szCs w:val="18"/>
          <w:highlight w:val="green"/>
          <w:rPrChange w:id="2243" w:author="Jackson Halpin" w:date="2025-06-11T14:21:00Z" w16du:dateUtc="2025-06-11T18:21:00Z">
            <w:rPr>
              <w:rFonts w:ascii="Times New Roman" w:hAnsi="Times New Roman" w:cs="Times New Roman"/>
              <w:highlight w:val="green"/>
            </w:rPr>
          </w:rPrChange>
        </w:rPr>
        <w:t xml:space="preserve">the allowable SLiM sequence space supporting binding to LC3B family members </w:t>
      </w:r>
      <w:commentRangeEnd w:id="2201"/>
      <w:r w:rsidR="00D81C86" w:rsidRPr="00557BC1">
        <w:rPr>
          <w:rStyle w:val="CommentReference"/>
          <w:rFonts w:ascii="Georgia" w:hAnsi="Georgia"/>
          <w:sz w:val="10"/>
          <w:szCs w:val="10"/>
          <w:rPrChange w:id="2244" w:author="Jackson Halpin" w:date="2025-06-11T14:21:00Z" w16du:dateUtc="2025-06-11T18:21:00Z">
            <w:rPr>
              <w:rStyle w:val="CommentReference"/>
            </w:rPr>
          </w:rPrChange>
        </w:rPr>
        <w:commentReference w:id="2201"/>
      </w:r>
      <w:commentRangeEnd w:id="2202"/>
      <w:r w:rsidR="00D81C86" w:rsidRPr="00557BC1">
        <w:rPr>
          <w:rStyle w:val="CommentReference"/>
          <w:rFonts w:ascii="Georgia" w:hAnsi="Georgia"/>
          <w:sz w:val="10"/>
          <w:szCs w:val="10"/>
          <w:rPrChange w:id="2245" w:author="Jackson Halpin" w:date="2025-06-11T14:21:00Z" w16du:dateUtc="2025-06-11T18:21:00Z">
            <w:rPr>
              <w:rStyle w:val="CommentReference"/>
            </w:rPr>
          </w:rPrChange>
        </w:rPr>
        <w:commentReference w:id="2202"/>
      </w:r>
      <w:commentRangeEnd w:id="2203"/>
      <w:r w:rsidR="001E2589" w:rsidRPr="00557BC1">
        <w:rPr>
          <w:rStyle w:val="CommentReference"/>
          <w:rFonts w:ascii="Georgia" w:hAnsi="Georgia"/>
          <w:sz w:val="10"/>
          <w:szCs w:val="10"/>
          <w:rPrChange w:id="2246" w:author="Jackson Halpin" w:date="2025-06-11T14:21:00Z" w16du:dateUtc="2025-06-11T18:21:00Z">
            <w:rPr>
              <w:rStyle w:val="CommentReference"/>
            </w:rPr>
          </w:rPrChange>
        </w:rPr>
        <w:commentReference w:id="2203"/>
      </w:r>
      <w:commentRangeStart w:id="2247"/>
      <w:r w:rsidR="00A01D17" w:rsidRPr="00557BC1">
        <w:rPr>
          <w:rFonts w:ascii="Georgia" w:hAnsi="Georgia" w:cs="Times New Roman"/>
          <w:sz w:val="18"/>
          <w:szCs w:val="18"/>
          <w:rPrChange w:id="2248" w:author="Jackson Halpin" w:date="2025-06-11T14:21:00Z" w16du:dateUtc="2025-06-11T18:21:00Z">
            <w:rPr>
              <w:rFonts w:ascii="Times New Roman" w:hAnsi="Times New Roman" w:cs="Times New Roman"/>
              <w:highlight w:val="green"/>
            </w:rPr>
          </w:rPrChange>
        </w:rPr>
        <w:t>and suggest that additional determinants, such</w:t>
      </w:r>
      <w:r w:rsidR="00A01D17" w:rsidRPr="00557BC1">
        <w:rPr>
          <w:rFonts w:ascii="Georgia" w:hAnsi="Georgia" w:cs="Times New Roman"/>
          <w:sz w:val="18"/>
          <w:szCs w:val="18"/>
          <w:rPrChange w:id="2249" w:author="Jackson Halpin" w:date="2025-06-11T14:21:00Z" w16du:dateUtc="2025-06-11T18:21:00Z">
            <w:rPr>
              <w:rFonts w:ascii="Times New Roman" w:hAnsi="Times New Roman" w:cs="Times New Roman"/>
            </w:rPr>
          </w:rPrChange>
        </w:rPr>
        <w:t xml:space="preserve"> as </w:t>
      </w:r>
      <w:del w:id="2250" w:author="Jennifer Kosmatka" w:date="2025-06-10T13:49:00Z" w16du:dateUtc="2025-06-10T17:49:00Z">
        <w:r w:rsidR="00A01D17" w:rsidRPr="00557BC1" w:rsidDel="001E2589">
          <w:rPr>
            <w:rFonts w:ascii="Georgia" w:hAnsi="Georgia" w:cs="Times New Roman"/>
            <w:sz w:val="18"/>
            <w:szCs w:val="18"/>
            <w:rPrChange w:id="2251" w:author="Jackson Halpin" w:date="2025-06-11T14:21:00Z" w16du:dateUtc="2025-06-11T18:21:00Z">
              <w:rPr>
                <w:rFonts w:ascii="Times New Roman" w:hAnsi="Times New Roman" w:cs="Times New Roman"/>
              </w:rPr>
            </w:rPrChange>
          </w:rPr>
          <w:delText xml:space="preserve">avidity [REF] or </w:delText>
        </w:r>
      </w:del>
      <w:r w:rsidR="00A01D17" w:rsidRPr="00557BC1">
        <w:rPr>
          <w:rFonts w:ascii="Georgia" w:hAnsi="Georgia" w:cs="Times New Roman"/>
          <w:sz w:val="18"/>
          <w:szCs w:val="18"/>
          <w:rPrChange w:id="2252" w:author="Jackson Halpin" w:date="2025-06-11T14:21:00Z" w16du:dateUtc="2025-06-11T18:21:00Z">
            <w:rPr>
              <w:rFonts w:ascii="Times New Roman" w:hAnsi="Times New Roman" w:cs="Times New Roman"/>
            </w:rPr>
          </w:rPrChange>
        </w:rPr>
        <w:t xml:space="preserve">local structure </w:t>
      </w:r>
      <w:commentRangeEnd w:id="2247"/>
      <w:r w:rsidR="00741687" w:rsidRPr="00557BC1">
        <w:rPr>
          <w:rStyle w:val="CommentReference"/>
          <w:rFonts w:ascii="Georgia" w:hAnsi="Georgia"/>
          <w:sz w:val="10"/>
          <w:szCs w:val="10"/>
          <w:rPrChange w:id="2253" w:author="Jackson Halpin" w:date="2025-06-11T14:21:00Z" w16du:dateUtc="2025-06-11T18:21:00Z">
            <w:rPr>
              <w:rStyle w:val="CommentReference"/>
            </w:rPr>
          </w:rPrChange>
        </w:rPr>
        <w:commentReference w:id="2247"/>
      </w:r>
      <w:r w:rsidR="00A01D17" w:rsidRPr="00557BC1">
        <w:rPr>
          <w:rFonts w:ascii="Georgia" w:hAnsi="Georgia" w:cs="Times New Roman"/>
          <w:sz w:val="18"/>
          <w:szCs w:val="18"/>
          <w:rPrChange w:id="2254" w:author="Jackson Halpin" w:date="2025-06-11T14:21:00Z" w16du:dateUtc="2025-06-11T18:21:00Z">
            <w:rPr>
              <w:rFonts w:ascii="Times New Roman" w:hAnsi="Times New Roman" w:cs="Times New Roman"/>
            </w:rPr>
          </w:rPrChange>
        </w:rPr>
        <w:t xml:space="preserve">likely define the </w:t>
      </w:r>
      <w:r w:rsidR="00741687" w:rsidRPr="00557BC1">
        <w:rPr>
          <w:rFonts w:ascii="Georgia" w:hAnsi="Georgia" w:cs="Times New Roman"/>
          <w:sz w:val="18"/>
          <w:szCs w:val="18"/>
          <w:rPrChange w:id="2255" w:author="Jackson Halpin" w:date="2025-06-11T14:21:00Z" w16du:dateUtc="2025-06-11T18:21:00Z">
            <w:rPr>
              <w:rFonts w:ascii="Times New Roman" w:hAnsi="Times New Roman" w:cs="Times New Roman"/>
            </w:rPr>
          </w:rPrChange>
        </w:rPr>
        <w:t xml:space="preserve">extent </w:t>
      </w:r>
      <w:r w:rsidR="00A01D17" w:rsidRPr="00557BC1">
        <w:rPr>
          <w:rFonts w:ascii="Georgia" w:hAnsi="Georgia" w:cs="Times New Roman"/>
          <w:sz w:val="18"/>
          <w:szCs w:val="18"/>
          <w:rPrChange w:id="2256" w:author="Jackson Halpin" w:date="2025-06-11T14:21:00Z" w16du:dateUtc="2025-06-11T18:21:00Z">
            <w:rPr>
              <w:rFonts w:ascii="Times New Roman" w:hAnsi="Times New Roman" w:cs="Times New Roman"/>
            </w:rPr>
          </w:rPrChange>
        </w:rPr>
        <w:t>of peptide engagement by LC3B.</w:t>
      </w:r>
    </w:p>
    <w:p w14:paraId="57B63371" w14:textId="4825C41D" w:rsidR="009F7639" w:rsidRPr="00557BC1" w:rsidRDefault="00437BE3" w:rsidP="00557BC1">
      <w:pPr>
        <w:ind w:firstLine="720"/>
        <w:jc w:val="both"/>
        <w:rPr>
          <w:rFonts w:ascii="Georgia" w:hAnsi="Georgia" w:cs="Times New Roman"/>
          <w:sz w:val="18"/>
          <w:szCs w:val="18"/>
          <w:rPrChange w:id="2257" w:author="Jackson Halpin" w:date="2025-06-11T14:21:00Z" w16du:dateUtc="2025-06-11T18:21:00Z">
            <w:rPr>
              <w:rFonts w:ascii="Times New Roman" w:hAnsi="Times New Roman" w:cs="Times New Roman"/>
            </w:rPr>
          </w:rPrChange>
        </w:rPr>
        <w:pPrChange w:id="2258"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2259" w:author="Jackson Halpin" w:date="2025-06-11T14:21:00Z" w16du:dateUtc="2025-06-11T18:21:00Z">
            <w:rPr>
              <w:rFonts w:ascii="Times New Roman" w:hAnsi="Times New Roman" w:cs="Times New Roman"/>
            </w:rPr>
          </w:rPrChange>
        </w:rPr>
        <w:t xml:space="preserve">Using an unbiased Motif Discovery and Enrichment Analysis (XSTREME) </w:t>
      </w:r>
      <w:r w:rsidRPr="00557BC1">
        <w:rPr>
          <w:rFonts w:ascii="Georgia" w:hAnsi="Georgia" w:cs="Times New Roman"/>
          <w:sz w:val="18"/>
          <w:szCs w:val="18"/>
          <w:rPrChange w:id="2260"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261" w:author="Jackson Halpin" w:date="2025-06-11T14:21:00Z" w16du:dateUtc="2025-06-11T18:21:00Z">
            <w:rPr>
              <w:rFonts w:ascii="Times New Roman" w:hAnsi="Times New Roman" w:cs="Times New Roman"/>
            </w:rPr>
          </w:rPrChange>
        </w:rPr>
        <w:instrText xml:space="preserve"> ADDIN ZOTERO_ITEM CSL_CITATION {"citationID":"ojOCDmeq","properties":{"formattedCitation":"(Grant and Bailey 2021)","plainCitation":"(Grant and Bailey 2021)","noteIndex":0},"citationItems":[{"id":132,"uris":["http://zotero.org/users/local/DUCgBsd9/items/A5MQHPVZ","http://zotero.org/users/14717947/items/A5MQHPVZ"],"itemData":{"id":132,"type":"article","abstract":"Abstract\n          \n            XSTREME is a web-based tool for performing comprehensive motif discovery and analysis in DNA, RNA or protein sequences, as well as in sequences in user-defined alphabets. It is designed for both very large and very small datasets. XSTREME is similar to the MEME-ChIP tool, but expands upon its capabilities in several ways. Like MEME-ChIP, XSTREME performs two types of\n            de novo\n            motif discovery, and also performs motif enrichment analysis of the input sequences using databases of known motifs. Unlike MEME-ChIP, which ranks motifs based on their enrichment in the\n            centers\n            of the input sequences, XSTREME uses enrichment\n            anywhere\n            in the sequences for this purpose. Consequently, XSTREME is more appropriate for motif-based analysis of sequences regardless of how the motifs are distributed within the sequences. XSTREME uses the MEME and STREME algorithms for motif discovery, and the recently developed SEA algorithm for motif enrichment analysis. The interactive HTML output produced by XSTREME includes highly accurate motif significance estimates, plots of the positional distribution of each motif, and histograms of the number of motif matches in each sequences. XSTREME is easy to use via its web server at\n            https://meme-suite.org\n            , and is fully integrated with the widely-used MEME Suite of sequence analysis tools, which can be freely downloaded at the same web site for non-commercial use.","DOI":"10.1101/2021.09.02.458722","language":"en","source":"Bioinformatics","title":"XSTREME: Comprehensive motif analysis of biological sequence datasets","title-short":"XSTREME","URL":"http://biorxiv.org/lookup/doi/10.1101/2021.09.02.458722","author":[{"family":"Grant","given":"Charles E."},{"family":"Bailey","given":"Timothy L."}],"accessed":{"date-parts":[["2024",5,27]]},"issued":{"date-parts":[["2021",9,3]]}}}],"schema":"https://github.com/citation-style-language/schema/raw/master/csl-citation.json"} </w:instrText>
      </w:r>
      <w:r w:rsidRPr="00557BC1">
        <w:rPr>
          <w:rFonts w:ascii="Georgia" w:hAnsi="Georgia" w:cs="Times New Roman"/>
          <w:sz w:val="18"/>
          <w:szCs w:val="18"/>
          <w:rPrChange w:id="2262" w:author="Jackson Halpin" w:date="2025-06-11T14:21:00Z" w16du:dateUtc="2025-06-11T18:21:00Z">
            <w:rPr>
              <w:rFonts w:ascii="Times New Roman" w:hAnsi="Times New Roman" w:cs="Times New Roman"/>
            </w:rPr>
          </w:rPrChange>
        </w:rPr>
        <w:fldChar w:fldCharType="separate"/>
      </w:r>
      <w:r w:rsidRPr="00557BC1">
        <w:rPr>
          <w:rFonts w:ascii="Georgia" w:hAnsi="Georgia" w:cs="Times New Roman"/>
          <w:noProof/>
          <w:sz w:val="18"/>
          <w:szCs w:val="18"/>
          <w:rPrChange w:id="2263" w:author="Jackson Halpin" w:date="2025-06-11T14:21:00Z" w16du:dateUtc="2025-06-11T18:21:00Z">
            <w:rPr>
              <w:rFonts w:ascii="Times New Roman" w:hAnsi="Times New Roman" w:cs="Times New Roman"/>
              <w:noProof/>
            </w:rPr>
          </w:rPrChange>
        </w:rPr>
        <w:t>(Grant and Bailey 2021)</w:t>
      </w:r>
      <w:r w:rsidRPr="00557BC1">
        <w:rPr>
          <w:rFonts w:ascii="Georgia" w:hAnsi="Georgia" w:cs="Times New Roman"/>
          <w:sz w:val="18"/>
          <w:szCs w:val="18"/>
          <w:rPrChange w:id="2264" w:author="Jackson Halpin" w:date="2025-06-11T14:21:00Z" w16du:dateUtc="2025-06-11T18:21:00Z">
            <w:rPr>
              <w:rFonts w:ascii="Times New Roman" w:hAnsi="Times New Roman" w:cs="Times New Roman"/>
            </w:rPr>
          </w:rPrChange>
        </w:rPr>
        <w:fldChar w:fldCharType="end"/>
      </w:r>
      <w:r w:rsidRPr="00557BC1">
        <w:rPr>
          <w:rFonts w:ascii="Georgia" w:hAnsi="Georgia" w:cs="Times New Roman"/>
          <w:sz w:val="18"/>
          <w:szCs w:val="18"/>
          <w:rPrChange w:id="2265" w:author="Jackson Halpin" w:date="2025-06-11T14:21:00Z" w16du:dateUtc="2025-06-11T18:21:00Z">
            <w:rPr>
              <w:rFonts w:ascii="Times New Roman" w:hAnsi="Times New Roman" w:cs="Times New Roman"/>
            </w:rPr>
          </w:rPrChange>
        </w:rPr>
        <w:t xml:space="preserve"> of our highest enriching peptide set, we identified the</w:t>
      </w:r>
      <w:ins w:id="2266" w:author="Jennifer Kosmatka" w:date="2025-06-10T13:50:00Z" w16du:dateUtc="2025-06-10T17:50:00Z">
        <w:r w:rsidR="001E2589" w:rsidRPr="00557BC1">
          <w:rPr>
            <w:rFonts w:ascii="Georgia" w:hAnsi="Georgia" w:cs="Times New Roman"/>
            <w:sz w:val="18"/>
            <w:szCs w:val="18"/>
            <w:rPrChange w:id="2267" w:author="Jackson Halpin" w:date="2025-06-11T14:21:00Z" w16du:dateUtc="2025-06-11T18:21:00Z">
              <w:rPr>
                <w:rFonts w:ascii="Times New Roman" w:hAnsi="Times New Roman" w:cs="Times New Roman"/>
              </w:rPr>
            </w:rPrChange>
          </w:rPr>
          <w:t xml:space="preserve"> high-affinity</w:t>
        </w:r>
      </w:ins>
      <w:r w:rsidRPr="00557BC1">
        <w:rPr>
          <w:rFonts w:ascii="Georgia" w:hAnsi="Georgia" w:cs="Times New Roman"/>
          <w:sz w:val="18"/>
          <w:szCs w:val="18"/>
          <w:rPrChange w:id="2268" w:author="Jackson Halpin" w:date="2025-06-11T14:21:00Z" w16du:dateUtc="2025-06-11T18:21:00Z">
            <w:rPr>
              <w:rFonts w:ascii="Times New Roman" w:hAnsi="Times New Roman" w:cs="Times New Roman"/>
            </w:rPr>
          </w:rPrChange>
        </w:rPr>
        <w:t xml:space="preserve"> </w:t>
      </w:r>
      <w:commentRangeStart w:id="2269"/>
      <w:commentRangeStart w:id="2270"/>
      <w:r w:rsidRPr="00557BC1">
        <w:rPr>
          <w:rFonts w:ascii="Georgia" w:hAnsi="Georgia" w:cs="Times New Roman"/>
          <w:sz w:val="18"/>
          <w:szCs w:val="18"/>
          <w:rPrChange w:id="2271" w:author="Jackson Halpin" w:date="2025-06-11T14:21:00Z" w16du:dateUtc="2025-06-11T18:21:00Z">
            <w:rPr>
              <w:rFonts w:ascii="Times New Roman" w:hAnsi="Times New Roman" w:cs="Times New Roman"/>
            </w:rPr>
          </w:rPrChange>
        </w:rPr>
        <w:t xml:space="preserve">motif </w:t>
      </w:r>
      <w:commentRangeEnd w:id="2269"/>
      <w:r w:rsidR="003C60F7" w:rsidRPr="00557BC1">
        <w:rPr>
          <w:rStyle w:val="CommentReference"/>
          <w:rFonts w:ascii="Georgia" w:hAnsi="Georgia"/>
          <w:sz w:val="10"/>
          <w:szCs w:val="10"/>
          <w:rPrChange w:id="2272" w:author="Jackson Halpin" w:date="2025-06-11T14:21:00Z" w16du:dateUtc="2025-06-11T18:21:00Z">
            <w:rPr>
              <w:rStyle w:val="CommentReference"/>
            </w:rPr>
          </w:rPrChange>
        </w:rPr>
        <w:commentReference w:id="2269"/>
      </w:r>
      <w:commentRangeEnd w:id="2270"/>
      <w:r w:rsidR="00D81C86" w:rsidRPr="00557BC1">
        <w:rPr>
          <w:rStyle w:val="CommentReference"/>
          <w:rFonts w:ascii="Georgia" w:hAnsi="Georgia"/>
          <w:sz w:val="10"/>
          <w:szCs w:val="10"/>
          <w:rPrChange w:id="2273" w:author="Jackson Halpin" w:date="2025-06-11T14:21:00Z" w16du:dateUtc="2025-06-11T18:21:00Z">
            <w:rPr>
              <w:rStyle w:val="CommentReference"/>
            </w:rPr>
          </w:rPrChange>
        </w:rPr>
        <w:commentReference w:id="2270"/>
      </w:r>
      <w:r w:rsidRPr="00557BC1">
        <w:rPr>
          <w:rFonts w:ascii="Georgia" w:hAnsi="Georgia" w:cs="Times New Roman"/>
          <w:sz w:val="18"/>
          <w:szCs w:val="18"/>
          <w:rPrChange w:id="2274" w:author="Jackson Halpin" w:date="2025-06-11T14:21:00Z" w16du:dateUtc="2025-06-11T18:21:00Z">
            <w:rPr>
              <w:rFonts w:ascii="Times New Roman" w:hAnsi="Times New Roman" w:cs="Times New Roman"/>
            </w:rPr>
          </w:rPrChange>
        </w:rPr>
        <w:t>[DE]-[ED]-[DE]-[WFY]-[E]-X-[LIVFM]</w:t>
      </w:r>
      <w:ins w:id="2275" w:author="Jennifer Kosmatka" w:date="2025-06-11T08:38:00Z" w16du:dateUtc="2025-06-11T12:38:00Z">
        <w:r w:rsidR="00D412A8" w:rsidRPr="00557BC1">
          <w:rPr>
            <w:rFonts w:ascii="Georgia" w:hAnsi="Georgia" w:cs="Times New Roman"/>
            <w:sz w:val="18"/>
            <w:szCs w:val="18"/>
            <w:rPrChange w:id="2276" w:author="Jackson Halpin" w:date="2025-06-11T14:21:00Z" w16du:dateUtc="2025-06-11T18:21:00Z">
              <w:rPr>
                <w:rFonts w:ascii="Times New Roman" w:hAnsi="Times New Roman" w:cs="Times New Roman"/>
              </w:rPr>
            </w:rPrChange>
          </w:rPr>
          <w:t xml:space="preserve">, </w:t>
        </w:r>
      </w:ins>
      <w:del w:id="2277" w:author="Jennifer Kosmatka" w:date="2025-06-11T08:38:00Z" w16du:dateUtc="2025-06-11T12:38:00Z">
        <w:r w:rsidRPr="00557BC1" w:rsidDel="00D412A8">
          <w:rPr>
            <w:rFonts w:ascii="Georgia" w:hAnsi="Georgia" w:cs="Times New Roman"/>
            <w:sz w:val="18"/>
            <w:szCs w:val="18"/>
            <w:rPrChange w:id="2278" w:author="Jackson Halpin" w:date="2025-06-11T14:21:00Z" w16du:dateUtc="2025-06-11T18:21:00Z">
              <w:rPr>
                <w:rFonts w:ascii="Times New Roman" w:hAnsi="Times New Roman" w:cs="Times New Roman"/>
              </w:rPr>
            </w:rPrChange>
          </w:rPr>
          <w:delText xml:space="preserve"> (</w:delText>
        </w:r>
        <w:r w:rsidRPr="00557BC1" w:rsidDel="00D412A8">
          <w:rPr>
            <w:rFonts w:ascii="Georgia" w:hAnsi="Georgia" w:cs="Times New Roman"/>
            <w:b/>
            <w:bCs/>
            <w:color w:val="000000" w:themeColor="text1"/>
            <w:sz w:val="18"/>
            <w:szCs w:val="18"/>
            <w:rPrChange w:id="2279" w:author="Jackson Halpin" w:date="2025-06-11T14:21:00Z" w16du:dateUtc="2025-06-11T18:21:00Z">
              <w:rPr>
                <w:rFonts w:ascii="Times New Roman" w:hAnsi="Times New Roman" w:cs="Times New Roman"/>
                <w:b/>
                <w:bCs/>
                <w:color w:val="000000" w:themeColor="text1"/>
              </w:rPr>
            </w:rPrChange>
          </w:rPr>
          <w:delText>Supplement</w:delText>
        </w:r>
        <w:r w:rsidR="00D26EFC" w:rsidRPr="00557BC1" w:rsidDel="00D412A8">
          <w:rPr>
            <w:rFonts w:ascii="Georgia" w:hAnsi="Georgia" w:cs="Times New Roman"/>
            <w:b/>
            <w:bCs/>
            <w:color w:val="000000" w:themeColor="text1"/>
            <w:sz w:val="18"/>
            <w:szCs w:val="18"/>
            <w:rPrChange w:id="2280" w:author="Jackson Halpin" w:date="2025-06-11T14:21:00Z" w16du:dateUtc="2025-06-11T18:21:00Z">
              <w:rPr>
                <w:rFonts w:ascii="Times New Roman" w:hAnsi="Times New Roman" w:cs="Times New Roman"/>
                <w:b/>
                <w:bCs/>
                <w:color w:val="000000" w:themeColor="text1"/>
              </w:rPr>
            </w:rPrChange>
          </w:rPr>
          <w:delText xml:space="preserve">al Figure </w:delText>
        </w:r>
        <w:r w:rsidR="00F44BE2" w:rsidRPr="00557BC1" w:rsidDel="00D412A8">
          <w:rPr>
            <w:rFonts w:ascii="Georgia" w:hAnsi="Georgia" w:cs="Times New Roman"/>
            <w:b/>
            <w:bCs/>
            <w:color w:val="000000" w:themeColor="text1"/>
            <w:sz w:val="18"/>
            <w:szCs w:val="18"/>
            <w:rPrChange w:id="2281" w:author="Jackson Halpin" w:date="2025-06-11T14:21:00Z" w16du:dateUtc="2025-06-11T18:21:00Z">
              <w:rPr>
                <w:rFonts w:ascii="Times New Roman" w:hAnsi="Times New Roman" w:cs="Times New Roman"/>
                <w:b/>
                <w:bCs/>
                <w:color w:val="000000" w:themeColor="text1"/>
              </w:rPr>
            </w:rPrChange>
          </w:rPr>
          <w:delText>10</w:delText>
        </w:r>
        <w:r w:rsidRPr="00557BC1" w:rsidDel="00D412A8">
          <w:rPr>
            <w:rFonts w:ascii="Georgia" w:hAnsi="Georgia" w:cs="Times New Roman"/>
            <w:sz w:val="18"/>
            <w:szCs w:val="18"/>
            <w:rPrChange w:id="2282" w:author="Jackson Halpin" w:date="2025-06-11T14:21:00Z" w16du:dateUtc="2025-06-11T18:21:00Z">
              <w:rPr>
                <w:rFonts w:ascii="Times New Roman" w:hAnsi="Times New Roman" w:cs="Times New Roman"/>
              </w:rPr>
            </w:rPrChange>
          </w:rPr>
          <w:delText xml:space="preserve">), </w:delText>
        </w:r>
      </w:del>
      <w:r w:rsidRPr="00557BC1">
        <w:rPr>
          <w:rFonts w:ascii="Georgia" w:hAnsi="Georgia" w:cs="Times New Roman"/>
          <w:sz w:val="18"/>
          <w:szCs w:val="18"/>
          <w:rPrChange w:id="2283" w:author="Jackson Halpin" w:date="2025-06-11T14:21:00Z" w16du:dateUtc="2025-06-11T18:21:00Z">
            <w:rPr>
              <w:rFonts w:ascii="Times New Roman" w:hAnsi="Times New Roman" w:cs="Times New Roman"/>
            </w:rPr>
          </w:rPrChange>
        </w:rPr>
        <w:t>which highlight</w:t>
      </w:r>
      <w:r w:rsidR="00741687" w:rsidRPr="00557BC1">
        <w:rPr>
          <w:rFonts w:ascii="Georgia" w:hAnsi="Georgia" w:cs="Times New Roman"/>
          <w:sz w:val="18"/>
          <w:szCs w:val="18"/>
          <w:rPrChange w:id="2284" w:author="Jackson Halpin" w:date="2025-06-11T14:21:00Z" w16du:dateUtc="2025-06-11T18:21:00Z">
            <w:rPr>
              <w:rFonts w:ascii="Times New Roman" w:hAnsi="Times New Roman" w:cs="Times New Roman"/>
            </w:rPr>
          </w:rPrChange>
        </w:rPr>
        <w:t>s</w:t>
      </w:r>
      <w:r w:rsidRPr="00557BC1">
        <w:rPr>
          <w:rFonts w:ascii="Georgia" w:hAnsi="Georgia" w:cs="Times New Roman"/>
          <w:sz w:val="18"/>
          <w:szCs w:val="18"/>
          <w:rPrChange w:id="2285" w:author="Jackson Halpin" w:date="2025-06-11T14:21:00Z" w16du:dateUtc="2025-06-11T18:21:00Z">
            <w:rPr>
              <w:rFonts w:ascii="Times New Roman" w:hAnsi="Times New Roman" w:cs="Times New Roman"/>
            </w:rPr>
          </w:rPrChange>
        </w:rPr>
        <w:t xml:space="preserve"> the generally beneficial impact of acidic residues in N-terminal positions X</w:t>
      </w:r>
      <w:r w:rsidRPr="00557BC1">
        <w:rPr>
          <w:rFonts w:ascii="Georgia" w:hAnsi="Georgia" w:cs="Times New Roman"/>
          <w:sz w:val="18"/>
          <w:szCs w:val="18"/>
          <w:vertAlign w:val="subscript"/>
          <w:rPrChange w:id="2286" w:author="Jackson Halpin" w:date="2025-06-11T14:21:00Z" w16du:dateUtc="2025-06-11T18:21:00Z">
            <w:rPr>
              <w:rFonts w:ascii="Times New Roman" w:hAnsi="Times New Roman" w:cs="Times New Roman"/>
              <w:vertAlign w:val="subscript"/>
            </w:rPr>
          </w:rPrChange>
        </w:rPr>
        <w:t>-3</w:t>
      </w:r>
      <w:r w:rsidRPr="00557BC1">
        <w:rPr>
          <w:rFonts w:ascii="Georgia" w:hAnsi="Georgia" w:cs="Times New Roman"/>
          <w:sz w:val="18"/>
          <w:szCs w:val="18"/>
          <w:rPrChange w:id="2287" w:author="Jackson Halpin" w:date="2025-06-11T14:21:00Z" w16du:dateUtc="2025-06-11T18:21:00Z">
            <w:rPr>
              <w:rFonts w:ascii="Times New Roman" w:hAnsi="Times New Roman" w:cs="Times New Roman"/>
            </w:rPr>
          </w:rPrChange>
        </w:rPr>
        <w:t xml:space="preserve"> through X</w:t>
      </w:r>
      <w:r w:rsidRPr="00557BC1">
        <w:rPr>
          <w:rFonts w:ascii="Georgia" w:hAnsi="Georgia" w:cs="Times New Roman"/>
          <w:sz w:val="18"/>
          <w:szCs w:val="18"/>
          <w:vertAlign w:val="subscript"/>
          <w:rPrChange w:id="2288" w:author="Jackson Halpin" w:date="2025-06-11T14:21:00Z" w16du:dateUtc="2025-06-11T18:21:00Z">
            <w:rPr>
              <w:rFonts w:ascii="Times New Roman" w:hAnsi="Times New Roman" w:cs="Times New Roman"/>
              <w:vertAlign w:val="subscript"/>
            </w:rPr>
          </w:rPrChange>
        </w:rPr>
        <w:t>-1</w:t>
      </w:r>
      <w:r w:rsidRPr="00557BC1">
        <w:rPr>
          <w:rFonts w:ascii="Georgia" w:hAnsi="Georgia" w:cs="Times New Roman"/>
          <w:sz w:val="18"/>
          <w:szCs w:val="18"/>
          <w:rPrChange w:id="2289" w:author="Jackson Halpin" w:date="2025-06-11T14:21:00Z" w16du:dateUtc="2025-06-11T18:21:00Z">
            <w:rPr>
              <w:rFonts w:ascii="Times New Roman" w:hAnsi="Times New Roman" w:cs="Times New Roman"/>
            </w:rPr>
          </w:rPrChange>
        </w:rPr>
        <w:t xml:space="preserve"> and </w:t>
      </w:r>
      <w:r w:rsidR="00741687" w:rsidRPr="00557BC1">
        <w:rPr>
          <w:rFonts w:ascii="Georgia" w:hAnsi="Georgia" w:cs="Times New Roman"/>
          <w:sz w:val="18"/>
          <w:szCs w:val="18"/>
          <w:rPrChange w:id="2290" w:author="Jackson Halpin" w:date="2025-06-11T14:21:00Z" w16du:dateUtc="2025-06-11T18:21:00Z">
            <w:rPr>
              <w:rFonts w:ascii="Times New Roman" w:hAnsi="Times New Roman" w:cs="Times New Roman"/>
            </w:rPr>
          </w:rPrChange>
        </w:rPr>
        <w:t xml:space="preserve">aligns with </w:t>
      </w:r>
      <w:r w:rsidRPr="00557BC1">
        <w:rPr>
          <w:rFonts w:ascii="Georgia" w:hAnsi="Georgia" w:cs="Times New Roman"/>
          <w:sz w:val="18"/>
          <w:szCs w:val="18"/>
          <w:rPrChange w:id="2291" w:author="Jackson Halpin" w:date="2025-06-11T14:21:00Z" w16du:dateUtc="2025-06-11T18:21:00Z">
            <w:rPr>
              <w:rFonts w:ascii="Times New Roman" w:hAnsi="Times New Roman" w:cs="Times New Roman"/>
            </w:rPr>
          </w:rPrChange>
        </w:rPr>
        <w:t>previous studies of individual peptides derived from FYCO1 and SQSTM1</w:t>
      </w:r>
      <w:r w:rsidR="004E40CD" w:rsidRPr="00557BC1">
        <w:rPr>
          <w:rFonts w:ascii="Georgia" w:hAnsi="Georgia" w:cs="Times New Roman"/>
          <w:sz w:val="18"/>
          <w:szCs w:val="18"/>
          <w:rPrChange w:id="2292" w:author="Jackson Halpin" w:date="2025-06-11T14:21:00Z" w16du:dateUtc="2025-06-11T18:21:00Z">
            <w:rPr>
              <w:rFonts w:ascii="Times New Roman" w:hAnsi="Times New Roman" w:cs="Times New Roman"/>
            </w:rPr>
          </w:rPrChange>
        </w:rPr>
        <w:t xml:space="preserve">, for which </w:t>
      </w:r>
      <w:r w:rsidRPr="00557BC1">
        <w:rPr>
          <w:rFonts w:ascii="Georgia" w:hAnsi="Georgia" w:cs="Times New Roman"/>
          <w:sz w:val="18"/>
          <w:szCs w:val="18"/>
          <w:rPrChange w:id="2293" w:author="Jackson Halpin" w:date="2025-06-11T14:21:00Z" w16du:dateUtc="2025-06-11T18:21:00Z">
            <w:rPr>
              <w:rFonts w:ascii="Times New Roman" w:hAnsi="Times New Roman" w:cs="Times New Roman"/>
            </w:rPr>
          </w:rPrChange>
        </w:rPr>
        <w:t xml:space="preserve">LC3B binding is potentiated by N-terminal acidic residues </w:t>
      </w:r>
      <w:r w:rsidRPr="00557BC1">
        <w:rPr>
          <w:rFonts w:ascii="Georgia" w:hAnsi="Georgia" w:cs="Times New Roman"/>
          <w:sz w:val="18"/>
          <w:szCs w:val="18"/>
          <w:rPrChange w:id="2294"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295" w:author="Jackson Halpin" w:date="2025-06-11T14:21:00Z" w16du:dateUtc="2025-06-11T18:21:00Z">
            <w:rPr>
              <w:rFonts w:ascii="Times New Roman" w:hAnsi="Times New Roman" w:cs="Times New Roman"/>
            </w:rPr>
          </w:rPrChange>
        </w:rPr>
        <w:instrText xml:space="preserve"> ADDIN ZOTERO_ITEM CSL_CITATION {"citationID":"iYwM2VLG","properties":{"formattedCitation":"(Pankiv et al. 2007)","plainCitation":"(Pankiv et al. 2007)","noteIndex":0},"citationItems":[{"id":101,"uris":["http://zotero.org/users/14717947/items/CA6E9VED"],"itemData":{"id":101,"type":"article-journal","container-title":"Journal of Biological Chemistry","DOI":"10.1074/jbc.M702824200","ISSN":"00219258","issue":"33","journalAbbreviation":"Journal of Biological Chemistry","language":"en","page":"24131-24145","source":"DOI.org (Crossref)","title":"p62/SQSTM1 Binds Directly to Atg8/LC3 to Facilitate Degradation of Ubiquitinated Protein Aggregates by Autophagy","volume":"282","author":[{"family":"Pankiv","given":"Serhiy"},{"family":"Clausen","given":"Terje Høyvarde"},{"family":"Lamark","given":"Trond"},{"family":"Brech","given":"Andreas"},{"family":"Bruun","given":"Jack-Ansgar"},{"family":"Outzen","given":"Heidi"},{"family":"Øvervatn","given":"Aud"},{"family":"Bjørkøy","given":"Geir"},{"family":"Johansen","given":"Terje"}],"issued":{"date-parts":[["2007",8]]}}}],"schema":"https://github.com/citation-style-language/schema/raw/master/csl-citation.json"} </w:instrText>
      </w:r>
      <w:r w:rsidRPr="00557BC1">
        <w:rPr>
          <w:rFonts w:ascii="Georgia" w:hAnsi="Georgia" w:cs="Times New Roman"/>
          <w:sz w:val="18"/>
          <w:szCs w:val="18"/>
          <w:rPrChange w:id="2296" w:author="Jackson Halpin" w:date="2025-06-11T14:21:00Z" w16du:dateUtc="2025-06-11T18:21:00Z">
            <w:rPr>
              <w:rFonts w:ascii="Times New Roman" w:hAnsi="Times New Roman" w:cs="Times New Roman"/>
            </w:rPr>
          </w:rPrChange>
        </w:rPr>
        <w:fldChar w:fldCharType="separate"/>
      </w:r>
      <w:r w:rsidRPr="00557BC1">
        <w:rPr>
          <w:rFonts w:ascii="Georgia" w:hAnsi="Georgia" w:cs="Times New Roman"/>
          <w:noProof/>
          <w:sz w:val="18"/>
          <w:szCs w:val="18"/>
          <w:rPrChange w:id="2297" w:author="Jackson Halpin" w:date="2025-06-11T14:21:00Z" w16du:dateUtc="2025-06-11T18:21:00Z">
            <w:rPr>
              <w:rFonts w:ascii="Times New Roman" w:hAnsi="Times New Roman" w:cs="Times New Roman"/>
              <w:noProof/>
            </w:rPr>
          </w:rPrChange>
        </w:rPr>
        <w:t>(Pankiv et al. 2007)</w:t>
      </w:r>
      <w:r w:rsidRPr="00557BC1">
        <w:rPr>
          <w:rFonts w:ascii="Georgia" w:hAnsi="Georgia" w:cs="Times New Roman"/>
          <w:sz w:val="18"/>
          <w:szCs w:val="18"/>
          <w:rPrChange w:id="2298" w:author="Jackson Halpin" w:date="2025-06-11T14:21:00Z" w16du:dateUtc="2025-06-11T18:21:00Z">
            <w:rPr>
              <w:rFonts w:ascii="Times New Roman" w:hAnsi="Times New Roman" w:cs="Times New Roman"/>
            </w:rPr>
          </w:rPrChange>
        </w:rPr>
        <w:fldChar w:fldCharType="end"/>
      </w:r>
      <w:r w:rsidRPr="00557BC1">
        <w:rPr>
          <w:rFonts w:ascii="Georgia" w:hAnsi="Georgia" w:cs="Times New Roman"/>
          <w:sz w:val="18"/>
          <w:szCs w:val="18"/>
          <w:rPrChange w:id="2299" w:author="Jackson Halpin" w:date="2025-06-11T14:21:00Z" w16du:dateUtc="2025-06-11T18:21:00Z">
            <w:rPr>
              <w:rFonts w:ascii="Times New Roman" w:hAnsi="Times New Roman" w:cs="Times New Roman"/>
            </w:rPr>
          </w:rPrChange>
        </w:rPr>
        <w:t xml:space="preserve">. Further, through biochemical binding assays </w:t>
      </w:r>
      <w:r w:rsidR="008938D4" w:rsidRPr="00557BC1">
        <w:rPr>
          <w:rFonts w:ascii="Georgia" w:hAnsi="Georgia" w:cs="Times New Roman"/>
          <w:sz w:val="18"/>
          <w:szCs w:val="18"/>
          <w:rPrChange w:id="2300" w:author="Jackson Halpin" w:date="2025-06-11T14:21:00Z" w16du:dateUtc="2025-06-11T18:21:00Z">
            <w:rPr>
              <w:rFonts w:ascii="Times New Roman" w:hAnsi="Times New Roman" w:cs="Times New Roman"/>
            </w:rPr>
          </w:rPrChange>
        </w:rPr>
        <w:t>that tested the effects of mutations</w:t>
      </w:r>
      <w:r w:rsidRPr="00557BC1">
        <w:rPr>
          <w:rFonts w:ascii="Georgia" w:hAnsi="Georgia" w:cs="Times New Roman"/>
          <w:sz w:val="18"/>
          <w:szCs w:val="18"/>
          <w:rPrChange w:id="2301" w:author="Jackson Halpin" w:date="2025-06-11T14:21:00Z" w16du:dateUtc="2025-06-11T18:21:00Z">
            <w:rPr>
              <w:rFonts w:ascii="Times New Roman" w:hAnsi="Times New Roman" w:cs="Times New Roman"/>
            </w:rPr>
          </w:rPrChange>
        </w:rPr>
        <w:t xml:space="preserve"> targeting this region, we found </w:t>
      </w:r>
      <w:r w:rsidR="008938D4" w:rsidRPr="00557BC1">
        <w:rPr>
          <w:rFonts w:ascii="Georgia" w:hAnsi="Georgia" w:cs="Times New Roman"/>
          <w:sz w:val="18"/>
          <w:szCs w:val="18"/>
          <w:rPrChange w:id="2302" w:author="Jackson Halpin" w:date="2025-06-11T14:21:00Z" w16du:dateUtc="2025-06-11T18:21:00Z">
            <w:rPr>
              <w:rFonts w:ascii="Times New Roman" w:hAnsi="Times New Roman" w:cs="Times New Roman"/>
            </w:rPr>
          </w:rPrChange>
        </w:rPr>
        <w:t xml:space="preserve">that </w:t>
      </w:r>
      <w:r w:rsidR="00A01D17" w:rsidRPr="00557BC1">
        <w:rPr>
          <w:rFonts w:ascii="Georgia" w:hAnsi="Georgia" w:cs="Times New Roman"/>
          <w:sz w:val="18"/>
          <w:szCs w:val="18"/>
          <w:rPrChange w:id="2303" w:author="Jackson Halpin" w:date="2025-06-11T14:21:00Z" w16du:dateUtc="2025-06-11T18:21:00Z">
            <w:rPr>
              <w:rFonts w:ascii="Times New Roman" w:hAnsi="Times New Roman" w:cs="Times New Roman"/>
            </w:rPr>
          </w:rPrChange>
        </w:rPr>
        <w:t xml:space="preserve">N-terminal </w:t>
      </w:r>
      <w:r w:rsidR="00142FC2" w:rsidRPr="00557BC1">
        <w:rPr>
          <w:rFonts w:ascii="Georgia" w:hAnsi="Georgia" w:cs="Times New Roman"/>
          <w:sz w:val="18"/>
          <w:szCs w:val="18"/>
          <w:rPrChange w:id="2304" w:author="Jackson Halpin" w:date="2025-06-11T14:21:00Z" w16du:dateUtc="2025-06-11T18:21:00Z">
            <w:rPr>
              <w:rFonts w:ascii="Times New Roman" w:hAnsi="Times New Roman" w:cs="Times New Roman"/>
            </w:rPr>
          </w:rPrChange>
        </w:rPr>
        <w:t>acidic residues generally improved binding affinity, without a strict position-specific dependence</w:t>
      </w:r>
      <w:r w:rsidRPr="00557BC1">
        <w:rPr>
          <w:rFonts w:ascii="Georgia" w:hAnsi="Georgia" w:cs="Times New Roman"/>
          <w:sz w:val="18"/>
          <w:szCs w:val="18"/>
          <w:rPrChange w:id="2305" w:author="Jackson Halpin" w:date="2025-06-11T14:21:00Z" w16du:dateUtc="2025-06-11T18:21:00Z">
            <w:rPr>
              <w:rFonts w:ascii="Times New Roman" w:hAnsi="Times New Roman" w:cs="Times New Roman"/>
            </w:rPr>
          </w:rPrChange>
        </w:rPr>
        <w:t xml:space="preserve">. </w:t>
      </w:r>
      <w:r w:rsidR="00142FC2" w:rsidRPr="00557BC1">
        <w:rPr>
          <w:rFonts w:ascii="Georgia" w:hAnsi="Georgia" w:cs="Times New Roman"/>
          <w:sz w:val="18"/>
          <w:szCs w:val="18"/>
          <w:rPrChange w:id="2306" w:author="Jackson Halpin" w:date="2025-06-11T14:21:00Z" w16du:dateUtc="2025-06-11T18:21:00Z">
            <w:rPr>
              <w:rFonts w:ascii="Times New Roman" w:hAnsi="Times New Roman" w:cs="Times New Roman"/>
            </w:rPr>
          </w:rPrChange>
        </w:rPr>
        <w:t xml:space="preserve">We </w:t>
      </w:r>
      <w:r w:rsidR="008938D4" w:rsidRPr="00557BC1">
        <w:rPr>
          <w:rFonts w:ascii="Georgia" w:hAnsi="Georgia" w:cs="Times New Roman"/>
          <w:sz w:val="18"/>
          <w:szCs w:val="18"/>
          <w:rPrChange w:id="2307" w:author="Jackson Halpin" w:date="2025-06-11T14:21:00Z" w16du:dateUtc="2025-06-11T18:21:00Z">
            <w:rPr>
              <w:rFonts w:ascii="Times New Roman" w:hAnsi="Times New Roman" w:cs="Times New Roman"/>
            </w:rPr>
          </w:rPrChange>
        </w:rPr>
        <w:t xml:space="preserve">note </w:t>
      </w:r>
      <w:r w:rsidR="00142FC2" w:rsidRPr="00557BC1">
        <w:rPr>
          <w:rFonts w:ascii="Georgia" w:hAnsi="Georgia" w:cs="Times New Roman"/>
          <w:sz w:val="18"/>
          <w:szCs w:val="18"/>
          <w:rPrChange w:id="2308" w:author="Jackson Halpin" w:date="2025-06-11T14:21:00Z" w16du:dateUtc="2025-06-11T18:21:00Z">
            <w:rPr>
              <w:rFonts w:ascii="Times New Roman" w:hAnsi="Times New Roman" w:cs="Times New Roman"/>
            </w:rPr>
          </w:rPrChange>
        </w:rPr>
        <w:t xml:space="preserve">that </w:t>
      </w:r>
      <w:r w:rsidR="009F7639" w:rsidRPr="00557BC1">
        <w:rPr>
          <w:rFonts w:ascii="Georgia" w:hAnsi="Georgia" w:cs="Times New Roman"/>
          <w:sz w:val="18"/>
          <w:szCs w:val="18"/>
          <w:rPrChange w:id="2309" w:author="Jackson Halpin" w:date="2025-06-11T14:21:00Z" w16du:dateUtc="2025-06-11T18:21:00Z">
            <w:rPr>
              <w:rFonts w:ascii="Times New Roman" w:hAnsi="Times New Roman" w:cs="Times New Roman"/>
            </w:rPr>
          </w:rPrChange>
        </w:rPr>
        <w:t xml:space="preserve">enrichment of acidic residues in the highest affinity binders </w:t>
      </w:r>
      <w:r w:rsidR="00A01D17" w:rsidRPr="00557BC1">
        <w:rPr>
          <w:rFonts w:ascii="Georgia" w:hAnsi="Georgia" w:cs="Times New Roman"/>
          <w:sz w:val="18"/>
          <w:szCs w:val="18"/>
          <w:rPrChange w:id="2310" w:author="Jackson Halpin" w:date="2025-06-11T14:21:00Z" w16du:dateUtc="2025-06-11T18:21:00Z">
            <w:rPr>
              <w:rFonts w:ascii="Times New Roman" w:hAnsi="Times New Roman" w:cs="Times New Roman"/>
            </w:rPr>
          </w:rPrChange>
        </w:rPr>
        <w:t xml:space="preserve">is </w:t>
      </w:r>
      <w:r w:rsidR="009F7639" w:rsidRPr="00557BC1">
        <w:rPr>
          <w:rFonts w:ascii="Georgia" w:hAnsi="Georgia" w:cs="Times New Roman"/>
          <w:sz w:val="18"/>
          <w:szCs w:val="18"/>
          <w:rPrChange w:id="2311" w:author="Jackson Halpin" w:date="2025-06-11T14:21:00Z" w16du:dateUtc="2025-06-11T18:21:00Z">
            <w:rPr>
              <w:rFonts w:ascii="Times New Roman" w:hAnsi="Times New Roman" w:cs="Times New Roman"/>
            </w:rPr>
          </w:rPrChange>
        </w:rPr>
        <w:t xml:space="preserve">consistent with a </w:t>
      </w:r>
      <w:commentRangeStart w:id="2312"/>
      <w:r w:rsidR="009F7639" w:rsidRPr="00557BC1">
        <w:rPr>
          <w:rFonts w:ascii="Georgia" w:hAnsi="Georgia" w:cs="Times New Roman"/>
          <w:sz w:val="18"/>
          <w:szCs w:val="18"/>
          <w:rPrChange w:id="2313" w:author="Jackson Halpin" w:date="2025-06-11T14:21:00Z" w16du:dateUtc="2025-06-11T18:21:00Z">
            <w:rPr>
              <w:rFonts w:ascii="Times New Roman" w:hAnsi="Times New Roman" w:cs="Times New Roman"/>
            </w:rPr>
          </w:rPrChange>
        </w:rPr>
        <w:t>reported affinity-enhancing role for phosphorylated serine and threonine</w:t>
      </w:r>
      <w:r w:rsidR="00A23DD8" w:rsidRPr="00557BC1">
        <w:rPr>
          <w:rFonts w:ascii="Georgia" w:hAnsi="Georgia" w:cs="Times New Roman"/>
          <w:sz w:val="18"/>
          <w:szCs w:val="18"/>
          <w:rPrChange w:id="2314" w:author="Jackson Halpin" w:date="2025-06-11T14:21:00Z" w16du:dateUtc="2025-06-11T18:21:00Z">
            <w:rPr>
              <w:rFonts w:ascii="Times New Roman" w:hAnsi="Times New Roman" w:cs="Times New Roman"/>
            </w:rPr>
          </w:rPrChange>
        </w:rPr>
        <w:t xml:space="preserve"> residues</w:t>
      </w:r>
      <w:r w:rsidR="009F7639" w:rsidRPr="00557BC1">
        <w:rPr>
          <w:rFonts w:ascii="Georgia" w:hAnsi="Georgia" w:cs="Times New Roman"/>
          <w:sz w:val="18"/>
          <w:szCs w:val="18"/>
          <w:rPrChange w:id="2315" w:author="Jackson Halpin" w:date="2025-06-11T14:21:00Z" w16du:dateUtc="2025-06-11T18:21:00Z">
            <w:rPr>
              <w:rFonts w:ascii="Times New Roman" w:hAnsi="Times New Roman" w:cs="Times New Roman"/>
            </w:rPr>
          </w:rPrChange>
        </w:rPr>
        <w:t xml:space="preserve"> </w:t>
      </w:r>
      <w:commentRangeEnd w:id="2312"/>
      <w:r w:rsidR="008938D4" w:rsidRPr="00557BC1">
        <w:rPr>
          <w:rStyle w:val="CommentReference"/>
          <w:rFonts w:ascii="Georgia" w:hAnsi="Georgia"/>
          <w:sz w:val="10"/>
          <w:szCs w:val="10"/>
          <w:rPrChange w:id="2316" w:author="Jackson Halpin" w:date="2025-06-11T14:21:00Z" w16du:dateUtc="2025-06-11T18:21:00Z">
            <w:rPr>
              <w:rStyle w:val="CommentReference"/>
            </w:rPr>
          </w:rPrChange>
        </w:rPr>
        <w:commentReference w:id="2312"/>
      </w:r>
      <w:r w:rsidR="009F7639" w:rsidRPr="00557BC1">
        <w:rPr>
          <w:rFonts w:ascii="Georgia" w:hAnsi="Georgia" w:cs="Times New Roman"/>
          <w:sz w:val="18"/>
          <w:szCs w:val="18"/>
          <w:rPrChange w:id="2317" w:author="Jackson Halpin" w:date="2025-06-11T14:21:00Z" w16du:dateUtc="2025-06-11T18:21:00Z">
            <w:rPr>
              <w:rFonts w:ascii="Times New Roman" w:hAnsi="Times New Roman" w:cs="Times New Roman"/>
            </w:rPr>
          </w:rPrChange>
        </w:rPr>
        <w:t xml:space="preserve">in the N-terminal flanking sequence of the core LIR motif </w:t>
      </w:r>
      <w:r w:rsidR="009F7639" w:rsidRPr="00557BC1">
        <w:rPr>
          <w:rFonts w:ascii="Georgia" w:hAnsi="Georgia" w:cs="Times New Roman"/>
          <w:sz w:val="18"/>
          <w:szCs w:val="18"/>
          <w:rPrChange w:id="2318" w:author="Jackson Halpin" w:date="2025-06-11T14:21:00Z" w16du:dateUtc="2025-06-11T18:21:00Z">
            <w:rPr>
              <w:rFonts w:ascii="Times New Roman" w:hAnsi="Times New Roman" w:cs="Times New Roman"/>
            </w:rPr>
          </w:rPrChange>
        </w:rPr>
        <w:fldChar w:fldCharType="begin"/>
      </w:r>
      <w:r w:rsidR="00111A66" w:rsidRPr="00557BC1">
        <w:rPr>
          <w:rFonts w:ascii="Georgia" w:hAnsi="Georgia" w:cs="Times New Roman"/>
          <w:sz w:val="18"/>
          <w:szCs w:val="18"/>
          <w:rPrChange w:id="2319" w:author="Jackson Halpin" w:date="2025-06-11T14:21:00Z" w16du:dateUtc="2025-06-11T18:21:00Z">
            <w:rPr>
              <w:rFonts w:ascii="Times New Roman" w:hAnsi="Times New Roman" w:cs="Times New Roman"/>
            </w:rPr>
          </w:rPrChange>
        </w:rPr>
        <w:instrText xml:space="preserve"> ADDIN ZOTERO_ITEM CSL_CITATION {"citationID":"h8fJmxp1","properties":{"formattedCitation":"(Wirth et al. 2021; Richter et al. 2016; Kliche et al. 2023)","plainCitation":"(Wirth et al. 2021; Richter et al. 2016; Kliche et al. 2023)","noteIndex":0},"citationItems":[{"id":47,"uris":["http://zotero.org/users/local/DUCgBsd9/items/8R49CTU2","http://zotero.org/users/14717947/items/8R49CTU2"],"itemData":{"id":47,"type":"article-journal","container-title":"Journal of Molecular Biology","DOI":"10.1016/j.jmb.2021.166987","ISSN":"00222836","issue":"13","journalAbbreviation":"Journal of Molecular Biology","language":"en","page":"166987","source":"DOI.org (Crossref)","title":"Phosphorylation of the LIR Domain of SCOC Modulates ATG8 Binding Affinity and Specificity","volume":"433","author":[{"family":"Wirth","given":"Martina"},{"family":"Mouilleron","given":"Stephane"},{"family":"Zhang","given":"Wenxin"},{"family":"Sjøttem","given":"Eva"},{"family":"Princely Abudu","given":"Yakubu"},{"family":"Jain","given":"Ashish"},{"family":"Lauritz Olsvik","given":"Hallvard"},{"family":"Bruun","given":"Jack-Ansgar"},{"family":"Razi","given":"Minoo"},{"family":"Jefferies","given":"Harold B.J."},{"family":"Lee","given":"Rebecca"},{"family":"Joshi","given":"Dhira"},{"family":"O'Reilly","given":"Nicola"},{"family":"Johansen","given":"Terje"},{"family":"Tooze","given":"Sharon A."}],"issued":{"date-parts":[["2021",6]]}}},{"id":37,"uris":["http://zotero.org/users/local/DUCgBsd9/items/T7W2K4ZM","http://zotero.org/users/14717947/items/T7W2K4ZM"],"itemData":{"id":37,"type":"article-journal","abstract":"Selective autophagy of damaged mitochondria requires autophagy receptors optineurin (OPTN), NDP52 (CALCOCO2), TAX1BP1, and p62 (SQSTM1) linking ubiquitinated cargo to autophagic membranes. By using quantitative proteomics, we show that Tank-binding kinase 1 (TBK1) phosphorylates all four receptors on several autophagy-relevant sites, including the ubiquitin- and LC3-binding domains of OPTN and p62/SQSTM1 as well as the SKICH domains of NDP52 and TAX1BP1. Constitutive interaction of TBK1 with OPTN and the ability of OPTN to bind to ubiquitin chains are essential for TBK1 recruitment and kinase activation on mitochondria. TBK1 in turn phosphorylates OPTN’s UBAN domain at S473, thereby expanding the binding capacity of OPTN to diverse Ub chains. In combination with phosphorylation of S177 and S513, this posttranslational modification promotes recruitment and retention of OPTN/TBK1 on ubiquitinated, damaged mitochondria. Moreover, phosphorylation of OPTN on S473 enables binding to pS65 Ub chains and is also implicated in PINK1-driven and Parkin-independent mitophagy. Thus, TBK1-mediated phosphorylation of autophagy receptors creates a signal amplification loop operating in selective autophagy of damaged mitochondria.","container-title":"Proceedings of the National Academy of Sciences","DOI":"10.1073/pnas.1523926113","ISSN":"0027-8424, 1091-6490","issue":"15","journalAbbreviation":"Proc Natl Acad Sci USA","language":"en","page":"4039-4044","source":"DOI.org (Crossref)","title":"Phosphorylation of OPTN by TBK1 enhances its binding to Ub chains and promotes selective autophagy of damaged mitochondria","volume":"113","author":[{"family":"Richter","given":"Benjamin"},{"family":"Sliter","given":"Danielle A."},{"family":"Herhaus","given":"Lina"},{"family":"Stolz","given":"Alexandra"},{"family":"Wang","given":"Chunxin"},{"family":"Beli","given":"Petra"},{"family":"Zaffagnini","given":"Gabriele"},{"family":"Wild","given":"Philipp"},{"family":"Martens","given":"Sascha"},{"family":"Wagner","given":"Sebastian A."},{"family":"Youle","given":"Richard J."},{"family":"Dikic","given":"Ivan"}],"issued":{"date-parts":[["2016",4,12]]}}},{"id":178,"uris":["http://zotero.org/users/14717947/items/698SRISI"],"itemData":{"id":178,"type":"article-journal","abstract":"Abstract\n            Phosphorylation is a ubiquitous post</w:instrText>
      </w:r>
      <w:r w:rsidR="00111A66" w:rsidRPr="00557BC1">
        <w:rPr>
          <w:rFonts w:ascii="Cambria Math" w:hAnsi="Cambria Math" w:cs="Cambria Math"/>
          <w:sz w:val="18"/>
          <w:szCs w:val="18"/>
          <w:rPrChange w:id="2320"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21" w:author="Jackson Halpin" w:date="2025-06-11T14:21:00Z" w16du:dateUtc="2025-06-11T18:21:00Z">
            <w:rPr>
              <w:rFonts w:ascii="Times New Roman" w:hAnsi="Times New Roman" w:cs="Times New Roman"/>
            </w:rPr>
          </w:rPrChange>
        </w:rPr>
        <w:instrText>translation modification that regulates protein function by promoting, inhibiting or modulating protein–protein interactions. Hundreds of thousands of phosphosites have been identified but the vast majority have not been functionally characterised and it remains a challenge to decipher phosphorylation events modulating interactions. We generated a phosphomimetic proteomic peptide</w:instrText>
      </w:r>
      <w:r w:rsidR="00111A66" w:rsidRPr="00557BC1">
        <w:rPr>
          <w:rFonts w:ascii="Cambria Math" w:hAnsi="Cambria Math" w:cs="Cambria Math"/>
          <w:sz w:val="18"/>
          <w:szCs w:val="18"/>
          <w:rPrChange w:id="2322"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23" w:author="Jackson Halpin" w:date="2025-06-11T14:21:00Z" w16du:dateUtc="2025-06-11T18:21:00Z">
            <w:rPr>
              <w:rFonts w:ascii="Times New Roman" w:hAnsi="Times New Roman" w:cs="Times New Roman"/>
            </w:rPr>
          </w:rPrChange>
        </w:rPr>
        <w:instrText>phage display library to screen for phosphosites that modulate short linear motif</w:instrText>
      </w:r>
      <w:r w:rsidR="00111A66" w:rsidRPr="00557BC1">
        <w:rPr>
          <w:rFonts w:ascii="Cambria Math" w:hAnsi="Cambria Math" w:cs="Cambria Math"/>
          <w:sz w:val="18"/>
          <w:szCs w:val="18"/>
          <w:rPrChange w:id="2324"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25" w:author="Jackson Halpin" w:date="2025-06-11T14:21:00Z" w16du:dateUtc="2025-06-11T18:21:00Z">
            <w:rPr>
              <w:rFonts w:ascii="Times New Roman" w:hAnsi="Times New Roman" w:cs="Times New Roman"/>
            </w:rPr>
          </w:rPrChange>
        </w:rPr>
        <w:instrText>based interactions. The peptidome covers ~13,500 phospho</w:instrText>
      </w:r>
      <w:r w:rsidR="00111A66" w:rsidRPr="00557BC1">
        <w:rPr>
          <w:rFonts w:ascii="Cambria Math" w:hAnsi="Cambria Math" w:cs="Cambria Math"/>
          <w:sz w:val="18"/>
          <w:szCs w:val="18"/>
          <w:rPrChange w:id="2326"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27" w:author="Jackson Halpin" w:date="2025-06-11T14:21:00Z" w16du:dateUtc="2025-06-11T18:21:00Z">
            <w:rPr>
              <w:rFonts w:ascii="Times New Roman" w:hAnsi="Times New Roman" w:cs="Times New Roman"/>
            </w:rPr>
          </w:rPrChange>
        </w:rPr>
        <w:instrText>serine/threonine sites found in the intrinsically disordered regions of the human proteome. Each phosphosite is represented as wild</w:instrText>
      </w:r>
      <w:r w:rsidR="00111A66" w:rsidRPr="00557BC1">
        <w:rPr>
          <w:rFonts w:ascii="Cambria Math" w:hAnsi="Cambria Math" w:cs="Cambria Math"/>
          <w:sz w:val="18"/>
          <w:szCs w:val="18"/>
          <w:rPrChange w:id="2328"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29" w:author="Jackson Halpin" w:date="2025-06-11T14:21:00Z" w16du:dateUtc="2025-06-11T18:21:00Z">
            <w:rPr>
              <w:rFonts w:ascii="Times New Roman" w:hAnsi="Times New Roman" w:cs="Times New Roman"/>
            </w:rPr>
          </w:rPrChange>
        </w:rPr>
        <w:instrText>type and phosphomimetic variant. We screened 71 protein domains to identify 248 phosphosites that modulate motif</w:instrText>
      </w:r>
      <w:r w:rsidR="00111A66" w:rsidRPr="00557BC1">
        <w:rPr>
          <w:rFonts w:ascii="Cambria Math" w:hAnsi="Cambria Math" w:cs="Cambria Math"/>
          <w:sz w:val="18"/>
          <w:szCs w:val="18"/>
          <w:rPrChange w:id="2330"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31" w:author="Jackson Halpin" w:date="2025-06-11T14:21:00Z" w16du:dateUtc="2025-06-11T18:21:00Z">
            <w:rPr>
              <w:rFonts w:ascii="Times New Roman" w:hAnsi="Times New Roman" w:cs="Times New Roman"/>
            </w:rPr>
          </w:rPrChange>
        </w:rPr>
        <w:instrText>mediated interactions. Affinity measurements confirmed the phospho</w:instrText>
      </w:r>
      <w:r w:rsidR="00111A66" w:rsidRPr="00557BC1">
        <w:rPr>
          <w:rFonts w:ascii="Cambria Math" w:hAnsi="Cambria Math" w:cs="Cambria Math"/>
          <w:sz w:val="18"/>
          <w:szCs w:val="18"/>
          <w:rPrChange w:id="2332"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33" w:author="Jackson Halpin" w:date="2025-06-11T14:21:00Z" w16du:dateUtc="2025-06-11T18:21:00Z">
            <w:rPr>
              <w:rFonts w:ascii="Times New Roman" w:hAnsi="Times New Roman" w:cs="Times New Roman"/>
            </w:rPr>
          </w:rPrChange>
        </w:rPr>
        <w:instrText>modulation of 14 out of 18 tested interactions. We performed a detailed follow</w:instrText>
      </w:r>
      <w:r w:rsidR="00111A66" w:rsidRPr="00557BC1">
        <w:rPr>
          <w:rFonts w:ascii="Cambria Math" w:hAnsi="Cambria Math" w:cs="Cambria Math"/>
          <w:sz w:val="18"/>
          <w:szCs w:val="18"/>
          <w:rPrChange w:id="2334"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35" w:author="Jackson Halpin" w:date="2025-06-11T14:21:00Z" w16du:dateUtc="2025-06-11T18:21:00Z">
            <w:rPr>
              <w:rFonts w:ascii="Times New Roman" w:hAnsi="Times New Roman" w:cs="Times New Roman"/>
            </w:rPr>
          </w:rPrChange>
        </w:rPr>
        <w:instrText>up on a phospho</w:instrText>
      </w:r>
      <w:r w:rsidR="00111A66" w:rsidRPr="00557BC1">
        <w:rPr>
          <w:rFonts w:ascii="Cambria Math" w:hAnsi="Cambria Math" w:cs="Cambria Math"/>
          <w:sz w:val="18"/>
          <w:szCs w:val="18"/>
          <w:rPrChange w:id="2336"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37" w:author="Jackson Halpin" w:date="2025-06-11T14:21:00Z" w16du:dateUtc="2025-06-11T18:21:00Z">
            <w:rPr>
              <w:rFonts w:ascii="Times New Roman" w:hAnsi="Times New Roman" w:cs="Times New Roman"/>
            </w:rPr>
          </w:rPrChange>
        </w:rPr>
        <w:instrText>dependent interaction between clathrin and the mitotic spindle protein hepatoma</w:instrText>
      </w:r>
      <w:r w:rsidR="00111A66" w:rsidRPr="00557BC1">
        <w:rPr>
          <w:rFonts w:ascii="Cambria Math" w:hAnsi="Cambria Math" w:cs="Cambria Math"/>
          <w:sz w:val="18"/>
          <w:szCs w:val="18"/>
          <w:rPrChange w:id="2338"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39" w:author="Jackson Halpin" w:date="2025-06-11T14:21:00Z" w16du:dateUtc="2025-06-11T18:21:00Z">
            <w:rPr>
              <w:rFonts w:ascii="Times New Roman" w:hAnsi="Times New Roman" w:cs="Times New Roman"/>
            </w:rPr>
          </w:rPrChange>
        </w:rPr>
        <w:instrText>upregulated protein (HURP), demonstrating the essentiality of the phospho</w:instrText>
      </w:r>
      <w:r w:rsidR="00111A66" w:rsidRPr="00557BC1">
        <w:rPr>
          <w:rFonts w:ascii="Cambria Math" w:hAnsi="Cambria Math" w:cs="Cambria Math"/>
          <w:sz w:val="18"/>
          <w:szCs w:val="18"/>
          <w:rPrChange w:id="2340"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41" w:author="Jackson Halpin" w:date="2025-06-11T14:21:00Z" w16du:dateUtc="2025-06-11T18:21:00Z">
            <w:rPr>
              <w:rFonts w:ascii="Times New Roman" w:hAnsi="Times New Roman" w:cs="Times New Roman"/>
            </w:rPr>
          </w:rPrChange>
        </w:rPr>
        <w:instrText>dependency to the mitotic function of HURP. Structural characterisation of the clathrin</w:instrText>
      </w:r>
      <w:r w:rsidR="00111A66" w:rsidRPr="00557BC1">
        <w:rPr>
          <w:rFonts w:ascii="Cambria Math" w:hAnsi="Cambria Math" w:cs="Cambria Math"/>
          <w:sz w:val="18"/>
          <w:szCs w:val="18"/>
          <w:rPrChange w:id="2342"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43" w:author="Jackson Halpin" w:date="2025-06-11T14:21:00Z" w16du:dateUtc="2025-06-11T18:21:00Z">
            <w:rPr>
              <w:rFonts w:ascii="Times New Roman" w:hAnsi="Times New Roman" w:cs="Times New Roman"/>
            </w:rPr>
          </w:rPrChange>
        </w:rPr>
        <w:instrText>HURP complex elucidated the molecular basis for the phospho</w:instrText>
      </w:r>
      <w:r w:rsidR="00111A66" w:rsidRPr="00557BC1">
        <w:rPr>
          <w:rFonts w:ascii="Cambria Math" w:hAnsi="Cambria Math" w:cs="Cambria Math"/>
          <w:sz w:val="18"/>
          <w:szCs w:val="18"/>
          <w:rPrChange w:id="2344"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45" w:author="Jackson Halpin" w:date="2025-06-11T14:21:00Z" w16du:dateUtc="2025-06-11T18:21:00Z">
            <w:rPr>
              <w:rFonts w:ascii="Times New Roman" w:hAnsi="Times New Roman" w:cs="Times New Roman"/>
            </w:rPr>
          </w:rPrChange>
        </w:rPr>
        <w:instrText>dependency. Our work showcases the power of phosphomimetic ProP</w:instrText>
      </w:r>
      <w:r w:rsidR="00111A66" w:rsidRPr="00557BC1">
        <w:rPr>
          <w:rFonts w:ascii="Cambria Math" w:hAnsi="Cambria Math" w:cs="Cambria Math"/>
          <w:sz w:val="18"/>
          <w:szCs w:val="18"/>
          <w:rPrChange w:id="2346"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47" w:author="Jackson Halpin" w:date="2025-06-11T14:21:00Z" w16du:dateUtc="2025-06-11T18:21:00Z">
            <w:rPr>
              <w:rFonts w:ascii="Times New Roman" w:hAnsi="Times New Roman" w:cs="Times New Roman"/>
            </w:rPr>
          </w:rPrChange>
        </w:rPr>
        <w:instrText>PD to discover novel phospho</w:instrText>
      </w:r>
      <w:r w:rsidR="00111A66" w:rsidRPr="00557BC1">
        <w:rPr>
          <w:rFonts w:ascii="Cambria Math" w:hAnsi="Cambria Math" w:cs="Cambria Math"/>
          <w:sz w:val="18"/>
          <w:szCs w:val="18"/>
          <w:rPrChange w:id="2348"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49" w:author="Jackson Halpin" w:date="2025-06-11T14:21:00Z" w16du:dateUtc="2025-06-11T18:21:00Z">
            <w:rPr>
              <w:rFonts w:ascii="Times New Roman" w:hAnsi="Times New Roman" w:cs="Times New Roman"/>
            </w:rPr>
          </w:rPrChange>
        </w:rPr>
        <w:instrText>modulated interactions required for cellular function.\n          , \n            Synopsis\n            \n              \n                \n                  image\n                \n              \n            \n            \n              A new phosphomimetic proteomic peptide phage library is used to screen for phospho</w:instrText>
      </w:r>
      <w:r w:rsidR="00111A66" w:rsidRPr="00557BC1">
        <w:rPr>
          <w:rFonts w:ascii="Cambria Math" w:hAnsi="Cambria Math" w:cs="Cambria Math"/>
          <w:sz w:val="18"/>
          <w:szCs w:val="18"/>
          <w:rPrChange w:id="2350"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51" w:author="Jackson Halpin" w:date="2025-06-11T14:21:00Z" w16du:dateUtc="2025-06-11T18:21:00Z">
            <w:rPr>
              <w:rFonts w:ascii="Times New Roman" w:hAnsi="Times New Roman" w:cs="Times New Roman"/>
            </w:rPr>
          </w:rPrChange>
        </w:rPr>
        <w:instrText>modulated interactions between short linear motifs and protein domains. Follow</w:instrText>
      </w:r>
      <w:r w:rsidR="00111A66" w:rsidRPr="00557BC1">
        <w:rPr>
          <w:rFonts w:ascii="Cambria Math" w:hAnsi="Cambria Math" w:cs="Cambria Math"/>
          <w:sz w:val="18"/>
          <w:szCs w:val="18"/>
          <w:rPrChange w:id="2352"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53" w:author="Jackson Halpin" w:date="2025-06-11T14:21:00Z" w16du:dateUtc="2025-06-11T18:21:00Z">
            <w:rPr>
              <w:rFonts w:ascii="Times New Roman" w:hAnsi="Times New Roman" w:cs="Times New Roman"/>
            </w:rPr>
          </w:rPrChange>
        </w:rPr>
        <w:instrText>up analyses show that S839 phosphorylation of HURP is required for interaction with clathrin and mitotic function.\n              \n                \n                  A novel phosphomimetic ProP</w:instrText>
      </w:r>
      <w:r w:rsidR="00111A66" w:rsidRPr="00557BC1">
        <w:rPr>
          <w:rFonts w:ascii="Cambria Math" w:hAnsi="Cambria Math" w:cs="Cambria Math"/>
          <w:sz w:val="18"/>
          <w:szCs w:val="18"/>
          <w:rPrChange w:id="2354"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55" w:author="Jackson Halpin" w:date="2025-06-11T14:21:00Z" w16du:dateUtc="2025-06-11T18:21:00Z">
            <w:rPr>
              <w:rFonts w:ascii="Times New Roman" w:hAnsi="Times New Roman" w:cs="Times New Roman"/>
            </w:rPr>
          </w:rPrChange>
        </w:rPr>
        <w:instrText>PD library is generated, displaying intrinsically disordered regions of the proteome with functionally prioritised phosphosites.\n                \n                \n                  Phosphomimetic ProP</w:instrText>
      </w:r>
      <w:r w:rsidR="00111A66" w:rsidRPr="00557BC1">
        <w:rPr>
          <w:rFonts w:ascii="Cambria Math" w:hAnsi="Cambria Math" w:cs="Cambria Math"/>
          <w:sz w:val="18"/>
          <w:szCs w:val="18"/>
          <w:rPrChange w:id="2356"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57" w:author="Jackson Halpin" w:date="2025-06-11T14:21:00Z" w16du:dateUtc="2025-06-11T18:21:00Z">
            <w:rPr>
              <w:rFonts w:ascii="Times New Roman" w:hAnsi="Times New Roman" w:cs="Times New Roman"/>
            </w:rPr>
          </w:rPrChange>
        </w:rPr>
        <w:instrText>PD selections provide binding preferences for wild</w:instrText>
      </w:r>
      <w:r w:rsidR="00111A66" w:rsidRPr="00557BC1">
        <w:rPr>
          <w:rFonts w:ascii="Cambria Math" w:hAnsi="Cambria Math" w:cs="Cambria Math"/>
          <w:sz w:val="18"/>
          <w:szCs w:val="18"/>
          <w:rPrChange w:id="2358"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59" w:author="Jackson Halpin" w:date="2025-06-11T14:21:00Z" w16du:dateUtc="2025-06-11T18:21:00Z">
            <w:rPr>
              <w:rFonts w:ascii="Times New Roman" w:hAnsi="Times New Roman" w:cs="Times New Roman"/>
            </w:rPr>
          </w:rPrChange>
        </w:rPr>
        <w:instrText>type, phosphomimetic and phosphorylated peptides at large</w:instrText>
      </w:r>
      <w:r w:rsidR="00111A66" w:rsidRPr="00557BC1">
        <w:rPr>
          <w:rFonts w:ascii="Cambria Math" w:hAnsi="Cambria Math" w:cs="Cambria Math"/>
          <w:sz w:val="18"/>
          <w:szCs w:val="18"/>
          <w:rPrChange w:id="2360"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61" w:author="Jackson Halpin" w:date="2025-06-11T14:21:00Z" w16du:dateUtc="2025-06-11T18:21:00Z">
            <w:rPr>
              <w:rFonts w:ascii="Times New Roman" w:hAnsi="Times New Roman" w:cs="Times New Roman"/>
            </w:rPr>
          </w:rPrChange>
        </w:rPr>
        <w:instrText>scale.\n                \n                \n                  S839 HURP phosphorylation is required for clathrin binding and its role in mitosis.\n                \n                \n                  \n                    SLiM</w:instrText>
      </w:r>
      <w:r w:rsidR="00111A66" w:rsidRPr="00557BC1">
        <w:rPr>
          <w:rFonts w:ascii="Cambria Math" w:hAnsi="Cambria Math" w:cs="Cambria Math"/>
          <w:sz w:val="18"/>
          <w:szCs w:val="18"/>
          <w:rPrChange w:id="2362"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63" w:author="Jackson Halpin" w:date="2025-06-11T14:21:00Z" w16du:dateUtc="2025-06-11T18:21:00Z">
            <w:rPr>
              <w:rFonts w:ascii="Times New Roman" w:hAnsi="Times New Roman" w:cs="Times New Roman"/>
            </w:rPr>
          </w:rPrChange>
        </w:rPr>
        <w:instrText>based interactions from ProP</w:instrText>
      </w:r>
      <w:r w:rsidR="00111A66" w:rsidRPr="00557BC1">
        <w:rPr>
          <w:rFonts w:ascii="Cambria Math" w:hAnsi="Cambria Math" w:cs="Cambria Math"/>
          <w:sz w:val="18"/>
          <w:szCs w:val="18"/>
          <w:rPrChange w:id="2364"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65" w:author="Jackson Halpin" w:date="2025-06-11T14:21:00Z" w16du:dateUtc="2025-06-11T18:21:00Z">
            <w:rPr>
              <w:rFonts w:ascii="Times New Roman" w:hAnsi="Times New Roman" w:cs="Times New Roman"/>
            </w:rPr>
          </w:rPrChange>
        </w:rPr>
        <w:instrText>PD selections are available in a web</w:instrText>
      </w:r>
      <w:r w:rsidR="00111A66" w:rsidRPr="00557BC1">
        <w:rPr>
          <w:rFonts w:ascii="Cambria Math" w:hAnsi="Cambria Math" w:cs="Cambria Math"/>
          <w:sz w:val="18"/>
          <w:szCs w:val="18"/>
          <w:rPrChange w:id="2366"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67" w:author="Jackson Halpin" w:date="2025-06-11T14:21:00Z" w16du:dateUtc="2025-06-11T18:21:00Z">
            <w:rPr>
              <w:rFonts w:ascii="Times New Roman" w:hAnsi="Times New Roman" w:cs="Times New Roman"/>
            </w:rPr>
          </w:rPrChange>
        </w:rPr>
        <w:instrText>based resource (\n                    http://slim.icr.ac.uk/proppd/\n                    ).","container-title":"Molecular Systems Biology","DOI":"10.15252/msb.202211164","ISSN":"1744-4292, 1744-4292","issue":"7","journalAbbreviation":"Molecular Systems Biology","language":"en","page":"e11164","source":"DOI.org (Crossref)","title":"Large</w:instrText>
      </w:r>
      <w:r w:rsidR="00111A66" w:rsidRPr="00557BC1">
        <w:rPr>
          <w:rFonts w:ascii="Cambria Math" w:hAnsi="Cambria Math" w:cs="Cambria Math"/>
          <w:sz w:val="18"/>
          <w:szCs w:val="18"/>
          <w:rPrChange w:id="2368"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69" w:author="Jackson Halpin" w:date="2025-06-11T14:21:00Z" w16du:dateUtc="2025-06-11T18:21:00Z">
            <w:rPr>
              <w:rFonts w:ascii="Times New Roman" w:hAnsi="Times New Roman" w:cs="Times New Roman"/>
            </w:rPr>
          </w:rPrChange>
        </w:rPr>
        <w:instrText>scale phosphomimetic screening identifies phospho</w:instrText>
      </w:r>
      <w:r w:rsidR="00111A66" w:rsidRPr="00557BC1">
        <w:rPr>
          <w:rFonts w:ascii="Cambria Math" w:hAnsi="Cambria Math" w:cs="Cambria Math"/>
          <w:sz w:val="18"/>
          <w:szCs w:val="18"/>
          <w:rPrChange w:id="2370"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71" w:author="Jackson Halpin" w:date="2025-06-11T14:21:00Z" w16du:dateUtc="2025-06-11T18:21:00Z">
            <w:rPr>
              <w:rFonts w:ascii="Times New Roman" w:hAnsi="Times New Roman" w:cs="Times New Roman"/>
            </w:rPr>
          </w:rPrChange>
        </w:rPr>
        <w:instrText>modulated motif</w:instrText>
      </w:r>
      <w:r w:rsidR="00111A66" w:rsidRPr="00557BC1">
        <w:rPr>
          <w:rFonts w:ascii="Cambria Math" w:hAnsi="Cambria Math" w:cs="Cambria Math"/>
          <w:sz w:val="18"/>
          <w:szCs w:val="18"/>
          <w:rPrChange w:id="2372" w:author="Jackson Halpin" w:date="2025-06-11T14:21:00Z" w16du:dateUtc="2025-06-11T18:21:00Z">
            <w:rPr>
              <w:rFonts w:ascii="Times New Roman" w:hAnsi="Times New Roman" w:cs="Times New Roman"/>
            </w:rPr>
          </w:rPrChange>
        </w:rPr>
        <w:instrText>‐</w:instrText>
      </w:r>
      <w:r w:rsidR="00111A66" w:rsidRPr="00557BC1">
        <w:rPr>
          <w:rFonts w:ascii="Georgia" w:hAnsi="Georgia" w:cs="Times New Roman"/>
          <w:sz w:val="18"/>
          <w:szCs w:val="18"/>
          <w:rPrChange w:id="2373" w:author="Jackson Halpin" w:date="2025-06-11T14:21:00Z" w16du:dateUtc="2025-06-11T18:21:00Z">
            <w:rPr>
              <w:rFonts w:ascii="Times New Roman" w:hAnsi="Times New Roman" w:cs="Times New Roman"/>
            </w:rPr>
          </w:rPrChange>
        </w:rPr>
        <w:instrText xml:space="preserve">based protein interactions","volume":"19","author":[{"family":"Kliche","given":"Johanna"},{"family":"Garvanska","given":"Dimitriya Hristoforova"},{"family":"Simonetti","given":"Leandro"},{"family":"Badgujar","given":"Dilip"},{"family":"Dobritzsch","given":"Doreen"},{"family":"Nilsson","given":"Jakob"},{"family":"Davey","given":"Norman E"},{"family":"Ivarsson","given":"Ylva"}],"issued":{"date-parts":[["2023",7,11]]}}}],"schema":"https://github.com/citation-style-language/schema/raw/master/csl-citation.json"} </w:instrText>
      </w:r>
      <w:r w:rsidR="009F7639" w:rsidRPr="00557BC1">
        <w:rPr>
          <w:rFonts w:ascii="Georgia" w:hAnsi="Georgia" w:cs="Times New Roman"/>
          <w:sz w:val="18"/>
          <w:szCs w:val="18"/>
          <w:rPrChange w:id="2374" w:author="Jackson Halpin" w:date="2025-06-11T14:21:00Z" w16du:dateUtc="2025-06-11T18:21:00Z">
            <w:rPr>
              <w:rFonts w:ascii="Times New Roman" w:hAnsi="Times New Roman" w:cs="Times New Roman"/>
            </w:rPr>
          </w:rPrChange>
        </w:rPr>
        <w:fldChar w:fldCharType="separate"/>
      </w:r>
      <w:r w:rsidR="00111A66" w:rsidRPr="00557BC1">
        <w:rPr>
          <w:rFonts w:ascii="Georgia" w:hAnsi="Georgia" w:cs="Times New Roman"/>
          <w:noProof/>
          <w:sz w:val="18"/>
          <w:szCs w:val="18"/>
          <w:rPrChange w:id="2375" w:author="Jackson Halpin" w:date="2025-06-11T14:21:00Z" w16du:dateUtc="2025-06-11T18:21:00Z">
            <w:rPr>
              <w:rFonts w:ascii="Times New Roman" w:hAnsi="Times New Roman" w:cs="Times New Roman"/>
              <w:noProof/>
            </w:rPr>
          </w:rPrChange>
        </w:rPr>
        <w:t>(Wirth et al. 2021; Richter et al. 2016; Kliche et al. 2023)</w:t>
      </w:r>
      <w:r w:rsidR="009F7639" w:rsidRPr="00557BC1">
        <w:rPr>
          <w:rFonts w:ascii="Georgia" w:hAnsi="Georgia" w:cs="Times New Roman"/>
          <w:sz w:val="18"/>
          <w:szCs w:val="18"/>
          <w:rPrChange w:id="2376" w:author="Jackson Halpin" w:date="2025-06-11T14:21:00Z" w16du:dateUtc="2025-06-11T18:21:00Z">
            <w:rPr>
              <w:rFonts w:ascii="Times New Roman" w:hAnsi="Times New Roman" w:cs="Times New Roman"/>
            </w:rPr>
          </w:rPrChange>
        </w:rPr>
        <w:fldChar w:fldCharType="end"/>
      </w:r>
      <w:r w:rsidR="0087413E" w:rsidRPr="00557BC1">
        <w:rPr>
          <w:rFonts w:ascii="Georgia" w:hAnsi="Georgia" w:cs="Times New Roman"/>
          <w:sz w:val="18"/>
          <w:szCs w:val="18"/>
          <w:rPrChange w:id="2377" w:author="Jackson Halpin" w:date="2025-06-11T14:21:00Z" w16du:dateUtc="2025-06-11T18:21:00Z">
            <w:rPr>
              <w:rFonts w:ascii="Times New Roman" w:hAnsi="Times New Roman" w:cs="Times New Roman"/>
            </w:rPr>
          </w:rPrChange>
        </w:rPr>
        <w:t xml:space="preserve">. </w:t>
      </w:r>
      <w:r w:rsidR="00141DBF" w:rsidRPr="00557BC1">
        <w:rPr>
          <w:rFonts w:ascii="Georgia" w:hAnsi="Georgia" w:cs="Times New Roman"/>
          <w:sz w:val="18"/>
          <w:szCs w:val="18"/>
          <w:rPrChange w:id="2378" w:author="Jackson Halpin" w:date="2025-06-11T14:21:00Z" w16du:dateUtc="2025-06-11T18:21:00Z">
            <w:rPr>
              <w:rFonts w:ascii="Times New Roman" w:hAnsi="Times New Roman" w:cs="Times New Roman"/>
            </w:rPr>
          </w:rPrChange>
        </w:rPr>
        <w:t>Indeed, g</w:t>
      </w:r>
      <w:r w:rsidR="009F7639" w:rsidRPr="00557BC1">
        <w:rPr>
          <w:rFonts w:ascii="Georgia" w:hAnsi="Georgia" w:cs="Times New Roman"/>
          <w:sz w:val="18"/>
          <w:szCs w:val="18"/>
          <w:rPrChange w:id="2379" w:author="Jackson Halpin" w:date="2025-06-11T14:21:00Z" w16du:dateUtc="2025-06-11T18:21:00Z">
            <w:rPr>
              <w:rFonts w:ascii="Times New Roman" w:hAnsi="Times New Roman" w:cs="Times New Roman"/>
            </w:rPr>
          </w:rPrChange>
        </w:rPr>
        <w:t xml:space="preserve">iven </w:t>
      </w:r>
      <w:r w:rsidR="00A23DD8" w:rsidRPr="00557BC1">
        <w:rPr>
          <w:rFonts w:ascii="Georgia" w:hAnsi="Georgia" w:cs="Times New Roman"/>
          <w:sz w:val="18"/>
          <w:szCs w:val="18"/>
          <w:rPrChange w:id="2380" w:author="Jackson Halpin" w:date="2025-06-11T14:21:00Z" w16du:dateUtc="2025-06-11T18:21:00Z">
            <w:rPr>
              <w:rFonts w:ascii="Times New Roman" w:hAnsi="Times New Roman" w:cs="Times New Roman"/>
            </w:rPr>
          </w:rPrChange>
        </w:rPr>
        <w:t>this observed beneficial impact of N-terminal acidic residues</w:t>
      </w:r>
      <w:r w:rsidR="009F7639" w:rsidRPr="00557BC1">
        <w:rPr>
          <w:rFonts w:ascii="Georgia" w:hAnsi="Georgia" w:cs="Times New Roman"/>
          <w:sz w:val="18"/>
          <w:szCs w:val="18"/>
          <w:rPrChange w:id="2381" w:author="Jackson Halpin" w:date="2025-06-11T14:21:00Z" w16du:dateUtc="2025-06-11T18:21:00Z">
            <w:rPr>
              <w:rFonts w:ascii="Times New Roman" w:hAnsi="Times New Roman" w:cs="Times New Roman"/>
            </w:rPr>
          </w:rPrChange>
        </w:rPr>
        <w:t xml:space="preserve">, it </w:t>
      </w:r>
      <w:r w:rsidR="00141DBF" w:rsidRPr="00557BC1">
        <w:rPr>
          <w:rFonts w:ascii="Georgia" w:hAnsi="Georgia" w:cs="Times New Roman"/>
          <w:sz w:val="18"/>
          <w:szCs w:val="18"/>
          <w:rPrChange w:id="2382" w:author="Jackson Halpin" w:date="2025-06-11T14:21:00Z" w16du:dateUtc="2025-06-11T18:21:00Z">
            <w:rPr>
              <w:rFonts w:ascii="Times New Roman" w:hAnsi="Times New Roman" w:cs="Times New Roman"/>
            </w:rPr>
          </w:rPrChange>
        </w:rPr>
        <w:t xml:space="preserve">is </w:t>
      </w:r>
      <w:r w:rsidR="00A01D17" w:rsidRPr="00557BC1">
        <w:rPr>
          <w:rFonts w:ascii="Georgia" w:hAnsi="Georgia" w:cs="Times New Roman"/>
          <w:sz w:val="18"/>
          <w:szCs w:val="18"/>
          <w:rPrChange w:id="2383" w:author="Jackson Halpin" w:date="2025-06-11T14:21:00Z" w16du:dateUtc="2025-06-11T18:21:00Z">
            <w:rPr>
              <w:rFonts w:ascii="Times New Roman" w:hAnsi="Times New Roman" w:cs="Times New Roman"/>
            </w:rPr>
          </w:rPrChange>
        </w:rPr>
        <w:t xml:space="preserve">plausible </w:t>
      </w:r>
      <w:r w:rsidR="00141DBF" w:rsidRPr="00557BC1">
        <w:rPr>
          <w:rFonts w:ascii="Georgia" w:hAnsi="Georgia" w:cs="Times New Roman"/>
          <w:sz w:val="18"/>
          <w:szCs w:val="18"/>
          <w:rPrChange w:id="2384" w:author="Jackson Halpin" w:date="2025-06-11T14:21:00Z" w16du:dateUtc="2025-06-11T18:21:00Z">
            <w:rPr>
              <w:rFonts w:ascii="Times New Roman" w:hAnsi="Times New Roman" w:cs="Times New Roman"/>
            </w:rPr>
          </w:rPrChange>
        </w:rPr>
        <w:t xml:space="preserve">that </w:t>
      </w:r>
      <w:r w:rsidR="009F7639" w:rsidRPr="00557BC1">
        <w:rPr>
          <w:rFonts w:ascii="Georgia" w:hAnsi="Georgia" w:cs="Times New Roman"/>
          <w:sz w:val="18"/>
          <w:szCs w:val="18"/>
          <w:rPrChange w:id="2385" w:author="Jackson Halpin" w:date="2025-06-11T14:21:00Z" w16du:dateUtc="2025-06-11T18:21:00Z">
            <w:rPr>
              <w:rFonts w:ascii="Times New Roman" w:hAnsi="Times New Roman" w:cs="Times New Roman"/>
            </w:rPr>
          </w:rPrChange>
        </w:rPr>
        <w:t xml:space="preserve">phosphorylation </w:t>
      </w:r>
      <w:r w:rsidR="00A23DD8" w:rsidRPr="00557BC1">
        <w:rPr>
          <w:rFonts w:ascii="Georgia" w:hAnsi="Georgia" w:cs="Times New Roman"/>
          <w:sz w:val="18"/>
          <w:szCs w:val="18"/>
          <w:rPrChange w:id="2386" w:author="Jackson Halpin" w:date="2025-06-11T14:21:00Z" w16du:dateUtc="2025-06-11T18:21:00Z">
            <w:rPr>
              <w:rFonts w:ascii="Times New Roman" w:hAnsi="Times New Roman" w:cs="Times New Roman"/>
            </w:rPr>
          </w:rPrChange>
        </w:rPr>
        <w:t xml:space="preserve">of target proteins could tune </w:t>
      </w:r>
      <w:r w:rsidR="009F7639" w:rsidRPr="00557BC1">
        <w:rPr>
          <w:rFonts w:ascii="Georgia" w:hAnsi="Georgia" w:cs="Times New Roman"/>
          <w:sz w:val="18"/>
          <w:szCs w:val="18"/>
          <w:rPrChange w:id="2387" w:author="Jackson Halpin" w:date="2025-06-11T14:21:00Z" w16du:dateUtc="2025-06-11T18:21:00Z">
            <w:rPr>
              <w:rFonts w:ascii="Times New Roman" w:hAnsi="Times New Roman" w:cs="Times New Roman"/>
            </w:rPr>
          </w:rPrChange>
        </w:rPr>
        <w:t>LIR</w:t>
      </w:r>
      <w:r w:rsidR="00141DBF" w:rsidRPr="00557BC1">
        <w:rPr>
          <w:rFonts w:ascii="Georgia" w:hAnsi="Georgia" w:cs="Times New Roman"/>
          <w:sz w:val="18"/>
          <w:szCs w:val="18"/>
          <w:rPrChange w:id="2388" w:author="Jackson Halpin" w:date="2025-06-11T14:21:00Z" w16du:dateUtc="2025-06-11T18:21:00Z">
            <w:rPr>
              <w:rFonts w:ascii="Times New Roman" w:hAnsi="Times New Roman" w:cs="Times New Roman"/>
            </w:rPr>
          </w:rPrChange>
        </w:rPr>
        <w:t>-LC3B</w:t>
      </w:r>
      <w:r w:rsidR="009F7639" w:rsidRPr="00557BC1">
        <w:rPr>
          <w:rFonts w:ascii="Georgia" w:hAnsi="Georgia" w:cs="Times New Roman"/>
          <w:sz w:val="18"/>
          <w:szCs w:val="18"/>
          <w:rPrChange w:id="2389" w:author="Jackson Halpin" w:date="2025-06-11T14:21:00Z" w16du:dateUtc="2025-06-11T18:21:00Z">
            <w:rPr>
              <w:rFonts w:ascii="Times New Roman" w:hAnsi="Times New Roman" w:cs="Times New Roman"/>
            </w:rPr>
          </w:rPrChange>
        </w:rPr>
        <w:t xml:space="preserve"> binding affinity</w:t>
      </w:r>
      <w:r w:rsidR="00141DBF" w:rsidRPr="00557BC1">
        <w:rPr>
          <w:rFonts w:ascii="Georgia" w:hAnsi="Georgia" w:cs="Times New Roman"/>
          <w:sz w:val="18"/>
          <w:szCs w:val="18"/>
          <w:rPrChange w:id="2390" w:author="Jackson Halpin" w:date="2025-06-11T14:21:00Z" w16du:dateUtc="2025-06-11T18:21:00Z">
            <w:rPr>
              <w:rFonts w:ascii="Times New Roman" w:hAnsi="Times New Roman" w:cs="Times New Roman"/>
            </w:rPr>
          </w:rPrChange>
        </w:rPr>
        <w:t xml:space="preserve">, effectively </w:t>
      </w:r>
      <w:r w:rsidR="00A23DD8" w:rsidRPr="00557BC1">
        <w:rPr>
          <w:rFonts w:ascii="Georgia" w:hAnsi="Georgia" w:cs="Times New Roman"/>
          <w:sz w:val="18"/>
          <w:szCs w:val="18"/>
          <w:rPrChange w:id="2391" w:author="Jackson Halpin" w:date="2025-06-11T14:21:00Z" w16du:dateUtc="2025-06-11T18:21:00Z">
            <w:rPr>
              <w:rFonts w:ascii="Times New Roman" w:hAnsi="Times New Roman" w:cs="Times New Roman"/>
            </w:rPr>
          </w:rPrChange>
        </w:rPr>
        <w:t xml:space="preserve">linking </w:t>
      </w:r>
      <w:r w:rsidR="00141DBF" w:rsidRPr="00557BC1">
        <w:rPr>
          <w:rFonts w:ascii="Georgia" w:hAnsi="Georgia" w:cs="Times New Roman"/>
          <w:sz w:val="18"/>
          <w:szCs w:val="18"/>
          <w:rPrChange w:id="2392" w:author="Jackson Halpin" w:date="2025-06-11T14:21:00Z" w16du:dateUtc="2025-06-11T18:21:00Z">
            <w:rPr>
              <w:rFonts w:ascii="Times New Roman" w:hAnsi="Times New Roman" w:cs="Times New Roman"/>
            </w:rPr>
          </w:rPrChange>
        </w:rPr>
        <w:t xml:space="preserve">kinase-dependent </w:t>
      </w:r>
      <w:r w:rsidR="009F7639" w:rsidRPr="00557BC1">
        <w:rPr>
          <w:rFonts w:ascii="Georgia" w:hAnsi="Georgia" w:cs="Times New Roman"/>
          <w:sz w:val="18"/>
          <w:szCs w:val="18"/>
          <w:rPrChange w:id="2393" w:author="Jackson Halpin" w:date="2025-06-11T14:21:00Z" w16du:dateUtc="2025-06-11T18:21:00Z">
            <w:rPr>
              <w:rFonts w:ascii="Times New Roman" w:hAnsi="Times New Roman" w:cs="Times New Roman"/>
            </w:rPr>
          </w:rPrChange>
        </w:rPr>
        <w:t xml:space="preserve">environmental </w:t>
      </w:r>
      <w:r w:rsidR="00141DBF" w:rsidRPr="00557BC1">
        <w:rPr>
          <w:rFonts w:ascii="Georgia" w:hAnsi="Georgia" w:cs="Times New Roman"/>
          <w:sz w:val="18"/>
          <w:szCs w:val="18"/>
          <w:rPrChange w:id="2394" w:author="Jackson Halpin" w:date="2025-06-11T14:21:00Z" w16du:dateUtc="2025-06-11T18:21:00Z">
            <w:rPr>
              <w:rFonts w:ascii="Times New Roman" w:hAnsi="Times New Roman" w:cs="Times New Roman"/>
            </w:rPr>
          </w:rPrChange>
        </w:rPr>
        <w:t xml:space="preserve">signaling cascades to </w:t>
      </w:r>
      <w:r w:rsidR="00A23DD8" w:rsidRPr="00557BC1">
        <w:rPr>
          <w:rFonts w:ascii="Georgia" w:hAnsi="Georgia" w:cs="Times New Roman"/>
          <w:sz w:val="18"/>
          <w:szCs w:val="18"/>
          <w:rPrChange w:id="2395" w:author="Jackson Halpin" w:date="2025-06-11T14:21:00Z" w16du:dateUtc="2025-06-11T18:21:00Z">
            <w:rPr>
              <w:rFonts w:ascii="Times New Roman" w:hAnsi="Times New Roman" w:cs="Times New Roman"/>
            </w:rPr>
          </w:rPrChange>
        </w:rPr>
        <w:t xml:space="preserve">the regulation of </w:t>
      </w:r>
      <w:r w:rsidR="00141DBF" w:rsidRPr="00557BC1">
        <w:rPr>
          <w:rFonts w:ascii="Georgia" w:hAnsi="Georgia" w:cs="Times New Roman"/>
          <w:sz w:val="18"/>
          <w:szCs w:val="18"/>
          <w:rPrChange w:id="2396" w:author="Jackson Halpin" w:date="2025-06-11T14:21:00Z" w16du:dateUtc="2025-06-11T18:21:00Z">
            <w:rPr>
              <w:rFonts w:ascii="Times New Roman" w:hAnsi="Times New Roman" w:cs="Times New Roman"/>
            </w:rPr>
          </w:rPrChange>
        </w:rPr>
        <w:t xml:space="preserve">autophagic </w:t>
      </w:r>
      <w:r w:rsidR="009F7639" w:rsidRPr="00557BC1">
        <w:rPr>
          <w:rFonts w:ascii="Georgia" w:hAnsi="Georgia" w:cs="Times New Roman"/>
          <w:sz w:val="18"/>
          <w:szCs w:val="18"/>
          <w:rPrChange w:id="2397" w:author="Jackson Halpin" w:date="2025-06-11T14:21:00Z" w16du:dateUtc="2025-06-11T18:21:00Z">
            <w:rPr>
              <w:rFonts w:ascii="Times New Roman" w:hAnsi="Times New Roman" w:cs="Times New Roman"/>
            </w:rPr>
          </w:rPrChange>
        </w:rPr>
        <w:t>cargo selection</w:t>
      </w:r>
      <w:r w:rsidR="009F7639" w:rsidRPr="00557BC1">
        <w:rPr>
          <w:rFonts w:ascii="Georgia" w:hAnsi="Georgia" w:cs="Times New Roman"/>
          <w:color w:val="000000" w:themeColor="text1"/>
          <w:sz w:val="18"/>
          <w:szCs w:val="18"/>
          <w:rPrChange w:id="2398" w:author="Jackson Halpin" w:date="2025-06-11T14:21:00Z" w16du:dateUtc="2025-06-11T18:21:00Z">
            <w:rPr>
              <w:rFonts w:ascii="Times New Roman" w:hAnsi="Times New Roman" w:cs="Times New Roman"/>
              <w:color w:val="000000" w:themeColor="text1"/>
            </w:rPr>
          </w:rPrChange>
        </w:rPr>
        <w:t xml:space="preserve"> </w:t>
      </w:r>
      <w:r w:rsidR="009F6FFD" w:rsidRPr="00557BC1">
        <w:rPr>
          <w:rFonts w:ascii="Georgia" w:hAnsi="Georgia" w:cs="Times New Roman"/>
          <w:color w:val="000000" w:themeColor="text1"/>
          <w:sz w:val="18"/>
          <w:szCs w:val="18"/>
          <w:rPrChange w:id="2399" w:author="Jackson Halpin" w:date="2025-06-11T14:21:00Z" w16du:dateUtc="2025-06-11T18:21:00Z">
            <w:rPr>
              <w:rFonts w:ascii="Times New Roman" w:hAnsi="Times New Roman" w:cs="Times New Roman"/>
              <w:color w:val="000000" w:themeColor="text1"/>
            </w:rPr>
          </w:rPrChange>
        </w:rPr>
        <w:t>(</w:t>
      </w:r>
      <w:r w:rsidR="009F6FFD" w:rsidRPr="00557BC1">
        <w:rPr>
          <w:rFonts w:ascii="Georgia" w:hAnsi="Georgia" w:cs="Times New Roman"/>
          <w:b/>
          <w:bCs/>
          <w:color w:val="000000" w:themeColor="text1"/>
          <w:sz w:val="18"/>
          <w:szCs w:val="18"/>
          <w:rPrChange w:id="2400" w:author="Jackson Halpin" w:date="2025-06-11T14:21:00Z" w16du:dateUtc="2025-06-11T18:21:00Z">
            <w:rPr>
              <w:rFonts w:ascii="Times New Roman" w:hAnsi="Times New Roman" w:cs="Times New Roman"/>
              <w:color w:val="000000" w:themeColor="text1"/>
            </w:rPr>
          </w:rPrChange>
        </w:rPr>
        <w:t>Figure 4B</w:t>
      </w:r>
      <w:r w:rsidR="009F6FFD" w:rsidRPr="00557BC1">
        <w:rPr>
          <w:rFonts w:ascii="Georgia" w:hAnsi="Georgia" w:cs="Times New Roman"/>
          <w:color w:val="000000" w:themeColor="text1"/>
          <w:sz w:val="18"/>
          <w:szCs w:val="18"/>
          <w:rPrChange w:id="2401" w:author="Jackson Halpin" w:date="2025-06-11T14:21:00Z" w16du:dateUtc="2025-06-11T18:21:00Z">
            <w:rPr>
              <w:rFonts w:ascii="Times New Roman" w:hAnsi="Times New Roman" w:cs="Times New Roman"/>
              <w:color w:val="000000" w:themeColor="text1"/>
            </w:rPr>
          </w:rPrChange>
        </w:rPr>
        <w:t xml:space="preserve">) </w:t>
      </w:r>
      <w:r w:rsidR="009F7639" w:rsidRPr="00557BC1">
        <w:rPr>
          <w:rFonts w:ascii="Georgia" w:hAnsi="Georgia" w:cs="Times New Roman"/>
          <w:sz w:val="18"/>
          <w:szCs w:val="18"/>
          <w:rPrChange w:id="2402"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403" w:author="Jackson Halpin" w:date="2025-06-11T14:21:00Z" w16du:dateUtc="2025-06-11T18:21:00Z">
            <w:rPr>
              <w:rFonts w:ascii="Times New Roman" w:hAnsi="Times New Roman" w:cs="Times New Roman"/>
            </w:rPr>
          </w:rPrChange>
        </w:rPr>
        <w:instrText xml:space="preserve"> ADDIN ZOTERO_ITEM CSL_CITATION {"citationID":"xYBxhOol","properties":{"formattedCitation":"(Kliche and Ivarsson 2022; Birgisdottir et al. 2013; Rogov et al. 2023)","plainCitation":"(Kliche and Ivarsson 2022; Birgisdottir et al. 2013; Rogov et al. 2023)","noteIndex":0},"citationItems":[{"id":123,"uris":["http://zotero.org/users/local/DUCgBsd9/items/Z928FNUG","http://zotero.org/users/14717947/items/Z928FNUG"],"itemData":{"id":123,"type":"article-journal","abstract":"Cellular function is based on protein–protein interactions. A large proportion of these interactions involves the binding of short linear motifs (SLiMs) by folded globular domains. These interactions are regulated by post-translational modifications, such as phosphorylation, that create and break motif binding sites or tune the affinity of the interactions. In addition, motif-based interactions are involved in targeting serine/threonine kinases and phosphatases to their substrate and contribute to the specificity of the enzymatic actions regulating which sites are phosphorylated. Here, we review how SLiM-based interactions assist in determining the specificity of serine/threonine kinases and phosphatases, and how phosphorylation, in turn, affects motif-based interactions. We provide examples of SLiM-based interactions that are turned on/off, or are tuned by serine/threonine phosphorylation and exemplify how this affects SLiM-based protein complex formation.","container-title":"Biochemical Journal","DOI":"10.1042/BCJ20200714","ISSN":"0264-6021, 1470-8728","issue":"1","language":"en","page":"1-22","source":"DOI.org (Crossref)","title":"Orchestrating serine/threonine phosphorylation and elucidating downstream effects by short linear motifs","volume":"479","author":[{"family":"Kliche","given":"Johanna"},{"family":"Ivarsson","given":"Ylva"}],"issued":{"date-parts":[["2022",1,14]]}}},{"id":96,"uris":["http://zotero.org/users/local/DUCgBsd9/items/C38RVCPH","http://zotero.org/users/14717947/items/C38RVCPH"],"itemData":{"id":96,"type":"article-journal","abstract":"Summary\n            (Macro)autophagy is a fundamental degradation process for macromolecules and organelles of vital importance for cell and tissue homeostasis. Autophagy research has gained a strong momentum in recent years because of its relevance to cancer, neurodegenerative diseases, muscular dystrophy, lipid storage disorders, development, ageing and innate immunity. Autophagy has traditionally been thought of as a bulk degradation process that is mobilized upon nutritional starvation to replenish the cell with building blocks and keep up with the energy demand. This view has recently changed dramatically following an array of papers describing various forms of selective autophagy. A main driving force has been the discovery of specific autophagy receptors that sequester cargo into forming autophagosomes (phagophores). At the heart of this selectivity lies the LC3-interacting region (LIR) motif, which ensures the targeting of autophagy receptors to LC3 (or other ATG8 family proteins) anchored in the phagophore membrane. LIR-containing proteins include cargo receptors, members of the basal autophagy apparatus, proteins associated with vesicles and of their transport, Rab GTPase-activating proteins (GAPs) and specific signaling proteins that are degraded by selective autophagy. Here, we comment on these new insights and focus on the interactions of LIR-containing proteins with members of the ATG8 protein family.","container-title":"Journal of Cell Science","DOI":"10.1242/jcs.126128","ISSN":"1477-9137, 0021-9533","issue":"15","language":"en","page":"3237-3247","source":"DOI.org (Crossref)","title":"The LIR motif – crucial for selective autophagy","volume":"126","author":[{"family":"Birgisdottir","given":"Åsa Birna"},{"family":"Lamark","given":"Trond"},{"family":"Johansen","given":"Terje"}],"issued":{"date-parts":[["2013",8,1]]}}},{"id":122,"uris":["http://zotero.org/users/local/DUCgBsd9/items/YHHHUSZB","http://zotero.org/users/14717947/items/YHHHUSZB"],"itemData":{"id":122,"type":"article-journal","container-title":"Autophagy Reports","DOI":"10.1080/27694127.2023.2188523","ISSN":"2769-4127","issue":"1","journalAbbreviation":"Autophagy Reports","language":"en","page":"2188523","source":"DOI.org (Crossref)","title":"Atg8 family proteins, LIR/AIM motifs and other interaction modes","volume":"2","author":[{"family":"Rogov","given":"Vladimir V."},{"family":"Nezis","given":"Ioannis P."},{"family":"Tsapras","given":"Panagiotis"},{"family":"Zhang","given":"Hong"},{"family":"Dagdas","given":"Yasin"},{"family":"Noda","given":"Nobuo N."},{"family":"Nakatogawa","given":"Hitoshi"},{"family":"Wirth","given":"Martina"},{"family":"Mouilleron","given":"Stephane"},{"family":"McEwan","given":"David G."},{"family":"Behrends","given":"Christian"},{"family":"Deretic","given":"Vojo"},{"family":"Elazar","given":"Zvulun"},{"family":"Tooze","given":"Sharon A."},{"family":"Dikic","given":"Ivan"},{"family":"Lamark","given":"Trond"},{"family":"Johansen","given":"Terje"}],"issued":{"date-parts":[["2023",12,31]]}}}],"schema":"https://github.com/citation-style-language/schema/raw/master/csl-citation.json"} </w:instrText>
      </w:r>
      <w:r w:rsidR="009F7639" w:rsidRPr="00557BC1">
        <w:rPr>
          <w:rFonts w:ascii="Georgia" w:hAnsi="Georgia" w:cs="Times New Roman"/>
          <w:sz w:val="18"/>
          <w:szCs w:val="18"/>
          <w:rPrChange w:id="2404" w:author="Jackson Halpin" w:date="2025-06-11T14:21:00Z" w16du:dateUtc="2025-06-11T18:21:00Z">
            <w:rPr>
              <w:rFonts w:ascii="Times New Roman" w:hAnsi="Times New Roman" w:cs="Times New Roman"/>
            </w:rPr>
          </w:rPrChange>
        </w:rPr>
        <w:fldChar w:fldCharType="separate"/>
      </w:r>
      <w:r w:rsidR="009F7639" w:rsidRPr="00557BC1">
        <w:rPr>
          <w:rFonts w:ascii="Georgia" w:hAnsi="Georgia" w:cs="Times New Roman"/>
          <w:noProof/>
          <w:sz w:val="18"/>
          <w:szCs w:val="18"/>
          <w:rPrChange w:id="2405" w:author="Jackson Halpin" w:date="2025-06-11T14:21:00Z" w16du:dateUtc="2025-06-11T18:21:00Z">
            <w:rPr>
              <w:rFonts w:ascii="Times New Roman" w:hAnsi="Times New Roman" w:cs="Times New Roman"/>
              <w:noProof/>
            </w:rPr>
          </w:rPrChange>
        </w:rPr>
        <w:t>(Kliche and Ivarsson 2022; Birgisdottir et al. 2013; Rogov et al. 2023)</w:t>
      </w:r>
      <w:r w:rsidR="009F7639" w:rsidRPr="00557BC1">
        <w:rPr>
          <w:rFonts w:ascii="Georgia" w:hAnsi="Georgia" w:cs="Times New Roman"/>
          <w:sz w:val="18"/>
          <w:szCs w:val="18"/>
          <w:rPrChange w:id="2406" w:author="Jackson Halpin" w:date="2025-06-11T14:21:00Z" w16du:dateUtc="2025-06-11T18:21:00Z">
            <w:rPr>
              <w:rFonts w:ascii="Times New Roman" w:hAnsi="Times New Roman" w:cs="Times New Roman"/>
            </w:rPr>
          </w:rPrChange>
        </w:rPr>
        <w:fldChar w:fldCharType="end"/>
      </w:r>
      <w:r w:rsidR="009F7639" w:rsidRPr="00557BC1">
        <w:rPr>
          <w:rFonts w:ascii="Georgia" w:hAnsi="Georgia" w:cs="Times New Roman"/>
          <w:sz w:val="18"/>
          <w:szCs w:val="18"/>
          <w:rPrChange w:id="2407" w:author="Jackson Halpin" w:date="2025-06-11T14:21:00Z" w16du:dateUtc="2025-06-11T18:21:00Z">
            <w:rPr>
              <w:rFonts w:ascii="Times New Roman" w:hAnsi="Times New Roman" w:cs="Times New Roman"/>
            </w:rPr>
          </w:rPrChange>
        </w:rPr>
        <w:t>.</w:t>
      </w:r>
    </w:p>
    <w:p w14:paraId="657455A0" w14:textId="3AFE15AC" w:rsidR="009F7639" w:rsidRPr="00557BC1" w:rsidRDefault="00A01D17" w:rsidP="00557BC1">
      <w:pPr>
        <w:ind w:firstLine="720"/>
        <w:jc w:val="both"/>
        <w:rPr>
          <w:rFonts w:ascii="Georgia" w:hAnsi="Georgia" w:cs="Times New Roman"/>
          <w:sz w:val="18"/>
          <w:szCs w:val="18"/>
          <w:rPrChange w:id="2408" w:author="Jackson Halpin" w:date="2025-06-11T14:21:00Z" w16du:dateUtc="2025-06-11T18:21:00Z">
            <w:rPr>
              <w:rFonts w:ascii="Times New Roman" w:hAnsi="Times New Roman" w:cs="Times New Roman"/>
            </w:rPr>
          </w:rPrChange>
        </w:rPr>
        <w:pPrChange w:id="2409" w:author="Jackson Halpin" w:date="2025-06-11T14:17:00Z" w16du:dateUtc="2025-06-11T18:17:00Z">
          <w:pPr>
            <w:spacing w:line="480" w:lineRule="auto"/>
            <w:ind w:firstLine="720"/>
            <w:jc w:val="both"/>
          </w:pPr>
        </w:pPrChange>
      </w:pPr>
      <w:r w:rsidRPr="00557BC1">
        <w:rPr>
          <w:rFonts w:ascii="Georgia" w:hAnsi="Georgia" w:cs="Times New Roman"/>
          <w:sz w:val="18"/>
          <w:szCs w:val="18"/>
          <w:rPrChange w:id="2410" w:author="Jackson Halpin" w:date="2025-06-11T14:21:00Z" w16du:dateUtc="2025-06-11T18:21:00Z">
            <w:rPr>
              <w:rFonts w:ascii="Times New Roman" w:hAnsi="Times New Roman" w:cs="Times New Roman"/>
            </w:rPr>
          </w:rPrChange>
        </w:rPr>
        <w:t xml:space="preserve">Recently, </w:t>
      </w:r>
      <w:r w:rsidR="000A4F4E" w:rsidRPr="00557BC1">
        <w:rPr>
          <w:rFonts w:ascii="Georgia" w:hAnsi="Georgia" w:cs="Times New Roman"/>
          <w:sz w:val="18"/>
          <w:szCs w:val="18"/>
          <w:rPrChange w:id="2411" w:author="Jackson Halpin" w:date="2025-06-11T14:21:00Z" w16du:dateUtc="2025-06-11T18:21:00Z">
            <w:rPr>
              <w:rFonts w:ascii="Times New Roman" w:hAnsi="Times New Roman" w:cs="Times New Roman"/>
            </w:rPr>
          </w:rPrChange>
        </w:rPr>
        <w:t xml:space="preserve">the </w:t>
      </w:r>
      <w:proofErr w:type="spellStart"/>
      <w:r w:rsidR="000A4F4E" w:rsidRPr="00557BC1">
        <w:rPr>
          <w:rFonts w:ascii="Georgia" w:hAnsi="Georgia" w:cs="Times New Roman"/>
          <w:sz w:val="18"/>
          <w:szCs w:val="18"/>
          <w:rPrChange w:id="2412" w:author="Jackson Halpin" w:date="2025-06-11T14:21:00Z" w16du:dateUtc="2025-06-11T18:21:00Z">
            <w:rPr>
              <w:rFonts w:ascii="Times New Roman" w:hAnsi="Times New Roman" w:cs="Times New Roman"/>
            </w:rPr>
          </w:rPrChange>
        </w:rPr>
        <w:t>Viestra</w:t>
      </w:r>
      <w:proofErr w:type="spellEnd"/>
      <w:r w:rsidR="000A4F4E" w:rsidRPr="00557BC1">
        <w:rPr>
          <w:rFonts w:ascii="Georgia" w:hAnsi="Georgia" w:cs="Times New Roman"/>
          <w:sz w:val="18"/>
          <w:szCs w:val="18"/>
          <w:rPrChange w:id="2413" w:author="Jackson Halpin" w:date="2025-06-11T14:21:00Z" w16du:dateUtc="2025-06-11T18:21:00Z">
            <w:rPr>
              <w:rFonts w:ascii="Times New Roman" w:hAnsi="Times New Roman" w:cs="Times New Roman"/>
            </w:rPr>
          </w:rPrChange>
        </w:rPr>
        <w:t xml:space="preserve"> group reported an </w:t>
      </w:r>
      <w:r w:rsidRPr="00557BC1">
        <w:rPr>
          <w:rFonts w:ascii="Georgia" w:hAnsi="Georgia" w:cs="Times New Roman"/>
          <w:sz w:val="18"/>
          <w:szCs w:val="18"/>
          <w:rPrChange w:id="2414" w:author="Jackson Halpin" w:date="2025-06-11T14:21:00Z" w16du:dateUtc="2025-06-11T18:21:00Z">
            <w:rPr>
              <w:rFonts w:ascii="Times New Roman" w:hAnsi="Times New Roman" w:cs="Times New Roman"/>
            </w:rPr>
          </w:rPrChange>
        </w:rPr>
        <w:t>a</w:t>
      </w:r>
      <w:r w:rsidR="009F7639" w:rsidRPr="00557BC1">
        <w:rPr>
          <w:rFonts w:ascii="Georgia" w:hAnsi="Georgia" w:cs="Times New Roman"/>
          <w:sz w:val="18"/>
          <w:szCs w:val="18"/>
          <w:rPrChange w:id="2415" w:author="Jackson Halpin" w:date="2025-06-11T14:21:00Z" w16du:dateUtc="2025-06-11T18:21:00Z">
            <w:rPr>
              <w:rFonts w:ascii="Times New Roman" w:hAnsi="Times New Roman" w:cs="Times New Roman"/>
            </w:rPr>
          </w:rPrChange>
        </w:rPr>
        <w:t>lternate binding interface</w:t>
      </w:r>
      <w:r w:rsidRPr="00557BC1">
        <w:rPr>
          <w:rFonts w:ascii="Georgia" w:hAnsi="Georgia" w:cs="Times New Roman"/>
          <w:sz w:val="18"/>
          <w:szCs w:val="18"/>
          <w:rPrChange w:id="2416" w:author="Jackson Halpin" w:date="2025-06-11T14:21:00Z" w16du:dateUtc="2025-06-11T18:21:00Z">
            <w:rPr>
              <w:rFonts w:ascii="Times New Roman" w:hAnsi="Times New Roman" w:cs="Times New Roman"/>
            </w:rPr>
          </w:rPrChange>
        </w:rPr>
        <w:t xml:space="preserve"> </w:t>
      </w:r>
      <w:r w:rsidR="000A4F4E" w:rsidRPr="00557BC1">
        <w:rPr>
          <w:rFonts w:ascii="Georgia" w:hAnsi="Georgia" w:cs="Times New Roman"/>
          <w:sz w:val="18"/>
          <w:szCs w:val="18"/>
          <w:rPrChange w:id="2417" w:author="Jackson Halpin" w:date="2025-06-11T14:21:00Z" w16du:dateUtc="2025-06-11T18:21:00Z">
            <w:rPr>
              <w:rFonts w:ascii="Times New Roman" w:hAnsi="Times New Roman" w:cs="Times New Roman"/>
            </w:rPr>
          </w:rPrChange>
        </w:rPr>
        <w:t xml:space="preserve">on Atg8 homologs (hAtg8) </w:t>
      </w:r>
      <w:r w:rsidR="008938D4" w:rsidRPr="00557BC1">
        <w:rPr>
          <w:rFonts w:ascii="Georgia" w:hAnsi="Georgia" w:cs="Times New Roman"/>
          <w:sz w:val="18"/>
          <w:szCs w:val="18"/>
          <w:rPrChange w:id="2418" w:author="Jackson Halpin" w:date="2025-06-11T14:21:00Z" w16du:dateUtc="2025-06-11T18:21:00Z">
            <w:rPr>
              <w:rFonts w:ascii="Times New Roman" w:hAnsi="Times New Roman" w:cs="Times New Roman"/>
            </w:rPr>
          </w:rPrChange>
        </w:rPr>
        <w:t xml:space="preserve">that </w:t>
      </w:r>
      <w:r w:rsidR="000A4F4E" w:rsidRPr="00557BC1">
        <w:rPr>
          <w:rFonts w:ascii="Georgia" w:hAnsi="Georgia" w:cs="Times New Roman"/>
          <w:sz w:val="18"/>
          <w:szCs w:val="18"/>
          <w:rPrChange w:id="2419" w:author="Jackson Halpin" w:date="2025-06-11T14:21:00Z" w16du:dateUtc="2025-06-11T18:21:00Z">
            <w:rPr>
              <w:rFonts w:ascii="Times New Roman" w:hAnsi="Times New Roman" w:cs="Times New Roman"/>
            </w:rPr>
          </w:rPrChange>
        </w:rPr>
        <w:t xml:space="preserve">they </w:t>
      </w:r>
      <w:r w:rsidRPr="00557BC1">
        <w:rPr>
          <w:rFonts w:ascii="Georgia" w:hAnsi="Georgia" w:cs="Times New Roman"/>
          <w:sz w:val="18"/>
          <w:szCs w:val="18"/>
          <w:rPrChange w:id="2420" w:author="Jackson Halpin" w:date="2025-06-11T14:21:00Z" w16du:dateUtc="2025-06-11T18:21:00Z">
            <w:rPr>
              <w:rFonts w:ascii="Times New Roman" w:hAnsi="Times New Roman" w:cs="Times New Roman"/>
            </w:rPr>
          </w:rPrChange>
        </w:rPr>
        <w:t>termed</w:t>
      </w:r>
      <w:r w:rsidR="008938D4" w:rsidRPr="00557BC1">
        <w:rPr>
          <w:rFonts w:ascii="Georgia" w:hAnsi="Georgia" w:cs="Times New Roman"/>
          <w:sz w:val="18"/>
          <w:szCs w:val="18"/>
          <w:rPrChange w:id="2421" w:author="Jackson Halpin" w:date="2025-06-11T14:21:00Z" w16du:dateUtc="2025-06-11T18:21:00Z">
            <w:rPr>
              <w:rFonts w:ascii="Times New Roman" w:hAnsi="Times New Roman" w:cs="Times New Roman"/>
            </w:rPr>
          </w:rPrChange>
        </w:rPr>
        <w:t xml:space="preserve"> the</w:t>
      </w:r>
      <w:r w:rsidRPr="00557BC1">
        <w:rPr>
          <w:rFonts w:ascii="Georgia" w:hAnsi="Georgia" w:cs="Times New Roman"/>
          <w:sz w:val="18"/>
          <w:szCs w:val="18"/>
          <w:rPrChange w:id="2422" w:author="Jackson Halpin" w:date="2025-06-11T14:21:00Z" w16du:dateUtc="2025-06-11T18:21:00Z">
            <w:rPr>
              <w:rFonts w:ascii="Times New Roman" w:hAnsi="Times New Roman" w:cs="Times New Roman"/>
            </w:rPr>
          </w:rPrChange>
        </w:rPr>
        <w:t xml:space="preserve"> UDS, or </w:t>
      </w:r>
      <w:r w:rsidRPr="00557BC1">
        <w:rPr>
          <w:rFonts w:ascii="Georgia" w:hAnsi="Georgia" w:cs="Times New Roman"/>
          <w:sz w:val="18"/>
          <w:szCs w:val="18"/>
          <w:u w:val="single"/>
          <w:rPrChange w:id="2423" w:author="Jackson Halpin" w:date="2025-06-11T14:21:00Z" w16du:dateUtc="2025-06-11T18:21:00Z">
            <w:rPr>
              <w:rFonts w:ascii="Times New Roman" w:hAnsi="Times New Roman" w:cs="Times New Roman"/>
              <w:u w:val="single"/>
            </w:rPr>
          </w:rPrChange>
        </w:rPr>
        <w:t>U</w:t>
      </w:r>
      <w:r w:rsidRPr="00557BC1">
        <w:rPr>
          <w:rFonts w:ascii="Georgia" w:hAnsi="Georgia" w:cs="Times New Roman"/>
          <w:sz w:val="18"/>
          <w:szCs w:val="18"/>
          <w:rPrChange w:id="2424" w:author="Jackson Halpin" w:date="2025-06-11T14:21:00Z" w16du:dateUtc="2025-06-11T18:21:00Z">
            <w:rPr>
              <w:rFonts w:ascii="Times New Roman" w:hAnsi="Times New Roman" w:cs="Times New Roman"/>
            </w:rPr>
          </w:rPrChange>
        </w:rPr>
        <w:t xml:space="preserve">biquitin-interaction-motif </w:t>
      </w:r>
      <w:r w:rsidRPr="00557BC1">
        <w:rPr>
          <w:rFonts w:ascii="Georgia" w:hAnsi="Georgia" w:cs="Times New Roman"/>
          <w:sz w:val="18"/>
          <w:szCs w:val="18"/>
          <w:u w:val="single"/>
          <w:rPrChange w:id="2425" w:author="Jackson Halpin" w:date="2025-06-11T14:21:00Z" w16du:dateUtc="2025-06-11T18:21:00Z">
            <w:rPr>
              <w:rFonts w:ascii="Times New Roman" w:hAnsi="Times New Roman" w:cs="Times New Roman"/>
              <w:u w:val="single"/>
            </w:rPr>
          </w:rPrChange>
        </w:rPr>
        <w:t>D</w:t>
      </w:r>
      <w:r w:rsidRPr="00557BC1">
        <w:rPr>
          <w:rFonts w:ascii="Georgia" w:hAnsi="Georgia" w:cs="Times New Roman"/>
          <w:sz w:val="18"/>
          <w:szCs w:val="18"/>
          <w:rPrChange w:id="2426" w:author="Jackson Halpin" w:date="2025-06-11T14:21:00Z" w16du:dateUtc="2025-06-11T18:21:00Z">
            <w:rPr>
              <w:rFonts w:ascii="Times New Roman" w:hAnsi="Times New Roman" w:cs="Times New Roman"/>
            </w:rPr>
          </w:rPrChange>
        </w:rPr>
        <w:t xml:space="preserve">ocking </w:t>
      </w:r>
      <w:r w:rsidRPr="00557BC1">
        <w:rPr>
          <w:rFonts w:ascii="Georgia" w:hAnsi="Georgia" w:cs="Times New Roman"/>
          <w:sz w:val="18"/>
          <w:szCs w:val="18"/>
          <w:u w:val="single"/>
          <w:rPrChange w:id="2427" w:author="Jackson Halpin" w:date="2025-06-11T14:21:00Z" w16du:dateUtc="2025-06-11T18:21:00Z">
            <w:rPr>
              <w:rFonts w:ascii="Times New Roman" w:hAnsi="Times New Roman" w:cs="Times New Roman"/>
              <w:u w:val="single"/>
            </w:rPr>
          </w:rPrChange>
        </w:rPr>
        <w:t>S</w:t>
      </w:r>
      <w:r w:rsidRPr="00557BC1">
        <w:rPr>
          <w:rFonts w:ascii="Georgia" w:hAnsi="Georgia" w:cs="Times New Roman"/>
          <w:sz w:val="18"/>
          <w:szCs w:val="18"/>
          <w:rPrChange w:id="2428" w:author="Jackson Halpin" w:date="2025-06-11T14:21:00Z" w16du:dateUtc="2025-06-11T18:21:00Z">
            <w:rPr>
              <w:rFonts w:ascii="Times New Roman" w:hAnsi="Times New Roman" w:cs="Times New Roman"/>
            </w:rPr>
          </w:rPrChange>
        </w:rPr>
        <w:t>ite</w:t>
      </w:r>
      <w:r w:rsidR="000A4F4E" w:rsidRPr="00557BC1">
        <w:rPr>
          <w:rFonts w:ascii="Georgia" w:hAnsi="Georgia" w:cs="Times New Roman"/>
          <w:sz w:val="18"/>
          <w:szCs w:val="18"/>
          <w:rPrChange w:id="2429" w:author="Jackson Halpin" w:date="2025-06-11T14:21:00Z" w16du:dateUtc="2025-06-11T18:21:00Z">
            <w:rPr>
              <w:rFonts w:ascii="Times New Roman" w:hAnsi="Times New Roman" w:cs="Times New Roman"/>
            </w:rPr>
          </w:rPrChange>
        </w:rPr>
        <w:t xml:space="preserve">. This interface, which occurs on the face opposite that of the LIR docking site, is reported to interact with an alternative </w:t>
      </w:r>
      <w:r w:rsidR="0087413E" w:rsidRPr="00557BC1">
        <w:rPr>
          <w:rFonts w:ascii="Georgia" w:hAnsi="Georgia" w:cs="Times New Roman"/>
          <w:sz w:val="18"/>
          <w:szCs w:val="18"/>
          <w:rPrChange w:id="2430" w:author="Jackson Halpin" w:date="2025-06-11T14:21:00Z" w16du:dateUtc="2025-06-11T18:21:00Z">
            <w:rPr>
              <w:rFonts w:ascii="Times New Roman" w:hAnsi="Times New Roman" w:cs="Times New Roman"/>
            </w:rPr>
          </w:rPrChange>
        </w:rPr>
        <w:t>SLiM</w:t>
      </w:r>
      <w:r w:rsidR="008938D4" w:rsidRPr="00557BC1">
        <w:rPr>
          <w:rFonts w:ascii="Georgia" w:hAnsi="Georgia" w:cs="Times New Roman"/>
          <w:sz w:val="18"/>
          <w:szCs w:val="18"/>
          <w:rPrChange w:id="2431" w:author="Jackson Halpin" w:date="2025-06-11T14:21:00Z" w16du:dateUtc="2025-06-11T18:21:00Z">
            <w:rPr>
              <w:rFonts w:ascii="Times New Roman" w:hAnsi="Times New Roman" w:cs="Times New Roman"/>
            </w:rPr>
          </w:rPrChange>
        </w:rPr>
        <w:t>,</w:t>
      </w:r>
      <w:r w:rsidR="000A4F4E" w:rsidRPr="00557BC1">
        <w:rPr>
          <w:rFonts w:ascii="Georgia" w:hAnsi="Georgia" w:cs="Times New Roman"/>
          <w:sz w:val="18"/>
          <w:szCs w:val="18"/>
          <w:rPrChange w:id="2432" w:author="Jackson Halpin" w:date="2025-06-11T14:21:00Z" w16du:dateUtc="2025-06-11T18:21:00Z">
            <w:rPr>
              <w:rFonts w:ascii="Times New Roman" w:hAnsi="Times New Roman" w:cs="Times New Roman"/>
            </w:rPr>
          </w:rPrChange>
        </w:rPr>
        <w:t xml:space="preserve"> defined as the UIM</w:t>
      </w:r>
      <w:r w:rsidR="008938D4" w:rsidRPr="00557BC1">
        <w:rPr>
          <w:rFonts w:ascii="Georgia" w:hAnsi="Georgia" w:cs="Times New Roman"/>
          <w:sz w:val="18"/>
          <w:szCs w:val="18"/>
          <w:rPrChange w:id="2433" w:author="Jackson Halpin" w:date="2025-06-11T14:21:00Z" w16du:dateUtc="2025-06-11T18:21:00Z">
            <w:rPr>
              <w:rFonts w:ascii="Times New Roman" w:hAnsi="Times New Roman" w:cs="Times New Roman"/>
            </w:rPr>
          </w:rPrChange>
        </w:rPr>
        <w:t>,</w:t>
      </w:r>
      <w:r w:rsidR="000A4F4E" w:rsidRPr="00557BC1">
        <w:rPr>
          <w:rFonts w:ascii="Georgia" w:hAnsi="Georgia" w:cs="Times New Roman"/>
          <w:sz w:val="18"/>
          <w:szCs w:val="18"/>
          <w:rPrChange w:id="2434" w:author="Jackson Halpin" w:date="2025-06-11T14:21:00Z" w16du:dateUtc="2025-06-11T18:21:00Z">
            <w:rPr>
              <w:rFonts w:ascii="Times New Roman" w:hAnsi="Times New Roman" w:cs="Times New Roman"/>
            </w:rPr>
          </w:rPrChange>
        </w:rPr>
        <w:t xml:space="preserve"> </w:t>
      </w:r>
      <w:r w:rsidR="008938D4" w:rsidRPr="00557BC1">
        <w:rPr>
          <w:rFonts w:ascii="Georgia" w:hAnsi="Georgia" w:cs="Times New Roman"/>
          <w:sz w:val="18"/>
          <w:szCs w:val="18"/>
          <w:rPrChange w:id="2435" w:author="Jackson Halpin" w:date="2025-06-11T14:21:00Z" w16du:dateUtc="2025-06-11T18:21:00Z">
            <w:rPr>
              <w:rFonts w:ascii="Times New Roman" w:hAnsi="Times New Roman" w:cs="Times New Roman"/>
            </w:rPr>
          </w:rPrChange>
        </w:rPr>
        <w:t>with</w:t>
      </w:r>
      <w:r w:rsidR="000A4F4E" w:rsidRPr="00557BC1">
        <w:rPr>
          <w:rFonts w:ascii="Georgia" w:hAnsi="Georgia" w:cs="Times New Roman"/>
          <w:sz w:val="18"/>
          <w:szCs w:val="18"/>
          <w:rPrChange w:id="2436" w:author="Jackson Halpin" w:date="2025-06-11T14:21:00Z" w16du:dateUtc="2025-06-11T18:21:00Z">
            <w:rPr>
              <w:rFonts w:ascii="Times New Roman" w:hAnsi="Times New Roman" w:cs="Times New Roman"/>
            </w:rPr>
          </w:rPrChange>
        </w:rPr>
        <w:t xml:space="preserve"> the sequence </w:t>
      </w:r>
      <w:r w:rsidR="009F7639" w:rsidRPr="00557BC1">
        <w:rPr>
          <w:rFonts w:ascii="Georgia" w:hAnsi="Georgia" w:cs="Times New Roman"/>
          <w:color w:val="000000"/>
          <w:sz w:val="18"/>
          <w:szCs w:val="18"/>
          <w:rPrChange w:id="2437" w:author="Jackson Halpin" w:date="2025-06-11T14:21:00Z" w16du:dateUtc="2025-06-11T18:21:00Z">
            <w:rPr>
              <w:rFonts w:ascii="Times New Roman" w:hAnsi="Times New Roman" w:cs="Times New Roman"/>
              <w:color w:val="000000"/>
            </w:rPr>
          </w:rPrChange>
        </w:rPr>
        <w:t>Ψ-ζ-X-A-Ψ-X-X-S</w:t>
      </w:r>
      <w:r w:rsidR="000A4F4E" w:rsidRPr="00557BC1">
        <w:rPr>
          <w:rFonts w:ascii="Georgia" w:hAnsi="Georgia" w:cs="Times New Roman"/>
          <w:color w:val="000000"/>
          <w:sz w:val="18"/>
          <w:szCs w:val="18"/>
          <w:rPrChange w:id="2438" w:author="Jackson Halpin" w:date="2025-06-11T14:21:00Z" w16du:dateUtc="2025-06-11T18:21:00Z">
            <w:rPr>
              <w:rFonts w:ascii="Times New Roman" w:hAnsi="Times New Roman" w:cs="Times New Roman"/>
              <w:color w:val="000000"/>
            </w:rPr>
          </w:rPrChange>
        </w:rPr>
        <w:t>,</w:t>
      </w:r>
      <w:r w:rsidR="009F7639" w:rsidRPr="00557BC1">
        <w:rPr>
          <w:rFonts w:ascii="Georgia" w:hAnsi="Georgia" w:cs="Times New Roman"/>
          <w:color w:val="000000"/>
          <w:sz w:val="18"/>
          <w:szCs w:val="18"/>
          <w:rPrChange w:id="2439" w:author="Jackson Halpin" w:date="2025-06-11T14:21:00Z" w16du:dateUtc="2025-06-11T18:21:00Z">
            <w:rPr>
              <w:rFonts w:ascii="Times New Roman" w:hAnsi="Times New Roman" w:cs="Times New Roman"/>
              <w:color w:val="000000"/>
            </w:rPr>
          </w:rPrChange>
        </w:rPr>
        <w:t xml:space="preserve"> with Ψ, ζ and X representing small hydrophobic residues, hydrophilic residues, and any amino acid, respectively (Marshall, et al. 2019)</w:t>
      </w:r>
      <w:r w:rsidR="009F7639" w:rsidRPr="00557BC1">
        <w:rPr>
          <w:rFonts w:ascii="Georgia" w:eastAsiaTheme="minorEastAsia" w:hAnsi="Georgia" w:cs="Times New Roman"/>
          <w:sz w:val="18"/>
          <w:szCs w:val="18"/>
          <w:rPrChange w:id="2440" w:author="Jackson Halpin" w:date="2025-06-11T14:21:00Z" w16du:dateUtc="2025-06-11T18:21:00Z">
            <w:rPr>
              <w:rFonts w:ascii="Times New Roman" w:eastAsiaTheme="minorEastAsia" w:hAnsi="Times New Roman" w:cs="Times New Roman"/>
            </w:rPr>
          </w:rPrChange>
        </w:rPr>
        <w:t xml:space="preserve">. </w:t>
      </w:r>
      <w:commentRangeStart w:id="2441"/>
      <w:commentRangeStart w:id="2442"/>
      <w:r w:rsidR="000A4F4E" w:rsidRPr="00557BC1">
        <w:rPr>
          <w:rFonts w:ascii="Georgia" w:eastAsiaTheme="minorEastAsia" w:hAnsi="Georgia" w:cs="Times New Roman"/>
          <w:sz w:val="18"/>
          <w:szCs w:val="18"/>
          <w:rPrChange w:id="2443" w:author="Jackson Halpin" w:date="2025-06-11T14:21:00Z" w16du:dateUtc="2025-06-11T18:21:00Z">
            <w:rPr>
              <w:rFonts w:ascii="Times New Roman" w:eastAsiaTheme="minorEastAsia" w:hAnsi="Times New Roman" w:cs="Times New Roman"/>
            </w:rPr>
          </w:rPrChange>
        </w:rPr>
        <w:t xml:space="preserve">We did not observe enrichment for peptides bearing this motif in our screen, </w:t>
      </w:r>
      <w:commentRangeEnd w:id="2441"/>
      <w:r w:rsidR="008938D4" w:rsidRPr="00557BC1">
        <w:rPr>
          <w:rStyle w:val="CommentReference"/>
          <w:rFonts w:ascii="Georgia" w:hAnsi="Georgia"/>
          <w:sz w:val="10"/>
          <w:szCs w:val="10"/>
          <w:rPrChange w:id="2444" w:author="Jackson Halpin" w:date="2025-06-11T14:21:00Z" w16du:dateUtc="2025-06-11T18:21:00Z">
            <w:rPr>
              <w:rStyle w:val="CommentReference"/>
            </w:rPr>
          </w:rPrChange>
        </w:rPr>
        <w:commentReference w:id="2441"/>
      </w:r>
      <w:commentRangeEnd w:id="2442"/>
      <w:r w:rsidR="00D05EC4" w:rsidRPr="00557BC1">
        <w:rPr>
          <w:rStyle w:val="CommentReference"/>
          <w:rFonts w:ascii="Georgia" w:hAnsi="Georgia"/>
          <w:sz w:val="10"/>
          <w:szCs w:val="10"/>
          <w:rPrChange w:id="2445" w:author="Jackson Halpin" w:date="2025-06-11T14:21:00Z" w16du:dateUtc="2025-06-11T18:21:00Z">
            <w:rPr>
              <w:rStyle w:val="CommentReference"/>
            </w:rPr>
          </w:rPrChange>
        </w:rPr>
        <w:commentReference w:id="2442"/>
      </w:r>
      <w:r w:rsidR="000A4F4E" w:rsidRPr="00557BC1">
        <w:rPr>
          <w:rFonts w:ascii="Georgia" w:eastAsiaTheme="minorEastAsia" w:hAnsi="Georgia" w:cs="Times New Roman"/>
          <w:sz w:val="18"/>
          <w:szCs w:val="18"/>
          <w:rPrChange w:id="2446" w:author="Jackson Halpin" w:date="2025-06-11T14:21:00Z" w16du:dateUtc="2025-06-11T18:21:00Z">
            <w:rPr>
              <w:rFonts w:ascii="Times New Roman" w:eastAsiaTheme="minorEastAsia" w:hAnsi="Times New Roman" w:cs="Times New Roman"/>
            </w:rPr>
          </w:rPrChange>
        </w:rPr>
        <w:t>indicating that if such an interface exists</w:t>
      </w:r>
      <w:r w:rsidR="008938D4" w:rsidRPr="00557BC1">
        <w:rPr>
          <w:rFonts w:ascii="Georgia" w:eastAsiaTheme="minorEastAsia" w:hAnsi="Georgia" w:cs="Times New Roman"/>
          <w:sz w:val="18"/>
          <w:szCs w:val="18"/>
          <w:rPrChange w:id="2447" w:author="Jackson Halpin" w:date="2025-06-11T14:21:00Z" w16du:dateUtc="2025-06-11T18:21:00Z">
            <w:rPr>
              <w:rFonts w:ascii="Times New Roman" w:eastAsiaTheme="minorEastAsia" w:hAnsi="Times New Roman" w:cs="Times New Roman"/>
            </w:rPr>
          </w:rPrChange>
        </w:rPr>
        <w:t>,</w:t>
      </w:r>
      <w:r w:rsidR="000A4F4E" w:rsidRPr="00557BC1">
        <w:rPr>
          <w:rFonts w:ascii="Georgia" w:eastAsiaTheme="minorEastAsia" w:hAnsi="Georgia" w:cs="Times New Roman"/>
          <w:sz w:val="18"/>
          <w:szCs w:val="18"/>
          <w:rPrChange w:id="2448" w:author="Jackson Halpin" w:date="2025-06-11T14:21:00Z" w16du:dateUtc="2025-06-11T18:21:00Z">
            <w:rPr>
              <w:rFonts w:ascii="Times New Roman" w:eastAsiaTheme="minorEastAsia" w:hAnsi="Times New Roman" w:cs="Times New Roman"/>
            </w:rPr>
          </w:rPrChange>
        </w:rPr>
        <w:t xml:space="preserve"> it was either unavailable for binding in our screening platform</w:t>
      </w:r>
      <w:r w:rsidR="00CF3161" w:rsidRPr="00557BC1">
        <w:rPr>
          <w:rFonts w:ascii="Georgia" w:eastAsiaTheme="minorEastAsia" w:hAnsi="Georgia" w:cs="Times New Roman"/>
          <w:sz w:val="18"/>
          <w:szCs w:val="18"/>
          <w:rPrChange w:id="2449" w:author="Jackson Halpin" w:date="2025-06-11T14:21:00Z" w16du:dateUtc="2025-06-11T18:21:00Z">
            <w:rPr>
              <w:rFonts w:ascii="Times New Roman" w:eastAsiaTheme="minorEastAsia" w:hAnsi="Times New Roman" w:cs="Times New Roman"/>
            </w:rPr>
          </w:rPrChange>
        </w:rPr>
        <w:t xml:space="preserve"> </w:t>
      </w:r>
      <w:r w:rsidR="000A4F4E" w:rsidRPr="00557BC1">
        <w:rPr>
          <w:rFonts w:ascii="Georgia" w:eastAsiaTheme="minorEastAsia" w:hAnsi="Georgia" w:cs="Times New Roman"/>
          <w:sz w:val="18"/>
          <w:szCs w:val="18"/>
          <w:rPrChange w:id="2450" w:author="Jackson Halpin" w:date="2025-06-11T14:21:00Z" w16du:dateUtc="2025-06-11T18:21:00Z">
            <w:rPr>
              <w:rFonts w:ascii="Times New Roman" w:eastAsiaTheme="minorEastAsia" w:hAnsi="Times New Roman" w:cs="Times New Roman"/>
            </w:rPr>
          </w:rPrChange>
        </w:rPr>
        <w:t xml:space="preserve">or did not support sufficiently </w:t>
      </w:r>
      <w:r w:rsidR="008938D4" w:rsidRPr="00557BC1">
        <w:rPr>
          <w:rFonts w:ascii="Georgia" w:eastAsiaTheme="minorEastAsia" w:hAnsi="Georgia" w:cs="Times New Roman"/>
          <w:sz w:val="18"/>
          <w:szCs w:val="18"/>
          <w:rPrChange w:id="2451" w:author="Jackson Halpin" w:date="2025-06-11T14:21:00Z" w16du:dateUtc="2025-06-11T18:21:00Z">
            <w:rPr>
              <w:rFonts w:ascii="Times New Roman" w:eastAsiaTheme="minorEastAsia" w:hAnsi="Times New Roman" w:cs="Times New Roman"/>
            </w:rPr>
          </w:rPrChange>
        </w:rPr>
        <w:t>high-</w:t>
      </w:r>
      <w:r w:rsidR="000A4F4E" w:rsidRPr="00557BC1">
        <w:rPr>
          <w:rFonts w:ascii="Georgia" w:eastAsiaTheme="minorEastAsia" w:hAnsi="Georgia" w:cs="Times New Roman"/>
          <w:sz w:val="18"/>
          <w:szCs w:val="18"/>
          <w:rPrChange w:id="2452" w:author="Jackson Halpin" w:date="2025-06-11T14:21:00Z" w16du:dateUtc="2025-06-11T18:21:00Z">
            <w:rPr>
              <w:rFonts w:ascii="Times New Roman" w:eastAsiaTheme="minorEastAsia" w:hAnsi="Times New Roman" w:cs="Times New Roman"/>
            </w:rPr>
          </w:rPrChange>
        </w:rPr>
        <w:t xml:space="preserve">affinity interactions to be captured by our screen. Notably, we did not observe enrichment for UIM-bearing peptides even </w:t>
      </w:r>
      <w:r w:rsidR="00CF3161" w:rsidRPr="00557BC1">
        <w:rPr>
          <w:rFonts w:ascii="Georgia" w:eastAsiaTheme="minorEastAsia" w:hAnsi="Georgia" w:cs="Times New Roman"/>
          <w:sz w:val="18"/>
          <w:szCs w:val="18"/>
          <w:rPrChange w:id="2453" w:author="Jackson Halpin" w:date="2025-06-11T14:21:00Z" w16du:dateUtc="2025-06-11T18:21:00Z">
            <w:rPr>
              <w:rFonts w:ascii="Times New Roman" w:eastAsiaTheme="minorEastAsia" w:hAnsi="Times New Roman" w:cs="Times New Roman"/>
            </w:rPr>
          </w:rPrChange>
        </w:rPr>
        <w:t xml:space="preserve">when </w:t>
      </w:r>
      <w:r w:rsidR="000A4F4E" w:rsidRPr="00557BC1">
        <w:rPr>
          <w:rFonts w:ascii="Georgia" w:eastAsiaTheme="minorEastAsia" w:hAnsi="Georgia" w:cs="Times New Roman"/>
          <w:sz w:val="18"/>
          <w:szCs w:val="18"/>
          <w:rPrChange w:id="2454" w:author="Jackson Halpin" w:date="2025-06-11T14:21:00Z" w16du:dateUtc="2025-06-11T18:21:00Z">
            <w:rPr>
              <w:rFonts w:ascii="Times New Roman" w:eastAsiaTheme="minorEastAsia" w:hAnsi="Times New Roman" w:cs="Times New Roman"/>
            </w:rPr>
          </w:rPrChange>
        </w:rPr>
        <w:t xml:space="preserve">screening in the context of LC3B constructs bearing mutations at the LIR docking site (LDS*). </w:t>
      </w:r>
      <w:r w:rsidR="009F7639" w:rsidRPr="00557BC1">
        <w:rPr>
          <w:rFonts w:ascii="Georgia" w:eastAsiaTheme="minorEastAsia" w:hAnsi="Georgia" w:cs="Times New Roman"/>
          <w:sz w:val="18"/>
          <w:szCs w:val="18"/>
          <w:rPrChange w:id="2455" w:author="Jackson Halpin" w:date="2025-06-11T14:21:00Z" w16du:dateUtc="2025-06-11T18:21:00Z">
            <w:rPr>
              <w:rFonts w:ascii="Times New Roman" w:eastAsiaTheme="minorEastAsia" w:hAnsi="Times New Roman" w:cs="Times New Roman"/>
            </w:rPr>
          </w:rPrChange>
        </w:rPr>
        <w:t xml:space="preserve">Instead, </w:t>
      </w:r>
      <w:r w:rsidR="00CF3161" w:rsidRPr="00557BC1">
        <w:rPr>
          <w:rFonts w:ascii="Georgia" w:eastAsiaTheme="minorEastAsia" w:hAnsi="Georgia" w:cs="Times New Roman"/>
          <w:sz w:val="18"/>
          <w:szCs w:val="18"/>
          <w:rPrChange w:id="2456" w:author="Jackson Halpin" w:date="2025-06-11T14:21:00Z" w16du:dateUtc="2025-06-11T18:21:00Z">
            <w:rPr>
              <w:rFonts w:ascii="Times New Roman" w:eastAsiaTheme="minorEastAsia" w:hAnsi="Times New Roman" w:cs="Times New Roman"/>
            </w:rPr>
          </w:rPrChange>
        </w:rPr>
        <w:t xml:space="preserve">screening against LC3B </w:t>
      </w:r>
      <w:r w:rsidR="000A4F4E" w:rsidRPr="00557BC1">
        <w:rPr>
          <w:rFonts w:ascii="Georgia" w:eastAsiaTheme="minorEastAsia" w:hAnsi="Georgia" w:cs="Times New Roman"/>
          <w:sz w:val="18"/>
          <w:szCs w:val="18"/>
          <w:rPrChange w:id="2457" w:author="Jackson Halpin" w:date="2025-06-11T14:21:00Z" w16du:dateUtc="2025-06-11T18:21:00Z">
            <w:rPr>
              <w:rFonts w:ascii="Times New Roman" w:eastAsiaTheme="minorEastAsia" w:hAnsi="Times New Roman" w:cs="Times New Roman"/>
            </w:rPr>
          </w:rPrChange>
        </w:rPr>
        <w:t xml:space="preserve">LDS* revealed that </w:t>
      </w:r>
      <w:r w:rsidR="000A4F4E" w:rsidRPr="00557BC1">
        <w:rPr>
          <w:rFonts w:ascii="Georgia" w:eastAsiaTheme="minorEastAsia" w:hAnsi="Georgia" w:cs="Times New Roman"/>
          <w:sz w:val="18"/>
          <w:szCs w:val="18"/>
          <w:rPrChange w:id="2458" w:author="Jackson Halpin" w:date="2025-06-11T14:21:00Z" w16du:dateUtc="2025-06-11T18:21:00Z">
            <w:rPr>
              <w:rFonts w:ascii="Times New Roman" w:eastAsiaTheme="minorEastAsia" w:hAnsi="Times New Roman" w:cs="Times New Roman"/>
            </w:rPr>
          </w:rPrChange>
        </w:rPr>
        <w:t xml:space="preserve">peptides bearing canonical LIR sequences </w:t>
      </w:r>
      <w:r w:rsidR="009F6FFD" w:rsidRPr="00557BC1">
        <w:rPr>
          <w:rFonts w:ascii="Georgia" w:eastAsiaTheme="minorEastAsia" w:hAnsi="Georgia" w:cs="Times New Roman"/>
          <w:sz w:val="18"/>
          <w:szCs w:val="18"/>
          <w:rPrChange w:id="2459" w:author="Jackson Halpin" w:date="2025-06-11T14:21:00Z" w16du:dateUtc="2025-06-11T18:21:00Z">
            <w:rPr>
              <w:rFonts w:ascii="Times New Roman" w:eastAsiaTheme="minorEastAsia" w:hAnsi="Times New Roman" w:cs="Times New Roman"/>
            </w:rPr>
          </w:rPrChange>
        </w:rPr>
        <w:t>exhibited</w:t>
      </w:r>
      <w:r w:rsidR="000A4F4E" w:rsidRPr="00557BC1">
        <w:rPr>
          <w:rFonts w:ascii="Georgia" w:eastAsiaTheme="minorEastAsia" w:hAnsi="Georgia" w:cs="Times New Roman"/>
          <w:sz w:val="18"/>
          <w:szCs w:val="18"/>
          <w:rPrChange w:id="2460" w:author="Jackson Halpin" w:date="2025-06-11T14:21:00Z" w16du:dateUtc="2025-06-11T18:21:00Z">
            <w:rPr>
              <w:rFonts w:ascii="Times New Roman" w:eastAsiaTheme="minorEastAsia" w:hAnsi="Times New Roman" w:cs="Times New Roman"/>
            </w:rPr>
          </w:rPrChange>
        </w:rPr>
        <w:t xml:space="preserve"> altered affinity </w:t>
      </w:r>
      <w:r w:rsidR="00CF3161" w:rsidRPr="00557BC1">
        <w:rPr>
          <w:rFonts w:ascii="Georgia" w:eastAsiaTheme="minorEastAsia" w:hAnsi="Georgia" w:cs="Times New Roman"/>
          <w:sz w:val="18"/>
          <w:szCs w:val="18"/>
          <w:rPrChange w:id="2461" w:author="Jackson Halpin" w:date="2025-06-11T14:21:00Z" w16du:dateUtc="2025-06-11T18:21:00Z">
            <w:rPr>
              <w:rFonts w:ascii="Times New Roman" w:eastAsiaTheme="minorEastAsia" w:hAnsi="Times New Roman" w:cs="Times New Roman"/>
            </w:rPr>
          </w:rPrChange>
        </w:rPr>
        <w:t>for the mutant LC3B domain</w:t>
      </w:r>
      <w:r w:rsidR="000A4F4E" w:rsidRPr="00557BC1">
        <w:rPr>
          <w:rFonts w:ascii="Georgia" w:eastAsiaTheme="minorEastAsia" w:hAnsi="Georgia" w:cs="Times New Roman"/>
          <w:sz w:val="18"/>
          <w:szCs w:val="18"/>
          <w:rPrChange w:id="2462" w:author="Jackson Halpin" w:date="2025-06-11T14:21:00Z" w16du:dateUtc="2025-06-11T18:21:00Z">
            <w:rPr>
              <w:rFonts w:ascii="Times New Roman" w:eastAsiaTheme="minorEastAsia" w:hAnsi="Times New Roman" w:cs="Times New Roman"/>
            </w:rPr>
          </w:rPrChange>
        </w:rPr>
        <w:t>, consistent with these often</w:t>
      </w:r>
      <w:r w:rsidR="00D22B01" w:rsidRPr="00557BC1">
        <w:rPr>
          <w:rFonts w:ascii="Georgia" w:eastAsiaTheme="minorEastAsia" w:hAnsi="Georgia" w:cs="Times New Roman"/>
          <w:sz w:val="18"/>
          <w:szCs w:val="18"/>
          <w:rPrChange w:id="2463" w:author="Jackson Halpin" w:date="2025-06-11T14:21:00Z" w16du:dateUtc="2025-06-11T18:21:00Z">
            <w:rPr>
              <w:rFonts w:ascii="Times New Roman" w:eastAsiaTheme="minorEastAsia" w:hAnsi="Times New Roman" w:cs="Times New Roman"/>
            </w:rPr>
          </w:rPrChange>
        </w:rPr>
        <w:t>-</w:t>
      </w:r>
      <w:r w:rsidR="000A4F4E" w:rsidRPr="00557BC1">
        <w:rPr>
          <w:rFonts w:ascii="Georgia" w:eastAsiaTheme="minorEastAsia" w:hAnsi="Georgia" w:cs="Times New Roman"/>
          <w:sz w:val="18"/>
          <w:szCs w:val="18"/>
          <w:rPrChange w:id="2464" w:author="Jackson Halpin" w:date="2025-06-11T14:21:00Z" w16du:dateUtc="2025-06-11T18:21:00Z">
            <w:rPr>
              <w:rFonts w:ascii="Times New Roman" w:eastAsiaTheme="minorEastAsia" w:hAnsi="Times New Roman" w:cs="Times New Roman"/>
            </w:rPr>
          </w:rPrChange>
        </w:rPr>
        <w:t>utilized mutations altering</w:t>
      </w:r>
      <w:r w:rsidR="00D22B01" w:rsidRPr="00557BC1">
        <w:rPr>
          <w:rFonts w:ascii="Georgia" w:eastAsiaTheme="minorEastAsia" w:hAnsi="Georgia" w:cs="Times New Roman"/>
          <w:sz w:val="18"/>
          <w:szCs w:val="18"/>
          <w:rPrChange w:id="2465" w:author="Jackson Halpin" w:date="2025-06-11T14:21:00Z" w16du:dateUtc="2025-06-11T18:21:00Z">
            <w:rPr>
              <w:rFonts w:ascii="Times New Roman" w:eastAsiaTheme="minorEastAsia" w:hAnsi="Times New Roman" w:cs="Times New Roman"/>
            </w:rPr>
          </w:rPrChange>
        </w:rPr>
        <w:t xml:space="preserve"> </w:t>
      </w:r>
      <w:r w:rsidR="009F6FFD" w:rsidRPr="00557BC1">
        <w:rPr>
          <w:rFonts w:ascii="Georgia" w:eastAsiaTheme="minorEastAsia" w:hAnsi="Georgia" w:cs="Times New Roman"/>
          <w:sz w:val="18"/>
          <w:szCs w:val="18"/>
          <w:rPrChange w:id="2466" w:author="Jackson Halpin" w:date="2025-06-11T14:21:00Z" w16du:dateUtc="2025-06-11T18:21:00Z">
            <w:rPr>
              <w:rFonts w:ascii="Times New Roman" w:eastAsiaTheme="minorEastAsia" w:hAnsi="Times New Roman" w:cs="Times New Roman"/>
            </w:rPr>
          </w:rPrChange>
        </w:rPr>
        <w:t>but</w:t>
      </w:r>
      <w:r w:rsidR="000A4F4E" w:rsidRPr="00557BC1">
        <w:rPr>
          <w:rFonts w:ascii="Georgia" w:eastAsiaTheme="minorEastAsia" w:hAnsi="Georgia" w:cs="Times New Roman"/>
          <w:sz w:val="18"/>
          <w:szCs w:val="18"/>
          <w:rPrChange w:id="2467" w:author="Jackson Halpin" w:date="2025-06-11T14:21:00Z" w16du:dateUtc="2025-06-11T18:21:00Z">
            <w:rPr>
              <w:rFonts w:ascii="Times New Roman" w:eastAsiaTheme="minorEastAsia" w:hAnsi="Times New Roman" w:cs="Times New Roman"/>
            </w:rPr>
          </w:rPrChange>
        </w:rPr>
        <w:t xml:space="preserve"> not ablating </w:t>
      </w:r>
      <w:r w:rsidR="00CF3161" w:rsidRPr="00557BC1">
        <w:rPr>
          <w:rFonts w:ascii="Georgia" w:eastAsiaTheme="minorEastAsia" w:hAnsi="Georgia" w:cs="Times New Roman"/>
          <w:sz w:val="18"/>
          <w:szCs w:val="18"/>
          <w:rPrChange w:id="2468" w:author="Jackson Halpin" w:date="2025-06-11T14:21:00Z" w16du:dateUtc="2025-06-11T18:21:00Z">
            <w:rPr>
              <w:rFonts w:ascii="Times New Roman" w:eastAsiaTheme="minorEastAsia" w:hAnsi="Times New Roman" w:cs="Times New Roman"/>
            </w:rPr>
          </w:rPrChange>
        </w:rPr>
        <w:t>binding, contrary to what has been assumed</w:t>
      </w:r>
      <w:r w:rsidR="00D22B01" w:rsidRPr="00557BC1">
        <w:rPr>
          <w:rFonts w:ascii="Georgia" w:eastAsiaTheme="minorEastAsia" w:hAnsi="Georgia" w:cs="Times New Roman"/>
          <w:sz w:val="18"/>
          <w:szCs w:val="18"/>
          <w:rPrChange w:id="2469" w:author="Jackson Halpin" w:date="2025-06-11T14:21:00Z" w16du:dateUtc="2025-06-11T18:21:00Z">
            <w:rPr>
              <w:rFonts w:ascii="Times New Roman" w:eastAsiaTheme="minorEastAsia" w:hAnsi="Times New Roman" w:cs="Times New Roman"/>
            </w:rPr>
          </w:rPrChange>
        </w:rPr>
        <w:t xml:space="preserve"> </w:t>
      </w:r>
      <w:r w:rsidR="0087413E" w:rsidRPr="00557BC1">
        <w:rPr>
          <w:rFonts w:ascii="Georgia" w:eastAsiaTheme="minorEastAsia" w:hAnsi="Georgia" w:cs="Times New Roman"/>
          <w:sz w:val="18"/>
          <w:szCs w:val="18"/>
          <w:rPrChange w:id="2470" w:author="Jackson Halpin" w:date="2025-06-11T14:21:00Z" w16du:dateUtc="2025-06-11T18:21:00Z">
            <w:rPr>
              <w:rFonts w:ascii="Times New Roman" w:eastAsiaTheme="minorEastAsia" w:hAnsi="Times New Roman" w:cs="Times New Roman"/>
            </w:rPr>
          </w:rPrChange>
        </w:rPr>
        <w:t>(</w:t>
      </w:r>
      <w:r w:rsidR="0087413E" w:rsidRPr="00557BC1">
        <w:rPr>
          <w:rFonts w:ascii="Georgia" w:hAnsi="Georgia" w:cs="Times New Roman"/>
          <w:noProof/>
          <w:sz w:val="18"/>
          <w:szCs w:val="18"/>
          <w:rPrChange w:id="2471" w:author="Jackson Halpin" w:date="2025-06-11T14:21:00Z" w16du:dateUtc="2025-06-11T18:21:00Z">
            <w:rPr>
              <w:rFonts w:ascii="Times New Roman" w:hAnsi="Times New Roman" w:cs="Times New Roman"/>
              <w:noProof/>
            </w:rPr>
          </w:rPrChange>
        </w:rPr>
        <w:t>Marshall et al. 2019; Kraft et al. 2014; Behrends et al. 2010; Skytte Rasmussen et al. 2017; Qiu et al. 2017).</w:t>
      </w:r>
    </w:p>
    <w:p w14:paraId="17BB0B5F" w14:textId="65977748" w:rsidR="00C1305B" w:rsidRPr="00557BC1" w:rsidDel="00D05EC4" w:rsidRDefault="00C04802" w:rsidP="00557BC1">
      <w:pPr>
        <w:ind w:firstLine="720"/>
        <w:jc w:val="both"/>
        <w:rPr>
          <w:del w:id="2472" w:author="Jennifer Kosmatka" w:date="2025-06-10T15:30:00Z" w16du:dateUtc="2025-06-10T19:30:00Z"/>
          <w:rFonts w:ascii="Georgia" w:hAnsi="Georgia" w:cs="Times New Roman"/>
          <w:sz w:val="18"/>
          <w:szCs w:val="18"/>
          <w:rPrChange w:id="2473" w:author="Jackson Halpin" w:date="2025-06-11T14:21:00Z" w16du:dateUtc="2025-06-11T18:21:00Z">
            <w:rPr>
              <w:del w:id="2474" w:author="Jennifer Kosmatka" w:date="2025-06-10T15:30:00Z" w16du:dateUtc="2025-06-10T19:30:00Z"/>
              <w:rFonts w:ascii="Times New Roman" w:hAnsi="Times New Roman" w:cs="Times New Roman"/>
            </w:rPr>
          </w:rPrChange>
        </w:rPr>
        <w:pPrChange w:id="2475" w:author="Jackson Halpin" w:date="2025-06-11T14:17:00Z" w16du:dateUtc="2025-06-11T18:17:00Z">
          <w:pPr>
            <w:spacing w:line="480" w:lineRule="auto"/>
            <w:ind w:firstLine="720"/>
            <w:jc w:val="both"/>
          </w:pPr>
        </w:pPrChange>
      </w:pPr>
      <w:commentRangeStart w:id="2476"/>
      <w:r w:rsidRPr="00557BC1">
        <w:rPr>
          <w:rFonts w:ascii="Georgia" w:hAnsi="Georgia" w:cs="Times New Roman"/>
          <w:sz w:val="18"/>
          <w:szCs w:val="18"/>
          <w:rPrChange w:id="2477" w:author="Jackson Halpin" w:date="2025-06-11T14:21:00Z" w16du:dateUtc="2025-06-11T18:21:00Z">
            <w:rPr>
              <w:rFonts w:ascii="Times New Roman" w:hAnsi="Times New Roman" w:cs="Times New Roman"/>
            </w:rPr>
          </w:rPrChange>
        </w:rPr>
        <w:t xml:space="preserve">LIR databases exist that catalog experimentally validated motifs </w:t>
      </w:r>
      <w:r w:rsidRPr="00557BC1">
        <w:rPr>
          <w:rFonts w:ascii="Georgia" w:hAnsi="Georgia" w:cs="Times New Roman"/>
          <w:sz w:val="18"/>
          <w:szCs w:val="18"/>
          <w:rPrChange w:id="2478"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479" w:author="Jackson Halpin" w:date="2025-06-11T14:21:00Z" w16du:dateUtc="2025-06-11T18:21:00Z">
            <w:rPr>
              <w:rFonts w:ascii="Times New Roman" w:hAnsi="Times New Roman" w:cs="Times New Roman"/>
            </w:rPr>
          </w:rPrChange>
        </w:rPr>
        <w:instrText xml:space="preserve"> ADDIN ZOTERO_ITEM CSL_CITATION {"citationID":"7KPXDitP","properties":{"formattedCitation":"(Chatzichristofi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Pr="00557BC1">
        <w:rPr>
          <w:rFonts w:ascii="Georgia" w:hAnsi="Georgia" w:cs="Times New Roman"/>
          <w:sz w:val="18"/>
          <w:szCs w:val="18"/>
          <w:rPrChange w:id="2480" w:author="Jackson Halpin" w:date="2025-06-11T14:21:00Z" w16du:dateUtc="2025-06-11T18:21:00Z">
            <w:rPr>
              <w:rFonts w:ascii="Times New Roman" w:hAnsi="Times New Roman" w:cs="Times New Roman"/>
            </w:rPr>
          </w:rPrChange>
        </w:rPr>
        <w:fldChar w:fldCharType="separate"/>
      </w:r>
      <w:r w:rsidRPr="00557BC1">
        <w:rPr>
          <w:rFonts w:ascii="Georgia" w:hAnsi="Georgia" w:cs="Times New Roman"/>
          <w:noProof/>
          <w:sz w:val="18"/>
          <w:szCs w:val="18"/>
          <w:rPrChange w:id="2481" w:author="Jackson Halpin" w:date="2025-06-11T14:21:00Z" w16du:dateUtc="2025-06-11T18:21:00Z">
            <w:rPr>
              <w:rFonts w:ascii="Times New Roman" w:hAnsi="Times New Roman" w:cs="Times New Roman"/>
              <w:noProof/>
            </w:rPr>
          </w:rPrChange>
        </w:rPr>
        <w:t>(Chatzichristofi et al. 2023)</w:t>
      </w:r>
      <w:r w:rsidRPr="00557BC1">
        <w:rPr>
          <w:rFonts w:ascii="Georgia" w:hAnsi="Georgia" w:cs="Times New Roman"/>
          <w:sz w:val="18"/>
          <w:szCs w:val="18"/>
          <w:rPrChange w:id="2482" w:author="Jackson Halpin" w:date="2025-06-11T14:21:00Z" w16du:dateUtc="2025-06-11T18:21:00Z">
            <w:rPr>
              <w:rFonts w:ascii="Times New Roman" w:hAnsi="Times New Roman" w:cs="Times New Roman"/>
            </w:rPr>
          </w:rPrChange>
        </w:rPr>
        <w:fldChar w:fldCharType="end"/>
      </w:r>
      <w:r w:rsidRPr="00557BC1">
        <w:rPr>
          <w:rFonts w:ascii="Georgia" w:hAnsi="Georgia" w:cs="Times New Roman"/>
          <w:sz w:val="18"/>
          <w:szCs w:val="18"/>
          <w:rPrChange w:id="2483" w:author="Jackson Halpin" w:date="2025-06-11T14:21:00Z" w16du:dateUtc="2025-06-11T18:21:00Z">
            <w:rPr>
              <w:rFonts w:ascii="Times New Roman" w:hAnsi="Times New Roman" w:cs="Times New Roman"/>
            </w:rPr>
          </w:rPrChange>
        </w:rPr>
        <w:t xml:space="preserve"> and use an extended six-residue LIR PSSM to predict LIR binders to hAtg8s and other orthologs </w:t>
      </w:r>
      <w:r w:rsidRPr="00557BC1">
        <w:rPr>
          <w:rFonts w:ascii="Georgia" w:hAnsi="Georgia" w:cs="Times New Roman"/>
          <w:sz w:val="18"/>
          <w:szCs w:val="18"/>
          <w:rPrChange w:id="2484"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485" w:author="Jackson Halpin" w:date="2025-06-11T14:21:00Z" w16du:dateUtc="2025-06-11T18:21:00Z">
            <w:rPr>
              <w:rFonts w:ascii="Times New Roman" w:hAnsi="Times New Roman" w:cs="Times New Roman"/>
            </w:rPr>
          </w:rPrChange>
        </w:rPr>
        <w:instrText xml:space="preserve"> ADDIN ZOTERO_ITEM CSL_CITATION {"citationID":"AhkEg6CS","properties":{"formattedCitation":"(Kalvari et al. 2014)","plainCitation":"(Kalvari et al. 2014)","noteIndex":0},"citationItems":[{"id":167,"uris":["http://zotero.org/users/local/DUCgBsd9/items/QUF32DEB","http://zotero.org/users/14717947/items/QUF32DEB"],"itemData":{"id":167,"type":"article-journal","container-title":"Autophagy","DOI":"10.4161/auto.28260","ISSN":"1554-8627, 1554-8635","issue":"5","journalAbbreviation":"Autophagy","language":"en","page":"913-925","source":"DOI.org (Crossref)","title":"iLIR: A web resource for prediction of Atg8-family interacting proteins","title-short":"iLIR","volume":"10","author":[{"family":"Kalvari","given":"Ioanna"},{"family":"Tsompanis","given":"Stelios"},{"family":"Mulakkal","given":"Nitha C"},{"family":"Osgood","given":"Richard"},{"family":"Johansen","given":"Terje"},{"family":"Nezis","given":"Ioannis P"},{"family":"Promponas","given":"Vasilis J"}],"issued":{"date-parts":[["2014",5,20]]}}}],"schema":"https://github.com/citation-style-language/schema/raw/master/csl-citation.json"} </w:instrText>
      </w:r>
      <w:r w:rsidRPr="00557BC1">
        <w:rPr>
          <w:rFonts w:ascii="Georgia" w:hAnsi="Georgia" w:cs="Times New Roman"/>
          <w:sz w:val="18"/>
          <w:szCs w:val="18"/>
          <w:rPrChange w:id="2486" w:author="Jackson Halpin" w:date="2025-06-11T14:21:00Z" w16du:dateUtc="2025-06-11T18:21:00Z">
            <w:rPr>
              <w:rFonts w:ascii="Times New Roman" w:hAnsi="Times New Roman" w:cs="Times New Roman"/>
            </w:rPr>
          </w:rPrChange>
        </w:rPr>
        <w:fldChar w:fldCharType="separate"/>
      </w:r>
      <w:r w:rsidRPr="00557BC1">
        <w:rPr>
          <w:rFonts w:ascii="Georgia" w:hAnsi="Georgia" w:cs="Times New Roman"/>
          <w:noProof/>
          <w:sz w:val="18"/>
          <w:szCs w:val="18"/>
          <w:rPrChange w:id="2487" w:author="Jackson Halpin" w:date="2025-06-11T14:21:00Z" w16du:dateUtc="2025-06-11T18:21:00Z">
            <w:rPr>
              <w:rFonts w:ascii="Times New Roman" w:hAnsi="Times New Roman" w:cs="Times New Roman"/>
              <w:noProof/>
            </w:rPr>
          </w:rPrChange>
        </w:rPr>
        <w:t>(Kalvari et al. 2014)</w:t>
      </w:r>
      <w:r w:rsidRPr="00557BC1">
        <w:rPr>
          <w:rFonts w:ascii="Georgia" w:hAnsi="Georgia" w:cs="Times New Roman"/>
          <w:sz w:val="18"/>
          <w:szCs w:val="18"/>
          <w:rPrChange w:id="2488" w:author="Jackson Halpin" w:date="2025-06-11T14:21:00Z" w16du:dateUtc="2025-06-11T18:21:00Z">
            <w:rPr>
              <w:rFonts w:ascii="Times New Roman" w:hAnsi="Times New Roman" w:cs="Times New Roman"/>
            </w:rPr>
          </w:rPrChange>
        </w:rPr>
        <w:fldChar w:fldCharType="end"/>
      </w:r>
      <w:r w:rsidRPr="00557BC1">
        <w:rPr>
          <w:rFonts w:ascii="Georgia" w:hAnsi="Georgia" w:cs="Times New Roman"/>
          <w:sz w:val="18"/>
          <w:szCs w:val="18"/>
          <w:rPrChange w:id="2489" w:author="Jackson Halpin" w:date="2025-06-11T14:21:00Z" w16du:dateUtc="2025-06-11T18:21:00Z">
            <w:rPr>
              <w:rFonts w:ascii="Times New Roman" w:hAnsi="Times New Roman" w:cs="Times New Roman"/>
            </w:rPr>
          </w:rPrChange>
        </w:rPr>
        <w:t xml:space="preserve">. </w:t>
      </w:r>
      <w:r w:rsidR="00183F9B" w:rsidRPr="00557BC1">
        <w:rPr>
          <w:rFonts w:ascii="Georgia" w:hAnsi="Georgia" w:cs="Times New Roman"/>
          <w:sz w:val="18"/>
          <w:szCs w:val="18"/>
          <w:rPrChange w:id="2490" w:author="Jackson Halpin" w:date="2025-06-11T14:21:00Z" w16du:dateUtc="2025-06-11T18:21:00Z">
            <w:rPr>
              <w:rFonts w:ascii="Times New Roman" w:hAnsi="Times New Roman" w:cs="Times New Roman"/>
            </w:rPr>
          </w:rPrChange>
        </w:rPr>
        <w:t xml:space="preserve">Our work provides </w:t>
      </w:r>
      <w:r w:rsidR="0094370F" w:rsidRPr="00557BC1">
        <w:rPr>
          <w:rFonts w:ascii="Georgia" w:hAnsi="Georgia" w:cs="Times New Roman"/>
          <w:sz w:val="18"/>
          <w:szCs w:val="18"/>
          <w:rPrChange w:id="2491" w:author="Jackson Halpin" w:date="2025-06-11T14:21:00Z" w16du:dateUtc="2025-06-11T18:21:00Z">
            <w:rPr>
              <w:rFonts w:ascii="Times New Roman" w:hAnsi="Times New Roman" w:cs="Times New Roman"/>
            </w:rPr>
          </w:rPrChange>
        </w:rPr>
        <w:t>further improvement in</w:t>
      </w:r>
      <w:r w:rsidR="00183F9B" w:rsidRPr="00557BC1">
        <w:rPr>
          <w:rFonts w:ascii="Georgia" w:hAnsi="Georgia" w:cs="Times New Roman"/>
          <w:sz w:val="18"/>
          <w:szCs w:val="18"/>
          <w:rPrChange w:id="2492" w:author="Jackson Halpin" w:date="2025-06-11T14:21:00Z" w16du:dateUtc="2025-06-11T18:21:00Z">
            <w:rPr>
              <w:rFonts w:ascii="Times New Roman" w:hAnsi="Times New Roman" w:cs="Times New Roman"/>
            </w:rPr>
          </w:rPrChange>
        </w:rPr>
        <w:t xml:space="preserve"> </w:t>
      </w:r>
      <w:r w:rsidR="0094370F" w:rsidRPr="00557BC1">
        <w:rPr>
          <w:rFonts w:ascii="Georgia" w:hAnsi="Georgia" w:cs="Times New Roman"/>
          <w:sz w:val="18"/>
          <w:szCs w:val="18"/>
          <w:rPrChange w:id="2493" w:author="Jackson Halpin" w:date="2025-06-11T14:21:00Z" w16du:dateUtc="2025-06-11T18:21:00Z">
            <w:rPr>
              <w:rFonts w:ascii="Times New Roman" w:hAnsi="Times New Roman" w:cs="Times New Roman"/>
            </w:rPr>
          </w:rPrChange>
        </w:rPr>
        <w:t>predicting</w:t>
      </w:r>
      <w:r w:rsidR="00183F9B" w:rsidRPr="00557BC1">
        <w:rPr>
          <w:rFonts w:ascii="Georgia" w:hAnsi="Georgia" w:cs="Times New Roman"/>
          <w:sz w:val="18"/>
          <w:szCs w:val="18"/>
          <w:rPrChange w:id="2494" w:author="Jackson Halpin" w:date="2025-06-11T14:21:00Z" w16du:dateUtc="2025-06-11T18:21:00Z">
            <w:rPr>
              <w:rFonts w:ascii="Times New Roman" w:hAnsi="Times New Roman" w:cs="Times New Roman"/>
            </w:rPr>
          </w:rPrChange>
        </w:rPr>
        <w:t xml:space="preserve"> binders solely to LC3B</w:t>
      </w:r>
      <w:ins w:id="2495" w:author="Jennifer Kosmatka" w:date="2025-06-09T18:35:00Z" w16du:dateUtc="2025-06-09T22:35:00Z">
        <w:r w:rsidR="004C2D00" w:rsidRPr="00557BC1">
          <w:rPr>
            <w:rFonts w:ascii="Georgia" w:hAnsi="Georgia" w:cs="Times New Roman"/>
            <w:sz w:val="18"/>
            <w:szCs w:val="18"/>
            <w:rPrChange w:id="2496" w:author="Jackson Halpin" w:date="2025-06-11T14:21:00Z" w16du:dateUtc="2025-06-11T18:21:00Z">
              <w:rPr>
                <w:rFonts w:ascii="Times New Roman" w:hAnsi="Times New Roman" w:cs="Times New Roman"/>
              </w:rPr>
            </w:rPrChange>
          </w:rPr>
          <w:t xml:space="preserve"> and this dataset allowed us to design a synthetic peptide</w:t>
        </w:r>
      </w:ins>
      <w:ins w:id="2497" w:author="Jennifer Kosmatka" w:date="2025-06-09T18:36:00Z" w16du:dateUtc="2025-06-09T22:36:00Z">
        <w:r w:rsidR="004C2D00" w:rsidRPr="00557BC1">
          <w:rPr>
            <w:rFonts w:ascii="Georgia" w:hAnsi="Georgia" w:cs="Times New Roman"/>
            <w:sz w:val="18"/>
            <w:szCs w:val="18"/>
            <w:rPrChange w:id="2498" w:author="Jackson Halpin" w:date="2025-06-11T14:21:00Z" w16du:dateUtc="2025-06-11T18:21:00Z">
              <w:rPr>
                <w:rFonts w:ascii="Times New Roman" w:hAnsi="Times New Roman" w:cs="Times New Roman"/>
              </w:rPr>
            </w:rPrChange>
          </w:rPr>
          <w:t xml:space="preserve"> that binds as tightly as anything previously reported</w:t>
        </w:r>
      </w:ins>
      <w:r w:rsidR="00183F9B" w:rsidRPr="00557BC1">
        <w:rPr>
          <w:rFonts w:ascii="Georgia" w:hAnsi="Georgia" w:cs="Times New Roman"/>
          <w:sz w:val="18"/>
          <w:szCs w:val="18"/>
          <w:rPrChange w:id="2499" w:author="Jackson Halpin" w:date="2025-06-11T14:21:00Z" w16du:dateUtc="2025-06-11T18:21:00Z">
            <w:rPr>
              <w:rFonts w:ascii="Times New Roman" w:hAnsi="Times New Roman" w:cs="Times New Roman"/>
            </w:rPr>
          </w:rPrChange>
        </w:rPr>
        <w:t xml:space="preserve">. </w:t>
      </w:r>
      <w:commentRangeStart w:id="2500"/>
      <w:r w:rsidR="00183F9B" w:rsidRPr="00557BC1">
        <w:rPr>
          <w:rFonts w:ascii="Georgia" w:hAnsi="Georgia" w:cs="Times New Roman"/>
          <w:sz w:val="18"/>
          <w:szCs w:val="18"/>
          <w:rPrChange w:id="2501" w:author="Jackson Halpin" w:date="2025-06-11T14:21:00Z" w16du:dateUtc="2025-06-11T18:21:00Z">
            <w:rPr>
              <w:rFonts w:ascii="Times New Roman" w:hAnsi="Times New Roman" w:cs="Times New Roman"/>
            </w:rPr>
          </w:rPrChange>
        </w:rPr>
        <w:t>While we provide all high confidence predicted binders for the human proteome</w:t>
      </w:r>
      <w:r w:rsidR="00352731" w:rsidRPr="00557BC1">
        <w:rPr>
          <w:rFonts w:ascii="Georgia" w:hAnsi="Georgia" w:cs="Times New Roman"/>
          <w:sz w:val="18"/>
          <w:szCs w:val="18"/>
          <w:rPrChange w:id="2502" w:author="Jackson Halpin" w:date="2025-06-11T14:21:00Z" w16du:dateUtc="2025-06-11T18:21:00Z">
            <w:rPr>
              <w:rFonts w:ascii="Times New Roman" w:hAnsi="Times New Roman" w:cs="Times New Roman"/>
            </w:rPr>
          </w:rPrChange>
        </w:rPr>
        <w:t xml:space="preserve"> (Supplemental File X)</w:t>
      </w:r>
      <w:r w:rsidR="00183F9B" w:rsidRPr="00557BC1">
        <w:rPr>
          <w:rFonts w:ascii="Georgia" w:hAnsi="Georgia" w:cs="Times New Roman"/>
          <w:sz w:val="18"/>
          <w:szCs w:val="18"/>
          <w:rPrChange w:id="2503" w:author="Jackson Halpin" w:date="2025-06-11T14:21:00Z" w16du:dateUtc="2025-06-11T18:21:00Z">
            <w:rPr>
              <w:rFonts w:ascii="Times New Roman" w:hAnsi="Times New Roman" w:cs="Times New Roman"/>
            </w:rPr>
          </w:rPrChange>
        </w:rPr>
        <w:t xml:space="preserve">, </w:t>
      </w:r>
      <w:commentRangeEnd w:id="2500"/>
      <w:r w:rsidR="00FE54BB" w:rsidRPr="00557BC1">
        <w:rPr>
          <w:rStyle w:val="CommentReference"/>
          <w:rFonts w:ascii="Georgia" w:hAnsi="Georgia"/>
          <w:sz w:val="10"/>
          <w:szCs w:val="10"/>
          <w:rPrChange w:id="2504" w:author="Jackson Halpin" w:date="2025-06-11T14:21:00Z" w16du:dateUtc="2025-06-11T18:21:00Z">
            <w:rPr>
              <w:rStyle w:val="CommentReference"/>
            </w:rPr>
          </w:rPrChange>
        </w:rPr>
        <w:commentReference w:id="2500"/>
      </w:r>
      <w:r w:rsidR="00183F9B" w:rsidRPr="00557BC1">
        <w:rPr>
          <w:rFonts w:ascii="Georgia" w:hAnsi="Georgia" w:cs="Times New Roman"/>
          <w:sz w:val="18"/>
          <w:szCs w:val="18"/>
          <w:rPrChange w:id="2505" w:author="Jackson Halpin" w:date="2025-06-11T14:21:00Z" w16du:dateUtc="2025-06-11T18:21:00Z">
            <w:rPr>
              <w:rFonts w:ascii="Times New Roman" w:hAnsi="Times New Roman" w:cs="Times New Roman"/>
            </w:rPr>
          </w:rPrChange>
        </w:rPr>
        <w:t>we postulate that t</w:t>
      </w:r>
      <w:r w:rsidR="009177EC" w:rsidRPr="00557BC1">
        <w:rPr>
          <w:rFonts w:ascii="Georgia" w:hAnsi="Georgia" w:cs="Times New Roman"/>
          <w:sz w:val="18"/>
          <w:szCs w:val="18"/>
          <w:rPrChange w:id="2506" w:author="Jackson Halpin" w:date="2025-06-11T14:21:00Z" w16du:dateUtc="2025-06-11T18:21:00Z">
            <w:rPr>
              <w:rFonts w:ascii="Times New Roman" w:hAnsi="Times New Roman" w:cs="Times New Roman"/>
            </w:rPr>
          </w:rPrChange>
        </w:rPr>
        <w:t xml:space="preserve">his prediction model can extend to other proteomes, </w:t>
      </w:r>
      <w:r w:rsidR="00183F9B" w:rsidRPr="00557BC1">
        <w:rPr>
          <w:rFonts w:ascii="Georgia" w:hAnsi="Georgia" w:cs="Times New Roman"/>
          <w:sz w:val="18"/>
          <w:szCs w:val="18"/>
          <w:rPrChange w:id="2507" w:author="Jackson Halpin" w:date="2025-06-11T14:21:00Z" w16du:dateUtc="2025-06-11T18:21:00Z">
            <w:rPr>
              <w:rFonts w:ascii="Times New Roman" w:hAnsi="Times New Roman" w:cs="Times New Roman"/>
            </w:rPr>
          </w:rPrChange>
        </w:rPr>
        <w:t>e.g.</w:t>
      </w:r>
      <w:r w:rsidR="009177EC" w:rsidRPr="00557BC1">
        <w:rPr>
          <w:rFonts w:ascii="Georgia" w:hAnsi="Georgia" w:cs="Times New Roman"/>
          <w:sz w:val="18"/>
          <w:szCs w:val="18"/>
          <w:rPrChange w:id="2508" w:author="Jackson Halpin" w:date="2025-06-11T14:21:00Z" w16du:dateUtc="2025-06-11T18:21:00Z">
            <w:rPr>
              <w:rFonts w:ascii="Times New Roman" w:hAnsi="Times New Roman" w:cs="Times New Roman"/>
            </w:rPr>
          </w:rPrChange>
        </w:rPr>
        <w:t xml:space="preserve"> </w:t>
      </w:r>
      <w:r w:rsidR="00183F9B" w:rsidRPr="00557BC1">
        <w:rPr>
          <w:rFonts w:ascii="Georgia" w:hAnsi="Georgia" w:cs="Times New Roman"/>
          <w:sz w:val="18"/>
          <w:szCs w:val="18"/>
          <w:rPrChange w:id="2509" w:author="Jackson Halpin" w:date="2025-06-11T14:21:00Z" w16du:dateUtc="2025-06-11T18:21:00Z">
            <w:rPr>
              <w:rFonts w:ascii="Times New Roman" w:hAnsi="Times New Roman" w:cs="Times New Roman"/>
            </w:rPr>
          </w:rPrChange>
        </w:rPr>
        <w:t>viruses,</w:t>
      </w:r>
      <w:r w:rsidR="009177EC" w:rsidRPr="00557BC1">
        <w:rPr>
          <w:rFonts w:ascii="Georgia" w:hAnsi="Georgia" w:cs="Times New Roman"/>
          <w:sz w:val="18"/>
          <w:szCs w:val="18"/>
          <w:rPrChange w:id="2510" w:author="Jackson Halpin" w:date="2025-06-11T14:21:00Z" w16du:dateUtc="2025-06-11T18:21:00Z">
            <w:rPr>
              <w:rFonts w:ascii="Times New Roman" w:hAnsi="Times New Roman" w:cs="Times New Roman"/>
            </w:rPr>
          </w:rPrChange>
        </w:rPr>
        <w:t xml:space="preserve"> that </w:t>
      </w:r>
      <w:r w:rsidR="00183F9B" w:rsidRPr="00557BC1">
        <w:rPr>
          <w:rFonts w:ascii="Georgia" w:hAnsi="Georgia" w:cs="Times New Roman"/>
          <w:sz w:val="18"/>
          <w:szCs w:val="18"/>
          <w:rPrChange w:id="2511" w:author="Jackson Halpin" w:date="2025-06-11T14:21:00Z" w16du:dateUtc="2025-06-11T18:21:00Z">
            <w:rPr>
              <w:rFonts w:ascii="Times New Roman" w:hAnsi="Times New Roman" w:cs="Times New Roman"/>
            </w:rPr>
          </w:rPrChange>
        </w:rPr>
        <w:t xml:space="preserve">may </w:t>
      </w:r>
      <w:r w:rsidR="009177EC" w:rsidRPr="00557BC1">
        <w:rPr>
          <w:rFonts w:ascii="Georgia" w:hAnsi="Georgia" w:cs="Times New Roman"/>
          <w:sz w:val="18"/>
          <w:szCs w:val="18"/>
          <w:rPrChange w:id="2512" w:author="Jackson Halpin" w:date="2025-06-11T14:21:00Z" w16du:dateUtc="2025-06-11T18:21:00Z">
            <w:rPr>
              <w:rFonts w:ascii="Times New Roman" w:hAnsi="Times New Roman" w:cs="Times New Roman"/>
            </w:rPr>
          </w:rPrChange>
        </w:rPr>
        <w:t xml:space="preserve">result in the prediction of </w:t>
      </w:r>
      <w:r w:rsidR="00352731" w:rsidRPr="00557BC1">
        <w:rPr>
          <w:rFonts w:ascii="Georgia" w:hAnsi="Georgia" w:cs="Times New Roman"/>
          <w:sz w:val="18"/>
          <w:szCs w:val="18"/>
          <w:rPrChange w:id="2513" w:author="Jackson Halpin" w:date="2025-06-11T14:21:00Z" w16du:dateUtc="2025-06-11T18:21:00Z">
            <w:rPr>
              <w:rFonts w:ascii="Times New Roman" w:hAnsi="Times New Roman" w:cs="Times New Roman"/>
            </w:rPr>
          </w:rPrChange>
        </w:rPr>
        <w:t>additional proteins that interact with LC3B in</w:t>
      </w:r>
      <w:r w:rsidR="009177EC" w:rsidRPr="00557BC1">
        <w:rPr>
          <w:rFonts w:ascii="Georgia" w:hAnsi="Georgia" w:cs="Times New Roman"/>
          <w:sz w:val="18"/>
          <w:szCs w:val="18"/>
          <w:rPrChange w:id="2514" w:author="Jackson Halpin" w:date="2025-06-11T14:21:00Z" w16du:dateUtc="2025-06-11T18:21:00Z">
            <w:rPr>
              <w:rFonts w:ascii="Times New Roman" w:hAnsi="Times New Roman" w:cs="Times New Roman"/>
            </w:rPr>
          </w:rPrChange>
        </w:rPr>
        <w:t xml:space="preserve"> autophagy.</w:t>
      </w:r>
      <w:commentRangeEnd w:id="2476"/>
      <w:r w:rsidR="009162FE" w:rsidRPr="00557BC1">
        <w:rPr>
          <w:rStyle w:val="CommentReference"/>
          <w:rFonts w:ascii="Georgia" w:hAnsi="Georgia"/>
          <w:sz w:val="10"/>
          <w:szCs w:val="10"/>
          <w:rPrChange w:id="2515" w:author="Jackson Halpin" w:date="2025-06-11T14:21:00Z" w16du:dateUtc="2025-06-11T18:21:00Z">
            <w:rPr>
              <w:rStyle w:val="CommentReference"/>
            </w:rPr>
          </w:rPrChange>
        </w:rPr>
        <w:commentReference w:id="2476"/>
      </w:r>
      <w:r w:rsidR="00D22B01" w:rsidRPr="00557BC1">
        <w:rPr>
          <w:rFonts w:ascii="Georgia" w:hAnsi="Georgia" w:cs="Times New Roman"/>
          <w:sz w:val="18"/>
          <w:szCs w:val="18"/>
          <w:rPrChange w:id="2516" w:author="Jackson Halpin" w:date="2025-06-11T14:21:00Z" w16du:dateUtc="2025-06-11T18:21:00Z">
            <w:rPr>
              <w:rFonts w:ascii="Times New Roman" w:hAnsi="Times New Roman" w:cs="Times New Roman"/>
            </w:rPr>
          </w:rPrChange>
        </w:rPr>
        <w:t xml:space="preserve"> </w:t>
      </w:r>
      <w:del w:id="2517" w:author="Jennifer Kosmatka" w:date="2025-06-09T18:36:00Z" w16du:dateUtc="2025-06-09T22:36:00Z">
        <w:r w:rsidR="00D22B01" w:rsidRPr="00557BC1" w:rsidDel="004C2D00">
          <w:rPr>
            <w:rFonts w:ascii="Georgia" w:hAnsi="Georgia" w:cs="Times New Roman"/>
            <w:sz w:val="18"/>
            <w:szCs w:val="18"/>
            <w:rPrChange w:id="2518" w:author="Jackson Halpin" w:date="2025-06-11T14:21:00Z" w16du:dateUtc="2025-06-11T18:21:00Z">
              <w:rPr>
                <w:rFonts w:ascii="Times New Roman" w:hAnsi="Times New Roman" w:cs="Times New Roman"/>
              </w:rPr>
            </w:rPrChange>
          </w:rPr>
          <w:delText>THIS SECTION COULD ALSO INCLUDE THAT THE DATASET ALLOWED YOU TO DESIGN A SYNTHETIC PEPTIDE THAT BINDS AS TIGHTLY AS ANYTHING PREVIOUSLY REPROTED.</w:delText>
        </w:r>
      </w:del>
    </w:p>
    <w:p w14:paraId="707DC04F" w14:textId="57148840" w:rsidR="00D05EC4" w:rsidRPr="00557BC1" w:rsidRDefault="00D22B01" w:rsidP="00557BC1">
      <w:pPr>
        <w:ind w:firstLine="720"/>
        <w:jc w:val="both"/>
        <w:rPr>
          <w:ins w:id="2519" w:author="Jennifer Kosmatka" w:date="2025-06-10T15:27:00Z" w16du:dateUtc="2025-06-10T19:27:00Z"/>
          <w:rFonts w:ascii="Georgia" w:hAnsi="Georgia" w:cs="Times New Roman"/>
          <w:sz w:val="18"/>
          <w:szCs w:val="18"/>
          <w:rPrChange w:id="2520" w:author="Jackson Halpin" w:date="2025-06-11T14:21:00Z" w16du:dateUtc="2025-06-11T18:21:00Z">
            <w:rPr>
              <w:ins w:id="2521" w:author="Jennifer Kosmatka" w:date="2025-06-10T15:27:00Z" w16du:dateUtc="2025-06-10T19:27:00Z"/>
              <w:rFonts w:ascii="Times New Roman" w:hAnsi="Times New Roman" w:cs="Times New Roman"/>
            </w:rPr>
          </w:rPrChange>
        </w:rPr>
        <w:pPrChange w:id="2522" w:author="Jackson Halpin" w:date="2025-06-11T14:17:00Z" w16du:dateUtc="2025-06-11T18:17:00Z">
          <w:pPr>
            <w:spacing w:line="480" w:lineRule="auto"/>
            <w:ind w:firstLine="720"/>
            <w:jc w:val="both"/>
          </w:pPr>
        </w:pPrChange>
      </w:pPr>
      <w:del w:id="2523" w:author="Jennifer Kosmatka" w:date="2025-06-10T15:02:00Z" w16du:dateUtc="2025-06-10T19:02:00Z">
        <w:r w:rsidRPr="00557BC1" w:rsidDel="00D05EC4">
          <w:rPr>
            <w:rFonts w:ascii="Georgia" w:hAnsi="Georgia" w:cs="Times New Roman"/>
            <w:sz w:val="18"/>
            <w:szCs w:val="18"/>
            <w:rPrChange w:id="2524" w:author="Jackson Halpin" w:date="2025-06-11T14:21:00Z" w16du:dateUtc="2025-06-11T18:21:00Z">
              <w:rPr>
                <w:rFonts w:ascii="Times New Roman" w:hAnsi="Times New Roman" w:cs="Times New Roman"/>
              </w:rPr>
            </w:rPrChange>
          </w:rPr>
          <w:delText>NEED TO ADD ONE CONCLUDING PARAGRAPH.</w:delText>
        </w:r>
      </w:del>
    </w:p>
    <w:p w14:paraId="093632F8" w14:textId="597BE8A7" w:rsidR="00D05EC4" w:rsidRPr="00557BC1" w:rsidRDefault="00D05EC4" w:rsidP="00557BC1">
      <w:pPr>
        <w:ind w:firstLine="720"/>
        <w:jc w:val="both"/>
        <w:rPr>
          <w:rFonts w:ascii="Georgia" w:hAnsi="Georgia" w:cs="Times New Roman"/>
          <w:sz w:val="18"/>
          <w:szCs w:val="18"/>
          <w:rPrChange w:id="2525" w:author="Jackson Halpin" w:date="2025-06-11T14:21:00Z" w16du:dateUtc="2025-06-11T18:21:00Z">
            <w:rPr>
              <w:rFonts w:ascii="Times New Roman" w:hAnsi="Times New Roman" w:cs="Times New Roman"/>
            </w:rPr>
          </w:rPrChange>
        </w:rPr>
        <w:pPrChange w:id="2526" w:author="Jackson Halpin" w:date="2025-06-11T14:17:00Z" w16du:dateUtc="2025-06-11T18:17:00Z">
          <w:pPr>
            <w:spacing w:line="480" w:lineRule="auto"/>
            <w:ind w:firstLine="720"/>
            <w:jc w:val="both"/>
          </w:pPr>
        </w:pPrChange>
      </w:pPr>
      <w:ins w:id="2527" w:author="Jennifer Kosmatka" w:date="2025-06-10T15:27:00Z">
        <w:r w:rsidRPr="00557BC1">
          <w:rPr>
            <w:rFonts w:ascii="Georgia" w:hAnsi="Georgia" w:cs="Times New Roman"/>
            <w:sz w:val="18"/>
            <w:szCs w:val="18"/>
            <w:rPrChange w:id="2528" w:author="Jackson Halpin" w:date="2025-06-11T14:21:00Z" w16du:dateUtc="2025-06-11T18:21:00Z">
              <w:rPr>
                <w:rFonts w:ascii="Times New Roman" w:hAnsi="Times New Roman" w:cs="Times New Roman"/>
              </w:rPr>
            </w:rPrChange>
          </w:rPr>
          <w:t>Together, the LC3B and LC3B</w:t>
        </w:r>
      </w:ins>
      <w:ins w:id="2529" w:author="Jennifer Kosmatka" w:date="2025-06-10T15:27:00Z" w16du:dateUtc="2025-06-10T19:27:00Z">
        <w:r w:rsidRPr="00557BC1">
          <w:rPr>
            <w:rFonts w:ascii="Georgia" w:hAnsi="Georgia" w:cs="Times New Roman"/>
            <w:sz w:val="18"/>
            <w:szCs w:val="18"/>
            <w:rPrChange w:id="2530" w:author="Jackson Halpin" w:date="2025-06-11T14:21:00Z" w16du:dateUtc="2025-06-11T18:21:00Z">
              <w:rPr>
                <w:rFonts w:ascii="Times New Roman" w:hAnsi="Times New Roman" w:cs="Times New Roman"/>
              </w:rPr>
            </w:rPrChange>
          </w:rPr>
          <w:t xml:space="preserve"> </w:t>
        </w:r>
      </w:ins>
      <w:ins w:id="2531" w:author="Jennifer Kosmatka" w:date="2025-06-10T15:27:00Z">
        <w:r w:rsidRPr="00557BC1">
          <w:rPr>
            <w:rFonts w:ascii="Georgia" w:hAnsi="Georgia" w:cs="Times New Roman"/>
            <w:sz w:val="18"/>
            <w:szCs w:val="18"/>
            <w:rPrChange w:id="2532" w:author="Jackson Halpin" w:date="2025-06-11T14:21:00Z" w16du:dateUtc="2025-06-11T18:21:00Z">
              <w:rPr>
                <w:rFonts w:ascii="Times New Roman" w:hAnsi="Times New Roman" w:cs="Times New Roman"/>
              </w:rPr>
            </w:rPrChange>
          </w:rPr>
          <w:t>LDS* bacterial display sorts presented here provide a valuable resource for the study of SLiMs and autophagy. These datasets offer large-scale, high-resolution insight into preferred flanking residues surrounding the canonical LIR motif, expand the repertoire of LC3B-binding sequences, and highlight important caveats in the use of the LC3B</w:t>
        </w:r>
      </w:ins>
      <w:ins w:id="2533" w:author="Jennifer Kosmatka" w:date="2025-06-10T15:27:00Z" w16du:dateUtc="2025-06-10T19:27:00Z">
        <w:r w:rsidRPr="00557BC1">
          <w:rPr>
            <w:rFonts w:ascii="Georgia" w:hAnsi="Georgia" w:cs="Times New Roman"/>
            <w:sz w:val="18"/>
            <w:szCs w:val="18"/>
            <w:rPrChange w:id="2534" w:author="Jackson Halpin" w:date="2025-06-11T14:21:00Z" w16du:dateUtc="2025-06-11T18:21:00Z">
              <w:rPr>
                <w:rFonts w:ascii="Times New Roman" w:hAnsi="Times New Roman" w:cs="Times New Roman"/>
              </w:rPr>
            </w:rPrChange>
          </w:rPr>
          <w:t xml:space="preserve"> </w:t>
        </w:r>
      </w:ins>
      <w:ins w:id="2535" w:author="Jennifer Kosmatka" w:date="2025-06-10T15:27:00Z">
        <w:r w:rsidRPr="00557BC1">
          <w:rPr>
            <w:rFonts w:ascii="Georgia" w:hAnsi="Georgia" w:cs="Times New Roman"/>
            <w:sz w:val="18"/>
            <w:szCs w:val="18"/>
            <w:rPrChange w:id="2536" w:author="Jackson Halpin" w:date="2025-06-11T14:21:00Z" w16du:dateUtc="2025-06-11T18:21:00Z">
              <w:rPr>
                <w:rFonts w:ascii="Times New Roman" w:hAnsi="Times New Roman" w:cs="Times New Roman"/>
              </w:rPr>
            </w:rPrChange>
          </w:rPr>
          <w:t>F52A</w:t>
        </w:r>
      </w:ins>
      <w:ins w:id="2537" w:author="Jennifer Kosmatka" w:date="2025-06-11T08:40:00Z" w16du:dateUtc="2025-06-11T12:40:00Z">
        <w:r w:rsidR="00D412A8" w:rsidRPr="00557BC1">
          <w:rPr>
            <w:rFonts w:ascii="Georgia" w:hAnsi="Georgia" w:cs="Times New Roman"/>
            <w:sz w:val="18"/>
            <w:szCs w:val="18"/>
            <w:rPrChange w:id="2538" w:author="Jackson Halpin" w:date="2025-06-11T14:21:00Z" w16du:dateUtc="2025-06-11T18:21:00Z">
              <w:rPr>
                <w:rFonts w:ascii="Times New Roman" w:hAnsi="Times New Roman" w:cs="Times New Roman"/>
              </w:rPr>
            </w:rPrChange>
          </w:rPr>
          <w:t xml:space="preserve"> </w:t>
        </w:r>
      </w:ins>
      <w:ins w:id="2539" w:author="Jennifer Kosmatka" w:date="2025-06-10T15:27:00Z">
        <w:r w:rsidRPr="00557BC1">
          <w:rPr>
            <w:rFonts w:ascii="Georgia" w:hAnsi="Georgia" w:cs="Times New Roman"/>
            <w:sz w:val="18"/>
            <w:szCs w:val="18"/>
            <w:rPrChange w:id="2540" w:author="Jackson Halpin" w:date="2025-06-11T14:21:00Z" w16du:dateUtc="2025-06-11T18:21:00Z">
              <w:rPr>
                <w:rFonts w:ascii="Times New Roman" w:hAnsi="Times New Roman" w:cs="Times New Roman"/>
              </w:rPr>
            </w:rPrChange>
          </w:rPr>
          <w:t xml:space="preserve">L53A mutant to disrupt LDS-dependent interactions. </w:t>
        </w:r>
      </w:ins>
      <w:ins w:id="2541" w:author="Jennifer Kosmatka" w:date="2025-06-10T15:29:00Z">
        <w:r w:rsidRPr="00557BC1">
          <w:rPr>
            <w:rFonts w:ascii="Georgia" w:hAnsi="Georgia" w:cs="Times New Roman"/>
            <w:sz w:val="18"/>
            <w:szCs w:val="18"/>
            <w:rPrChange w:id="2542" w:author="Jackson Halpin" w:date="2025-06-11T14:21:00Z" w16du:dateUtc="2025-06-11T18:21:00Z">
              <w:rPr>
                <w:rFonts w:ascii="Times New Roman" w:hAnsi="Times New Roman" w:cs="Times New Roman"/>
              </w:rPr>
            </w:rPrChange>
          </w:rPr>
          <w:t>While these data provide high-resolution insight into LC3B binding preferences, the bacterial display system may not fully recapitulate the complexity of LC3B interactions in mammalian cells</w:t>
        </w:r>
      </w:ins>
      <w:ins w:id="2543" w:author="Jennifer Kosmatka" w:date="2025-06-10T15:31:00Z" w16du:dateUtc="2025-06-10T19:31:00Z">
        <w:r w:rsidRPr="00557BC1">
          <w:rPr>
            <w:rFonts w:ascii="Georgia" w:hAnsi="Georgia" w:cs="Times New Roman"/>
            <w:sz w:val="18"/>
            <w:szCs w:val="18"/>
            <w:rPrChange w:id="2544" w:author="Jackson Halpin" w:date="2025-06-11T14:21:00Z" w16du:dateUtc="2025-06-11T18:21:00Z">
              <w:rPr>
                <w:rFonts w:ascii="Times New Roman" w:hAnsi="Times New Roman" w:cs="Times New Roman"/>
              </w:rPr>
            </w:rPrChange>
          </w:rPr>
          <w:t xml:space="preserve"> </w:t>
        </w:r>
      </w:ins>
      <w:ins w:id="2545" w:author="Jennifer Kosmatka" w:date="2025-06-10T15:36:00Z" w16du:dateUtc="2025-06-10T19:36:00Z">
        <w:r w:rsidRPr="00557BC1">
          <w:rPr>
            <w:rFonts w:ascii="Georgia" w:hAnsi="Georgia" w:cs="Times New Roman"/>
            <w:sz w:val="18"/>
            <w:szCs w:val="18"/>
            <w:rPrChange w:id="2546" w:author="Jackson Halpin" w:date="2025-06-11T14:21:00Z" w16du:dateUtc="2025-06-11T18:21:00Z">
              <w:rPr>
                <w:rFonts w:ascii="Times New Roman" w:hAnsi="Times New Roman" w:cs="Times New Roman"/>
              </w:rPr>
            </w:rPrChange>
          </w:rPr>
          <w:t>because of</w:t>
        </w:r>
      </w:ins>
      <w:ins w:id="2547" w:author="Jennifer Kosmatka" w:date="2025-06-10T15:31:00Z" w16du:dateUtc="2025-06-10T19:31:00Z">
        <w:r w:rsidRPr="00557BC1">
          <w:rPr>
            <w:rFonts w:ascii="Georgia" w:hAnsi="Georgia" w:cs="Times New Roman"/>
            <w:sz w:val="18"/>
            <w:szCs w:val="18"/>
            <w:rPrChange w:id="2548" w:author="Jackson Halpin" w:date="2025-06-11T14:21:00Z" w16du:dateUtc="2025-06-11T18:21:00Z">
              <w:rPr>
                <w:rFonts w:ascii="Times New Roman" w:hAnsi="Times New Roman" w:cs="Times New Roman"/>
              </w:rPr>
            </w:rPrChange>
          </w:rPr>
          <w:t xml:space="preserve"> required avidity, localization, and post-translational modifications</w:t>
        </w:r>
      </w:ins>
      <w:ins w:id="2549" w:author="Jennifer Kosmatka" w:date="2025-06-10T15:32:00Z" w16du:dateUtc="2025-06-10T19:32:00Z">
        <w:r w:rsidRPr="00557BC1">
          <w:rPr>
            <w:rFonts w:ascii="Georgia" w:hAnsi="Georgia" w:cs="Times New Roman"/>
            <w:sz w:val="18"/>
            <w:szCs w:val="18"/>
            <w:rPrChange w:id="2550" w:author="Jackson Halpin" w:date="2025-06-11T14:21:00Z" w16du:dateUtc="2025-06-11T18:21:00Z">
              <w:rPr>
                <w:rFonts w:ascii="Times New Roman" w:hAnsi="Times New Roman" w:cs="Times New Roman"/>
              </w:rPr>
            </w:rPrChange>
          </w:rPr>
          <w:t xml:space="preserve"> common to SLiMs</w:t>
        </w:r>
      </w:ins>
      <w:ins w:id="2551" w:author="Jennifer Kosmatka" w:date="2025-06-10T15:29:00Z">
        <w:r w:rsidRPr="00557BC1">
          <w:rPr>
            <w:rFonts w:ascii="Georgia" w:hAnsi="Georgia" w:cs="Times New Roman"/>
            <w:sz w:val="18"/>
            <w:szCs w:val="18"/>
            <w:rPrChange w:id="2552" w:author="Jackson Halpin" w:date="2025-06-11T14:21:00Z" w16du:dateUtc="2025-06-11T18:21:00Z">
              <w:rPr>
                <w:rFonts w:ascii="Times New Roman" w:hAnsi="Times New Roman" w:cs="Times New Roman"/>
              </w:rPr>
            </w:rPrChange>
          </w:rPr>
          <w:t>.</w:t>
        </w:r>
      </w:ins>
      <w:ins w:id="2553" w:author="Jennifer Kosmatka" w:date="2025-06-10T15:30:00Z" w16du:dateUtc="2025-06-10T19:30:00Z">
        <w:r w:rsidRPr="00557BC1">
          <w:rPr>
            <w:rFonts w:ascii="Georgia" w:hAnsi="Georgia" w:cs="Times New Roman"/>
            <w:sz w:val="18"/>
            <w:szCs w:val="18"/>
            <w:rPrChange w:id="2554" w:author="Jackson Halpin" w:date="2025-06-11T14:21:00Z" w16du:dateUtc="2025-06-11T18:21:00Z">
              <w:rPr>
                <w:rFonts w:ascii="Times New Roman" w:hAnsi="Times New Roman" w:cs="Times New Roman"/>
              </w:rPr>
            </w:rPrChange>
          </w:rPr>
          <w:t xml:space="preserve"> </w:t>
        </w:r>
      </w:ins>
      <w:ins w:id="2555" w:author="Jennifer Kosmatka" w:date="2025-06-10T15:27:00Z">
        <w:r w:rsidRPr="00557BC1">
          <w:rPr>
            <w:rFonts w:ascii="Georgia" w:hAnsi="Georgia" w:cs="Times New Roman"/>
            <w:sz w:val="18"/>
            <w:szCs w:val="18"/>
            <w:rPrChange w:id="2556" w:author="Jackson Halpin" w:date="2025-06-11T14:21:00Z" w16du:dateUtc="2025-06-11T18:21:00Z">
              <w:rPr>
                <w:rFonts w:ascii="Times New Roman" w:hAnsi="Times New Roman" w:cs="Times New Roman"/>
              </w:rPr>
            </w:rPrChange>
          </w:rPr>
          <w:t>In addition, our findings enhance the ability to predict LIR–LC3B interactions across the proteome and nominate new candidate LC3B interactors, laying the groundwork for future functional studies.</w:t>
        </w:r>
      </w:ins>
    </w:p>
    <w:p w14:paraId="35F757B2" w14:textId="357D2279" w:rsidR="004C2D00" w:rsidRPr="00557BC1" w:rsidRDefault="004C2D00" w:rsidP="00557BC1">
      <w:pPr>
        <w:rPr>
          <w:ins w:id="2557" w:author="Jennifer Kosmatka" w:date="2025-06-09T18:36:00Z" w16du:dateUtc="2025-06-09T22:36:00Z"/>
          <w:rFonts w:ascii="Georgia" w:hAnsi="Georgia" w:cs="Times New Roman"/>
          <w:sz w:val="18"/>
          <w:szCs w:val="18"/>
          <w:rPrChange w:id="2558" w:author="Jackson Halpin" w:date="2025-06-11T14:21:00Z" w16du:dateUtc="2025-06-11T18:21:00Z">
            <w:rPr>
              <w:ins w:id="2559" w:author="Jennifer Kosmatka" w:date="2025-06-09T18:36:00Z" w16du:dateUtc="2025-06-09T22:36:00Z"/>
              <w:rFonts w:ascii="Times New Roman" w:hAnsi="Times New Roman" w:cs="Times New Roman"/>
            </w:rPr>
          </w:rPrChange>
        </w:rPr>
      </w:pPr>
      <w:ins w:id="2560" w:author="Jennifer Kosmatka" w:date="2025-06-09T18:36:00Z" w16du:dateUtc="2025-06-09T22:36:00Z">
        <w:r w:rsidRPr="00557BC1">
          <w:rPr>
            <w:rFonts w:ascii="Georgia" w:hAnsi="Georgia" w:cs="Times New Roman"/>
            <w:sz w:val="18"/>
            <w:szCs w:val="18"/>
            <w:rPrChange w:id="2561" w:author="Jackson Halpin" w:date="2025-06-11T14:21:00Z" w16du:dateUtc="2025-06-11T18:21:00Z">
              <w:rPr>
                <w:rFonts w:ascii="Times New Roman" w:hAnsi="Times New Roman" w:cs="Times New Roman"/>
              </w:rPr>
            </w:rPrChange>
          </w:rPr>
          <w:br w:type="page"/>
        </w:r>
      </w:ins>
    </w:p>
    <w:p w14:paraId="1CA055E0" w14:textId="77777777" w:rsidR="00C1305B" w:rsidRPr="00557BC1" w:rsidDel="004C2D00" w:rsidRDefault="00C1305B" w:rsidP="00557BC1">
      <w:pPr>
        <w:ind w:firstLine="720"/>
        <w:jc w:val="both"/>
        <w:rPr>
          <w:del w:id="2562" w:author="Jennifer Kosmatka" w:date="2025-06-09T18:36:00Z" w16du:dateUtc="2025-06-09T22:36:00Z"/>
          <w:rFonts w:ascii="Georgia" w:hAnsi="Georgia" w:cs="Times New Roman"/>
          <w:sz w:val="18"/>
          <w:szCs w:val="18"/>
          <w:rPrChange w:id="2563" w:author="Jackson Halpin" w:date="2025-06-11T14:21:00Z" w16du:dateUtc="2025-06-11T18:21:00Z">
            <w:rPr>
              <w:del w:id="2564" w:author="Jennifer Kosmatka" w:date="2025-06-09T18:36:00Z" w16du:dateUtc="2025-06-09T22:36:00Z"/>
              <w:rFonts w:ascii="Times New Roman" w:hAnsi="Times New Roman" w:cs="Times New Roman"/>
            </w:rPr>
          </w:rPrChange>
        </w:rPr>
        <w:pPrChange w:id="2565" w:author="Jackson Halpin" w:date="2025-06-11T14:17:00Z" w16du:dateUtc="2025-06-11T18:17:00Z">
          <w:pPr>
            <w:spacing w:line="480" w:lineRule="auto"/>
            <w:ind w:firstLine="720"/>
            <w:jc w:val="both"/>
          </w:pPr>
        </w:pPrChange>
      </w:pPr>
    </w:p>
    <w:p w14:paraId="36EE44A5" w14:textId="1E452CFC" w:rsidR="00C1305B" w:rsidRPr="00557BC1" w:rsidRDefault="00C1305B" w:rsidP="00557BC1">
      <w:pPr>
        <w:jc w:val="both"/>
        <w:rPr>
          <w:rFonts w:ascii="Georgia" w:hAnsi="Georgia" w:cs="Times New Roman"/>
          <w:b/>
          <w:bCs/>
          <w:sz w:val="18"/>
          <w:szCs w:val="18"/>
          <w:rPrChange w:id="2566" w:author="Jackson Halpin" w:date="2025-06-11T14:21:00Z" w16du:dateUtc="2025-06-11T18:21:00Z">
            <w:rPr>
              <w:rFonts w:ascii="Times New Roman" w:hAnsi="Times New Roman" w:cs="Times New Roman"/>
              <w:b/>
              <w:bCs/>
            </w:rPr>
          </w:rPrChange>
        </w:rPr>
        <w:pPrChange w:id="2567" w:author="Jackson Halpin" w:date="2025-06-11T14:17:00Z" w16du:dateUtc="2025-06-11T18:17:00Z">
          <w:pPr>
            <w:spacing w:line="480" w:lineRule="auto"/>
            <w:jc w:val="both"/>
          </w:pPr>
        </w:pPrChange>
      </w:pPr>
      <w:r w:rsidRPr="00557BC1">
        <w:rPr>
          <w:rFonts w:ascii="Georgia" w:hAnsi="Georgia" w:cs="Times New Roman"/>
          <w:b/>
          <w:bCs/>
          <w:sz w:val="18"/>
          <w:szCs w:val="18"/>
          <w:rPrChange w:id="2568" w:author="Jackson Halpin" w:date="2025-06-11T14:21:00Z" w16du:dateUtc="2025-06-11T18:21:00Z">
            <w:rPr>
              <w:rFonts w:ascii="Times New Roman" w:hAnsi="Times New Roman" w:cs="Times New Roman"/>
              <w:b/>
              <w:bCs/>
            </w:rPr>
          </w:rPrChange>
        </w:rPr>
        <w:t>ACKNOWLEDGEMENTS</w:t>
      </w:r>
    </w:p>
    <w:p w14:paraId="4CFD57D7" w14:textId="6804567B" w:rsidR="00135F9C" w:rsidRPr="00557BC1" w:rsidRDefault="00FB6D69" w:rsidP="00557BC1">
      <w:pPr>
        <w:pStyle w:val="NormalWeb"/>
        <w:shd w:val="clear" w:color="auto" w:fill="FFFFFF"/>
        <w:jc w:val="both"/>
        <w:rPr>
          <w:rFonts w:ascii="Georgia" w:hAnsi="Georgia"/>
          <w:sz w:val="18"/>
          <w:szCs w:val="18"/>
          <w:rPrChange w:id="2569" w:author="Jackson Halpin" w:date="2025-06-11T14:21:00Z" w16du:dateUtc="2025-06-11T18:21:00Z">
            <w:rPr/>
          </w:rPrChange>
        </w:rPr>
        <w:pPrChange w:id="2570" w:author="Jackson Halpin" w:date="2025-06-11T14:17:00Z" w16du:dateUtc="2025-06-11T18:17:00Z">
          <w:pPr>
            <w:pStyle w:val="NormalWeb"/>
            <w:shd w:val="clear" w:color="auto" w:fill="FFFFFF"/>
            <w:spacing w:line="480" w:lineRule="auto"/>
            <w:jc w:val="both"/>
          </w:pPr>
        </w:pPrChange>
      </w:pPr>
      <w:r w:rsidRPr="00557BC1">
        <w:rPr>
          <w:rFonts w:ascii="Georgia" w:hAnsi="Georgia"/>
          <w:sz w:val="18"/>
          <w:szCs w:val="18"/>
          <w:rPrChange w:id="2571" w:author="Jackson Halpin" w:date="2025-06-11T14:21:00Z" w16du:dateUtc="2025-06-11T18:21:00Z">
            <w:rPr/>
          </w:rPrChange>
        </w:rPr>
        <w:t xml:space="preserve">We thank A. </w:t>
      </w:r>
      <w:proofErr w:type="spellStart"/>
      <w:r w:rsidRPr="00557BC1">
        <w:rPr>
          <w:rFonts w:ascii="Georgia" w:hAnsi="Georgia"/>
          <w:sz w:val="18"/>
          <w:szCs w:val="18"/>
          <w:rPrChange w:id="2572" w:author="Jackson Halpin" w:date="2025-06-11T14:21:00Z" w16du:dateUtc="2025-06-11T18:21:00Z">
            <w:rPr/>
          </w:rPrChange>
        </w:rPr>
        <w:t>Ghandanpour</w:t>
      </w:r>
      <w:proofErr w:type="spellEnd"/>
      <w:r w:rsidRPr="00557BC1">
        <w:rPr>
          <w:rFonts w:ascii="Georgia" w:hAnsi="Georgia"/>
          <w:sz w:val="18"/>
          <w:szCs w:val="18"/>
          <w:rPrChange w:id="2573" w:author="Jackson Halpin" w:date="2025-06-11T14:21:00Z" w16du:dateUtc="2025-06-11T18:21:00Z">
            <w:rPr/>
          </w:rPrChange>
        </w:rPr>
        <w:t xml:space="preserve"> for help with </w:t>
      </w:r>
      <w:r w:rsidR="00705B2C" w:rsidRPr="00557BC1">
        <w:rPr>
          <w:rFonts w:ascii="Georgia" w:hAnsi="Georgia"/>
          <w:sz w:val="18"/>
          <w:szCs w:val="18"/>
          <w:rPrChange w:id="2574" w:author="Jackson Halpin" w:date="2025-06-11T14:21:00Z" w16du:dateUtc="2025-06-11T18:21:00Z">
            <w:rPr/>
          </w:rPrChange>
        </w:rPr>
        <w:t>crystallographic data collection and structure refinement</w:t>
      </w:r>
      <w:r w:rsidRPr="00557BC1">
        <w:rPr>
          <w:rFonts w:ascii="Georgia" w:hAnsi="Georgia"/>
          <w:sz w:val="18"/>
          <w:szCs w:val="18"/>
          <w:rPrChange w:id="2575" w:author="Jackson Halpin" w:date="2025-06-11T14:21:00Z" w16du:dateUtc="2025-06-11T18:21:00Z">
            <w:rPr/>
          </w:rPrChange>
        </w:rPr>
        <w:t>.</w:t>
      </w:r>
      <w:r w:rsidR="001C01FB" w:rsidRPr="00557BC1">
        <w:rPr>
          <w:rFonts w:ascii="Georgia" w:hAnsi="Georgia"/>
          <w:sz w:val="18"/>
          <w:szCs w:val="18"/>
          <w:rPrChange w:id="2576" w:author="Jackson Halpin" w:date="2025-06-11T14:21:00Z" w16du:dateUtc="2025-06-11T18:21:00Z">
            <w:rPr/>
          </w:rPrChange>
        </w:rPr>
        <w:t xml:space="preserve"> We thank J. Halpin for help with bioinformatic code.</w:t>
      </w:r>
      <w:r w:rsidRPr="00557BC1">
        <w:rPr>
          <w:rFonts w:ascii="Georgia" w:hAnsi="Georgia"/>
          <w:sz w:val="18"/>
          <w:szCs w:val="18"/>
          <w:rPrChange w:id="2577" w:author="Jackson Halpin" w:date="2025-06-11T14:21:00Z" w16du:dateUtc="2025-06-11T18:21:00Z">
            <w:rPr/>
          </w:rPrChange>
        </w:rPr>
        <w:t xml:space="preserve"> We thank L. Kinman, D. Cui, and B. Powell for helpful discussions. </w:t>
      </w:r>
      <w:r w:rsidR="00C1305B" w:rsidRPr="00557BC1">
        <w:rPr>
          <w:rFonts w:ascii="Georgia" w:hAnsi="Georgia"/>
          <w:sz w:val="18"/>
          <w:szCs w:val="18"/>
          <w:rPrChange w:id="2578" w:author="Jackson Halpin" w:date="2025-06-11T14:21:00Z" w16du:dateUtc="2025-06-11T18:21:00Z">
            <w:rPr/>
          </w:rPrChange>
        </w:rPr>
        <w:t>Research reported in this publication was supported by the National Institute of General Medical Sciences of the National Institutes of Health under Award Number</w:t>
      </w:r>
      <w:r w:rsidR="00F34380" w:rsidRPr="00557BC1">
        <w:rPr>
          <w:rFonts w:ascii="Georgia" w:hAnsi="Georgia"/>
          <w:sz w:val="18"/>
          <w:szCs w:val="18"/>
          <w:rPrChange w:id="2579" w:author="Jackson Halpin" w:date="2025-06-11T14:21:00Z" w16du:dateUtc="2025-06-11T18:21:00Z">
            <w:rPr/>
          </w:rPrChange>
        </w:rPr>
        <w:t>s</w:t>
      </w:r>
      <w:r w:rsidR="00C1305B" w:rsidRPr="00557BC1">
        <w:rPr>
          <w:rFonts w:ascii="Georgia" w:hAnsi="Georgia"/>
          <w:sz w:val="18"/>
          <w:szCs w:val="18"/>
          <w:rPrChange w:id="2580" w:author="Jackson Halpin" w:date="2025-06-11T14:21:00Z" w16du:dateUtc="2025-06-11T18:21:00Z">
            <w:rPr/>
          </w:rPrChange>
        </w:rPr>
        <w:t xml:space="preserve"> R35GM149227</w:t>
      </w:r>
      <w:r w:rsidR="00F34380" w:rsidRPr="00557BC1">
        <w:rPr>
          <w:rFonts w:ascii="Georgia" w:hAnsi="Georgia"/>
          <w:sz w:val="18"/>
          <w:szCs w:val="18"/>
          <w:rPrChange w:id="2581" w:author="Jackson Halpin" w:date="2025-06-11T14:21:00Z" w16du:dateUtc="2025-06-11T18:21:00Z">
            <w:rPr/>
          </w:rPrChange>
        </w:rPr>
        <w:t xml:space="preserve"> (AK) and R01GM144542 (JHD), and the Smith Family </w:t>
      </w:r>
      <w:r w:rsidR="009F7639" w:rsidRPr="00557BC1">
        <w:rPr>
          <w:rFonts w:ascii="Georgia" w:hAnsi="Georgia"/>
          <w:sz w:val="18"/>
          <w:szCs w:val="18"/>
          <w:rPrChange w:id="2582" w:author="Jackson Halpin" w:date="2025-06-11T14:21:00Z" w16du:dateUtc="2025-06-11T18:21:00Z">
            <w:rPr/>
          </w:rPrChange>
        </w:rPr>
        <w:t>Odessey</w:t>
      </w:r>
      <w:r w:rsidR="00F34380" w:rsidRPr="00557BC1">
        <w:rPr>
          <w:rFonts w:ascii="Georgia" w:hAnsi="Georgia"/>
          <w:sz w:val="18"/>
          <w:szCs w:val="18"/>
          <w:rPrChange w:id="2583" w:author="Jackson Halpin" w:date="2025-06-11T14:21:00Z" w16du:dateUtc="2025-06-11T18:21:00Z">
            <w:rPr/>
          </w:rPrChange>
        </w:rPr>
        <w:t xml:space="preserve"> Award (JHD)</w:t>
      </w:r>
      <w:r w:rsidR="00C1305B" w:rsidRPr="00557BC1">
        <w:rPr>
          <w:rFonts w:ascii="Georgia" w:hAnsi="Georgia"/>
          <w:sz w:val="18"/>
          <w:szCs w:val="18"/>
          <w:rPrChange w:id="2584" w:author="Jackson Halpin" w:date="2025-06-11T14:21:00Z" w16du:dateUtc="2025-06-11T18:21:00Z">
            <w:rPr/>
          </w:rPrChange>
        </w:rPr>
        <w:t xml:space="preserve">. </w:t>
      </w:r>
    </w:p>
    <w:p w14:paraId="2E91A1C7" w14:textId="77777777" w:rsidR="00FB6D69" w:rsidRPr="00557BC1" w:rsidRDefault="00FB6D69" w:rsidP="00557BC1">
      <w:pPr>
        <w:pStyle w:val="NormalWeb"/>
        <w:shd w:val="clear" w:color="auto" w:fill="FFFFFF"/>
        <w:jc w:val="both"/>
        <w:rPr>
          <w:rFonts w:ascii="Georgia" w:hAnsi="Georgia"/>
          <w:sz w:val="18"/>
          <w:szCs w:val="18"/>
          <w:rPrChange w:id="2585" w:author="Jackson Halpin" w:date="2025-06-11T14:21:00Z" w16du:dateUtc="2025-06-11T18:21:00Z">
            <w:rPr/>
          </w:rPrChange>
        </w:rPr>
      </w:pPr>
    </w:p>
    <w:p w14:paraId="1179A33C" w14:textId="1BBB5993" w:rsidR="00135F9C" w:rsidRPr="00557BC1" w:rsidRDefault="00135F9C" w:rsidP="00557BC1">
      <w:pPr>
        <w:jc w:val="both"/>
        <w:rPr>
          <w:rFonts w:ascii="Georgia" w:hAnsi="Georgia" w:cs="Times New Roman"/>
          <w:b/>
          <w:bCs/>
          <w:sz w:val="18"/>
          <w:szCs w:val="18"/>
          <w:rPrChange w:id="2586" w:author="Jackson Halpin" w:date="2025-06-11T14:21:00Z" w16du:dateUtc="2025-06-11T18:21:00Z">
            <w:rPr>
              <w:rFonts w:ascii="Times New Roman" w:hAnsi="Times New Roman" w:cs="Times New Roman"/>
              <w:b/>
              <w:bCs/>
            </w:rPr>
          </w:rPrChange>
        </w:rPr>
        <w:pPrChange w:id="2587" w:author="Jackson Halpin" w:date="2025-06-11T14:17:00Z" w16du:dateUtc="2025-06-11T18:17:00Z">
          <w:pPr>
            <w:spacing w:line="480" w:lineRule="auto"/>
            <w:jc w:val="both"/>
          </w:pPr>
        </w:pPrChange>
      </w:pPr>
      <w:r w:rsidRPr="00557BC1">
        <w:rPr>
          <w:rFonts w:ascii="Georgia" w:hAnsi="Georgia" w:cs="Times New Roman"/>
          <w:b/>
          <w:bCs/>
          <w:sz w:val="18"/>
          <w:szCs w:val="18"/>
          <w:rPrChange w:id="2588" w:author="Jackson Halpin" w:date="2025-06-11T14:21:00Z" w16du:dateUtc="2025-06-11T18:21:00Z">
            <w:rPr>
              <w:rFonts w:ascii="Times New Roman" w:hAnsi="Times New Roman" w:cs="Times New Roman"/>
              <w:b/>
              <w:bCs/>
            </w:rPr>
          </w:rPrChange>
        </w:rPr>
        <w:t>AUTHOR CONTRIBUTIONS</w:t>
      </w:r>
    </w:p>
    <w:p w14:paraId="1EA388EC" w14:textId="62895088" w:rsidR="00135F9C" w:rsidRPr="00557BC1" w:rsidRDefault="00FB6D69" w:rsidP="00557BC1">
      <w:pPr>
        <w:jc w:val="both"/>
        <w:rPr>
          <w:rFonts w:ascii="Georgia" w:hAnsi="Georgia" w:cs="Times New Roman"/>
          <w:sz w:val="18"/>
          <w:szCs w:val="18"/>
          <w:rPrChange w:id="2589" w:author="Jackson Halpin" w:date="2025-06-11T14:21:00Z" w16du:dateUtc="2025-06-11T18:21:00Z">
            <w:rPr>
              <w:rFonts w:ascii="Times New Roman" w:hAnsi="Times New Roman" w:cs="Times New Roman"/>
            </w:rPr>
          </w:rPrChange>
        </w:rPr>
        <w:pPrChange w:id="2590" w:author="Jackson Halpin" w:date="2025-06-11T14:17:00Z" w16du:dateUtc="2025-06-11T18:17:00Z">
          <w:pPr>
            <w:spacing w:line="480" w:lineRule="auto"/>
            <w:jc w:val="both"/>
          </w:pPr>
        </w:pPrChange>
      </w:pPr>
      <w:r w:rsidRPr="00557BC1">
        <w:rPr>
          <w:rFonts w:ascii="Georgia" w:hAnsi="Georgia" w:cs="Times New Roman"/>
          <w:sz w:val="18"/>
          <w:szCs w:val="18"/>
          <w:rPrChange w:id="2591" w:author="Jackson Halpin" w:date="2025-06-11T14:21:00Z" w16du:dateUtc="2025-06-11T18:21:00Z">
            <w:rPr>
              <w:rFonts w:ascii="Times New Roman" w:hAnsi="Times New Roman" w:cs="Times New Roman"/>
            </w:rPr>
          </w:rPrChange>
        </w:rPr>
        <w:t xml:space="preserve">J.E.K., J.H.D., and A.E.K. designed research; J.E.K. performed screening, data analysis, </w:t>
      </w:r>
      <w:ins w:id="2592" w:author="Jennifer Kosmatka" w:date="2025-06-10T17:00:00Z" w16du:dateUtc="2025-06-10T21:00:00Z">
        <w:r w:rsidR="005F63D7" w:rsidRPr="00557BC1">
          <w:rPr>
            <w:rFonts w:ascii="Georgia" w:hAnsi="Georgia" w:cs="Times New Roman"/>
            <w:sz w:val="18"/>
            <w:szCs w:val="18"/>
            <w:rPrChange w:id="2593" w:author="Jackson Halpin" w:date="2025-06-11T14:21:00Z" w16du:dateUtc="2025-06-11T18:21:00Z">
              <w:rPr>
                <w:rFonts w:ascii="Times New Roman" w:hAnsi="Times New Roman" w:cs="Times New Roman"/>
              </w:rPr>
            </w:rPrChange>
          </w:rPr>
          <w:t xml:space="preserve">biochemical experiments </w:t>
        </w:r>
      </w:ins>
      <w:r w:rsidRPr="00557BC1">
        <w:rPr>
          <w:rFonts w:ascii="Georgia" w:hAnsi="Georgia" w:cs="Times New Roman"/>
          <w:sz w:val="18"/>
          <w:szCs w:val="18"/>
          <w:rPrChange w:id="2594" w:author="Jackson Halpin" w:date="2025-06-11T14:21:00Z" w16du:dateUtc="2025-06-11T18:21:00Z">
            <w:rPr>
              <w:rFonts w:ascii="Times New Roman" w:hAnsi="Times New Roman" w:cs="Times New Roman"/>
            </w:rPr>
          </w:rPrChange>
        </w:rPr>
        <w:t>and contributed new reagents and analytic tools; C.L.</w:t>
      </w:r>
      <w:ins w:id="2595" w:author="Jennifer Kosmatka" w:date="2025-06-11T08:41:00Z" w16du:dateUtc="2025-06-11T12:41:00Z">
        <w:r w:rsidR="00D412A8" w:rsidRPr="00557BC1">
          <w:rPr>
            <w:rFonts w:ascii="Georgia" w:hAnsi="Georgia" w:cs="Times New Roman"/>
            <w:sz w:val="18"/>
            <w:szCs w:val="18"/>
            <w:rPrChange w:id="2596" w:author="Jackson Halpin" w:date="2025-06-11T14:21:00Z" w16du:dateUtc="2025-06-11T18:21:00Z">
              <w:rPr>
                <w:rFonts w:ascii="Times New Roman" w:hAnsi="Times New Roman" w:cs="Times New Roman"/>
              </w:rPr>
            </w:rPrChange>
          </w:rPr>
          <w:t xml:space="preserve">, </w:t>
        </w:r>
      </w:ins>
      <w:del w:id="2597" w:author="Jennifer Kosmatka" w:date="2025-06-11T08:41:00Z" w16du:dateUtc="2025-06-11T12:41:00Z">
        <w:r w:rsidRPr="00557BC1" w:rsidDel="00D412A8">
          <w:rPr>
            <w:rFonts w:ascii="Georgia" w:hAnsi="Georgia" w:cs="Times New Roman"/>
            <w:sz w:val="18"/>
            <w:szCs w:val="18"/>
            <w:rPrChange w:id="2598" w:author="Jackson Halpin" w:date="2025-06-11T14:21:00Z" w16du:dateUtc="2025-06-11T18:21:00Z">
              <w:rPr>
                <w:rFonts w:ascii="Times New Roman" w:hAnsi="Times New Roman" w:cs="Times New Roman"/>
              </w:rPr>
            </w:rPrChange>
          </w:rPr>
          <w:delText xml:space="preserve"> </w:delText>
        </w:r>
        <w:r w:rsidR="00840A0F" w:rsidRPr="00557BC1" w:rsidDel="00D412A8">
          <w:rPr>
            <w:rFonts w:ascii="Georgia" w:hAnsi="Georgia" w:cs="Times New Roman"/>
            <w:sz w:val="18"/>
            <w:szCs w:val="18"/>
            <w:rPrChange w:id="2599" w:author="Jackson Halpin" w:date="2025-06-11T14:21:00Z" w16du:dateUtc="2025-06-11T18:21:00Z">
              <w:rPr>
                <w:rFonts w:ascii="Times New Roman" w:hAnsi="Times New Roman" w:cs="Times New Roman"/>
              </w:rPr>
            </w:rPrChange>
          </w:rPr>
          <w:delText>and</w:delText>
        </w:r>
      </w:del>
      <w:r w:rsidR="00840A0F" w:rsidRPr="00557BC1">
        <w:rPr>
          <w:rFonts w:ascii="Georgia" w:hAnsi="Georgia" w:cs="Times New Roman"/>
          <w:sz w:val="18"/>
          <w:szCs w:val="18"/>
          <w:rPrChange w:id="2600" w:author="Jackson Halpin" w:date="2025-06-11T14:21:00Z" w16du:dateUtc="2025-06-11T18:21:00Z">
            <w:rPr>
              <w:rFonts w:ascii="Times New Roman" w:hAnsi="Times New Roman" w:cs="Times New Roman"/>
            </w:rPr>
          </w:rPrChange>
        </w:rPr>
        <w:t xml:space="preserve"> J.E.K.</w:t>
      </w:r>
      <w:ins w:id="2601" w:author="Jennifer Kosmatka" w:date="2025-06-11T08:41:00Z" w16du:dateUtc="2025-06-11T12:41:00Z">
        <w:r w:rsidR="00D412A8" w:rsidRPr="00557BC1">
          <w:rPr>
            <w:rFonts w:ascii="Georgia" w:hAnsi="Georgia" w:cs="Times New Roman"/>
            <w:sz w:val="18"/>
            <w:szCs w:val="18"/>
            <w:rPrChange w:id="2602" w:author="Jackson Halpin" w:date="2025-06-11T14:21:00Z" w16du:dateUtc="2025-06-11T18:21:00Z">
              <w:rPr>
                <w:rFonts w:ascii="Times New Roman" w:hAnsi="Times New Roman" w:cs="Times New Roman"/>
              </w:rPr>
            </w:rPrChange>
          </w:rPr>
          <w:t>, and J.H.</w:t>
        </w:r>
      </w:ins>
      <w:r w:rsidR="00840A0F" w:rsidRPr="00557BC1">
        <w:rPr>
          <w:rFonts w:ascii="Georgia" w:hAnsi="Georgia" w:cs="Times New Roman"/>
          <w:sz w:val="18"/>
          <w:szCs w:val="18"/>
          <w:rPrChange w:id="2603"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2604" w:author="Jackson Halpin" w:date="2025-06-11T14:21:00Z" w16du:dateUtc="2025-06-11T18:21:00Z">
            <w:rPr>
              <w:rFonts w:ascii="Times New Roman" w:hAnsi="Times New Roman" w:cs="Times New Roman"/>
            </w:rPr>
          </w:rPrChange>
        </w:rPr>
        <w:t xml:space="preserve">developed model; </w:t>
      </w:r>
      <w:r w:rsidR="00840A0F" w:rsidRPr="00557BC1">
        <w:rPr>
          <w:rFonts w:ascii="Georgia" w:hAnsi="Georgia" w:cs="Times New Roman"/>
          <w:sz w:val="18"/>
          <w:szCs w:val="18"/>
          <w:rPrChange w:id="2605" w:author="Jackson Halpin" w:date="2025-06-11T14:21:00Z" w16du:dateUtc="2025-06-11T18:21:00Z">
            <w:rPr>
              <w:rFonts w:ascii="Times New Roman" w:hAnsi="Times New Roman" w:cs="Times New Roman"/>
            </w:rPr>
          </w:rPrChange>
        </w:rPr>
        <w:t xml:space="preserve">D.L. collected and refined crystallography data; </w:t>
      </w:r>
      <w:r w:rsidRPr="00557BC1">
        <w:rPr>
          <w:rFonts w:ascii="Georgia" w:hAnsi="Georgia" w:cs="Times New Roman"/>
          <w:sz w:val="18"/>
          <w:szCs w:val="18"/>
          <w:rPrChange w:id="2606" w:author="Jackson Halpin" w:date="2025-06-11T14:21:00Z" w16du:dateUtc="2025-06-11T18:21:00Z">
            <w:rPr>
              <w:rFonts w:ascii="Times New Roman" w:hAnsi="Times New Roman" w:cs="Times New Roman"/>
            </w:rPr>
          </w:rPrChange>
        </w:rPr>
        <w:t>J.E.K., C.L., J.H.D., and A.E.K. wrote the paper.</w:t>
      </w:r>
    </w:p>
    <w:p w14:paraId="02CD4956" w14:textId="77777777" w:rsidR="00FB6D69" w:rsidRPr="00557BC1" w:rsidRDefault="00FB6D69" w:rsidP="00557BC1">
      <w:pPr>
        <w:jc w:val="both"/>
        <w:rPr>
          <w:rFonts w:ascii="Georgia" w:hAnsi="Georgia" w:cs="Times New Roman"/>
          <w:sz w:val="18"/>
          <w:szCs w:val="18"/>
          <w:rPrChange w:id="2607" w:author="Jackson Halpin" w:date="2025-06-11T14:21:00Z" w16du:dateUtc="2025-06-11T18:21:00Z">
            <w:rPr>
              <w:rFonts w:ascii="Times New Roman" w:hAnsi="Times New Roman" w:cs="Times New Roman"/>
            </w:rPr>
          </w:rPrChange>
        </w:rPr>
        <w:pPrChange w:id="2608" w:author="Jackson Halpin" w:date="2025-06-11T14:17:00Z" w16du:dateUtc="2025-06-11T18:17:00Z">
          <w:pPr>
            <w:spacing w:line="480" w:lineRule="auto"/>
            <w:jc w:val="both"/>
          </w:pPr>
        </w:pPrChange>
      </w:pPr>
    </w:p>
    <w:p w14:paraId="61AAC998" w14:textId="74CA7020" w:rsidR="00135F9C" w:rsidRPr="00557BC1" w:rsidRDefault="00135F9C" w:rsidP="00557BC1">
      <w:pPr>
        <w:jc w:val="both"/>
        <w:rPr>
          <w:rFonts w:ascii="Georgia" w:hAnsi="Georgia" w:cs="Times New Roman"/>
          <w:b/>
          <w:bCs/>
          <w:sz w:val="18"/>
          <w:szCs w:val="18"/>
          <w:rPrChange w:id="2609" w:author="Jackson Halpin" w:date="2025-06-11T14:21:00Z" w16du:dateUtc="2025-06-11T18:21:00Z">
            <w:rPr>
              <w:rFonts w:ascii="Times New Roman" w:hAnsi="Times New Roman" w:cs="Times New Roman"/>
              <w:b/>
              <w:bCs/>
            </w:rPr>
          </w:rPrChange>
        </w:rPr>
        <w:pPrChange w:id="2610" w:author="Jackson Halpin" w:date="2025-06-11T14:17:00Z" w16du:dateUtc="2025-06-11T18:17:00Z">
          <w:pPr>
            <w:spacing w:line="480" w:lineRule="auto"/>
            <w:jc w:val="both"/>
          </w:pPr>
        </w:pPrChange>
      </w:pPr>
      <w:r w:rsidRPr="00557BC1">
        <w:rPr>
          <w:rFonts w:ascii="Georgia" w:hAnsi="Georgia" w:cs="Times New Roman"/>
          <w:b/>
          <w:bCs/>
          <w:sz w:val="18"/>
          <w:szCs w:val="18"/>
          <w:rPrChange w:id="2611" w:author="Jackson Halpin" w:date="2025-06-11T14:21:00Z" w16du:dateUtc="2025-06-11T18:21:00Z">
            <w:rPr>
              <w:rFonts w:ascii="Times New Roman" w:hAnsi="Times New Roman" w:cs="Times New Roman"/>
              <w:b/>
              <w:bCs/>
            </w:rPr>
          </w:rPrChange>
        </w:rPr>
        <w:t>COMPETING INTERESTS</w:t>
      </w:r>
    </w:p>
    <w:p w14:paraId="2A65A925" w14:textId="3F43ACA1" w:rsidR="00135F9C" w:rsidRPr="00557BC1" w:rsidRDefault="00856438" w:rsidP="00557BC1">
      <w:pPr>
        <w:jc w:val="both"/>
        <w:rPr>
          <w:rFonts w:ascii="Georgia" w:hAnsi="Georgia" w:cs="Times New Roman"/>
          <w:sz w:val="18"/>
          <w:szCs w:val="18"/>
          <w:rPrChange w:id="2612" w:author="Jackson Halpin" w:date="2025-06-11T14:21:00Z" w16du:dateUtc="2025-06-11T18:21:00Z">
            <w:rPr>
              <w:rFonts w:ascii="Times New Roman" w:hAnsi="Times New Roman" w:cs="Times New Roman"/>
            </w:rPr>
          </w:rPrChange>
        </w:rPr>
        <w:pPrChange w:id="2613" w:author="Jackson Halpin" w:date="2025-06-11T14:17:00Z" w16du:dateUtc="2025-06-11T18:17:00Z">
          <w:pPr>
            <w:spacing w:line="480" w:lineRule="auto"/>
            <w:jc w:val="both"/>
          </w:pPr>
        </w:pPrChange>
      </w:pPr>
      <w:r w:rsidRPr="00557BC1">
        <w:rPr>
          <w:rFonts w:ascii="Georgia" w:hAnsi="Georgia" w:cs="Times New Roman"/>
          <w:sz w:val="18"/>
          <w:szCs w:val="18"/>
          <w:rPrChange w:id="2614" w:author="Jackson Halpin" w:date="2025-06-11T14:21:00Z" w16du:dateUtc="2025-06-11T18:21:00Z">
            <w:rPr>
              <w:rFonts w:ascii="Times New Roman" w:hAnsi="Times New Roman" w:cs="Times New Roman"/>
            </w:rPr>
          </w:rPrChange>
        </w:rPr>
        <w:t>The authors declare no competing interests.</w:t>
      </w:r>
    </w:p>
    <w:p w14:paraId="26B441CC" w14:textId="77777777" w:rsidR="00856438" w:rsidRPr="00557BC1" w:rsidRDefault="00856438" w:rsidP="00557BC1">
      <w:pPr>
        <w:jc w:val="both"/>
        <w:rPr>
          <w:rFonts w:ascii="Georgia" w:hAnsi="Georgia" w:cs="Times New Roman"/>
          <w:b/>
          <w:bCs/>
          <w:sz w:val="18"/>
          <w:szCs w:val="18"/>
          <w:rPrChange w:id="2615" w:author="Jackson Halpin" w:date="2025-06-11T14:21:00Z" w16du:dateUtc="2025-06-11T18:21:00Z">
            <w:rPr>
              <w:rFonts w:ascii="Times New Roman" w:hAnsi="Times New Roman" w:cs="Times New Roman"/>
              <w:b/>
              <w:bCs/>
            </w:rPr>
          </w:rPrChange>
        </w:rPr>
        <w:pPrChange w:id="2616" w:author="Jackson Halpin" w:date="2025-06-11T14:17:00Z" w16du:dateUtc="2025-06-11T18:17:00Z">
          <w:pPr>
            <w:spacing w:line="480" w:lineRule="auto"/>
            <w:jc w:val="both"/>
          </w:pPr>
        </w:pPrChange>
      </w:pPr>
    </w:p>
    <w:p w14:paraId="190AACF6" w14:textId="0BD287E6" w:rsidR="00135F9C" w:rsidRPr="00557BC1" w:rsidRDefault="00135F9C" w:rsidP="00557BC1">
      <w:pPr>
        <w:jc w:val="both"/>
        <w:rPr>
          <w:rFonts w:ascii="Georgia" w:hAnsi="Georgia" w:cs="Times New Roman"/>
          <w:b/>
          <w:bCs/>
          <w:sz w:val="18"/>
          <w:szCs w:val="18"/>
          <w:rPrChange w:id="2617" w:author="Jackson Halpin" w:date="2025-06-11T14:21:00Z" w16du:dateUtc="2025-06-11T18:21:00Z">
            <w:rPr>
              <w:rFonts w:ascii="Times New Roman" w:hAnsi="Times New Roman" w:cs="Times New Roman"/>
              <w:b/>
              <w:bCs/>
            </w:rPr>
          </w:rPrChange>
        </w:rPr>
        <w:pPrChange w:id="2618" w:author="Jackson Halpin" w:date="2025-06-11T14:17:00Z" w16du:dateUtc="2025-06-11T18:17:00Z">
          <w:pPr>
            <w:spacing w:line="480" w:lineRule="auto"/>
            <w:jc w:val="both"/>
          </w:pPr>
        </w:pPrChange>
      </w:pPr>
      <w:r w:rsidRPr="00557BC1">
        <w:rPr>
          <w:rFonts w:ascii="Georgia" w:hAnsi="Georgia" w:cs="Times New Roman"/>
          <w:b/>
          <w:bCs/>
          <w:sz w:val="18"/>
          <w:szCs w:val="18"/>
          <w:rPrChange w:id="2619" w:author="Jackson Halpin" w:date="2025-06-11T14:21:00Z" w16du:dateUtc="2025-06-11T18:21:00Z">
            <w:rPr>
              <w:rFonts w:ascii="Times New Roman" w:hAnsi="Times New Roman" w:cs="Times New Roman"/>
              <w:b/>
              <w:bCs/>
            </w:rPr>
          </w:rPrChange>
        </w:rPr>
        <w:t>DATA AVAILABILITY</w:t>
      </w:r>
    </w:p>
    <w:p w14:paraId="7808C215" w14:textId="70CDA192" w:rsidR="000C0615" w:rsidRPr="00557BC1" w:rsidRDefault="00FB6D69" w:rsidP="00557BC1">
      <w:pPr>
        <w:jc w:val="both"/>
        <w:rPr>
          <w:rFonts w:ascii="Georgia" w:hAnsi="Georgia" w:cs="Times New Roman"/>
          <w:sz w:val="18"/>
          <w:szCs w:val="18"/>
          <w:rPrChange w:id="2620" w:author="Jackson Halpin" w:date="2025-06-11T14:21:00Z" w16du:dateUtc="2025-06-11T18:21:00Z">
            <w:rPr>
              <w:rFonts w:ascii="Times New Roman" w:hAnsi="Times New Roman" w:cs="Times New Roman"/>
            </w:rPr>
          </w:rPrChange>
        </w:rPr>
        <w:pPrChange w:id="2621" w:author="Jackson Halpin" w:date="2025-06-11T14:17:00Z" w16du:dateUtc="2025-06-11T18:17:00Z">
          <w:pPr>
            <w:spacing w:line="480" w:lineRule="auto"/>
            <w:jc w:val="both"/>
          </w:pPr>
        </w:pPrChange>
      </w:pPr>
      <w:r w:rsidRPr="00557BC1">
        <w:rPr>
          <w:rFonts w:ascii="Georgia" w:hAnsi="Georgia" w:cs="Times New Roman"/>
          <w:sz w:val="18"/>
          <w:szCs w:val="18"/>
          <w:rPrChange w:id="2622" w:author="Jackson Halpin" w:date="2025-06-11T14:21:00Z" w16du:dateUtc="2025-06-11T18:21:00Z">
            <w:rPr>
              <w:rFonts w:ascii="Times New Roman" w:hAnsi="Times New Roman" w:cs="Times New Roman"/>
            </w:rPr>
          </w:rPrChange>
        </w:rPr>
        <w:t xml:space="preserve">Raw sequencing reads </w:t>
      </w:r>
      <w:commentRangeStart w:id="2623"/>
      <w:r w:rsidRPr="00557BC1">
        <w:rPr>
          <w:rFonts w:ascii="Georgia" w:hAnsi="Georgia" w:cs="Times New Roman"/>
          <w:sz w:val="18"/>
          <w:szCs w:val="18"/>
          <w:rPrChange w:id="2624" w:author="Jackson Halpin" w:date="2025-06-11T14:21:00Z" w16du:dateUtc="2025-06-11T18:21:00Z">
            <w:rPr>
              <w:rFonts w:ascii="Times New Roman" w:hAnsi="Times New Roman" w:cs="Times New Roman"/>
            </w:rPr>
          </w:rPrChange>
        </w:rPr>
        <w:t>will be deposited upon publication</w:t>
      </w:r>
      <w:commentRangeEnd w:id="2623"/>
      <w:r w:rsidR="003A56E0" w:rsidRPr="00557BC1">
        <w:rPr>
          <w:rStyle w:val="CommentReference"/>
          <w:rFonts w:ascii="Georgia" w:hAnsi="Georgia"/>
          <w:sz w:val="10"/>
          <w:szCs w:val="10"/>
          <w:rPrChange w:id="2625" w:author="Jackson Halpin" w:date="2025-06-11T14:21:00Z" w16du:dateUtc="2025-06-11T18:21:00Z">
            <w:rPr>
              <w:rStyle w:val="CommentReference"/>
            </w:rPr>
          </w:rPrChange>
        </w:rPr>
        <w:commentReference w:id="2623"/>
      </w:r>
      <w:r w:rsidRPr="00557BC1">
        <w:rPr>
          <w:rFonts w:ascii="Georgia" w:hAnsi="Georgia" w:cs="Times New Roman"/>
          <w:sz w:val="18"/>
          <w:szCs w:val="18"/>
          <w:rPrChange w:id="2626" w:author="Jackson Halpin" w:date="2025-06-11T14:21:00Z" w16du:dateUtc="2025-06-11T18:21:00Z">
            <w:rPr>
              <w:rFonts w:ascii="Times New Roman" w:hAnsi="Times New Roman" w:cs="Times New Roman"/>
            </w:rPr>
          </w:rPrChange>
        </w:rPr>
        <w:t xml:space="preserve">. Crystal structure deposited to the PDB </w:t>
      </w:r>
      <w:r w:rsidR="00785ED3" w:rsidRPr="00557BC1">
        <w:rPr>
          <w:rFonts w:ascii="Georgia" w:hAnsi="Georgia" w:cs="Times New Roman"/>
          <w:sz w:val="18"/>
          <w:szCs w:val="18"/>
          <w:rPrChange w:id="2627" w:author="Jackson Halpin" w:date="2025-06-11T14:21:00Z" w16du:dateUtc="2025-06-11T18:21:00Z">
            <w:rPr>
              <w:rFonts w:ascii="Times New Roman" w:hAnsi="Times New Roman" w:cs="Times New Roman"/>
            </w:rPr>
          </w:rPrChange>
        </w:rPr>
        <w:t>with accession number XXX</w:t>
      </w:r>
      <w:r w:rsidRPr="00557BC1">
        <w:rPr>
          <w:rFonts w:ascii="Georgia" w:hAnsi="Georgia" w:cs="Times New Roman"/>
          <w:sz w:val="18"/>
          <w:szCs w:val="18"/>
          <w:rPrChange w:id="2628" w:author="Jackson Halpin" w:date="2025-06-11T14:21:00Z" w16du:dateUtc="2025-06-11T18:21:00Z">
            <w:rPr>
              <w:rFonts w:ascii="Times New Roman" w:hAnsi="Times New Roman" w:cs="Times New Roman"/>
            </w:rPr>
          </w:rPrChange>
        </w:rPr>
        <w:t xml:space="preserve">. Python processing scripts will be made available upon request. All </w:t>
      </w:r>
      <w:r w:rsidR="00840A0F" w:rsidRPr="00557BC1">
        <w:rPr>
          <w:rFonts w:ascii="Georgia" w:hAnsi="Georgia" w:cs="Times New Roman"/>
          <w:sz w:val="18"/>
          <w:szCs w:val="18"/>
          <w:rPrChange w:id="2629" w:author="Jackson Halpin" w:date="2025-06-11T14:21:00Z" w16du:dateUtc="2025-06-11T18:21:00Z">
            <w:rPr>
              <w:rFonts w:ascii="Times New Roman" w:hAnsi="Times New Roman" w:cs="Times New Roman"/>
            </w:rPr>
          </w:rPrChange>
        </w:rPr>
        <w:t>processed</w:t>
      </w:r>
      <w:r w:rsidRPr="00557BC1">
        <w:rPr>
          <w:rFonts w:ascii="Georgia" w:hAnsi="Georgia" w:cs="Times New Roman"/>
          <w:sz w:val="18"/>
          <w:szCs w:val="18"/>
          <w:rPrChange w:id="2630" w:author="Jackson Halpin" w:date="2025-06-11T14:21:00Z" w16du:dateUtc="2025-06-11T18:21:00Z">
            <w:rPr>
              <w:rFonts w:ascii="Times New Roman" w:hAnsi="Times New Roman" w:cs="Times New Roman"/>
            </w:rPr>
          </w:rPrChange>
        </w:rPr>
        <w:t xml:space="preserve"> data are included in the manuscript and/or SI Appendix. </w:t>
      </w:r>
    </w:p>
    <w:p w14:paraId="5F617FB6" w14:textId="3AB4D1F1" w:rsidR="004C2D00" w:rsidRPr="00557BC1" w:rsidRDefault="004C2D00" w:rsidP="00557BC1">
      <w:pPr>
        <w:rPr>
          <w:ins w:id="2631" w:author="Jennifer Kosmatka" w:date="2025-06-09T18:37:00Z" w16du:dateUtc="2025-06-09T22:37:00Z"/>
          <w:rFonts w:ascii="Georgia" w:hAnsi="Georgia" w:cs="Times New Roman"/>
          <w:sz w:val="18"/>
          <w:szCs w:val="18"/>
          <w:rPrChange w:id="2632" w:author="Jackson Halpin" w:date="2025-06-11T14:21:00Z" w16du:dateUtc="2025-06-11T18:21:00Z">
            <w:rPr>
              <w:ins w:id="2633" w:author="Jennifer Kosmatka" w:date="2025-06-09T18:37:00Z" w16du:dateUtc="2025-06-09T22:37:00Z"/>
              <w:rFonts w:ascii="Times New Roman" w:hAnsi="Times New Roman" w:cs="Times New Roman"/>
            </w:rPr>
          </w:rPrChange>
        </w:rPr>
      </w:pPr>
      <w:ins w:id="2634" w:author="Jennifer Kosmatka" w:date="2025-06-09T18:37:00Z" w16du:dateUtc="2025-06-09T22:37:00Z">
        <w:r w:rsidRPr="00557BC1">
          <w:rPr>
            <w:rFonts w:ascii="Georgia" w:hAnsi="Georgia" w:cs="Times New Roman"/>
            <w:sz w:val="18"/>
            <w:szCs w:val="18"/>
            <w:rPrChange w:id="2635" w:author="Jackson Halpin" w:date="2025-06-11T14:21:00Z" w16du:dateUtc="2025-06-11T18:21:00Z">
              <w:rPr>
                <w:rFonts w:ascii="Times New Roman" w:hAnsi="Times New Roman" w:cs="Times New Roman"/>
              </w:rPr>
            </w:rPrChange>
          </w:rPr>
          <w:br w:type="page"/>
        </w:r>
      </w:ins>
    </w:p>
    <w:p w14:paraId="45E6CE83" w14:textId="77777777" w:rsidR="00CE7E66" w:rsidRPr="00557BC1" w:rsidDel="004C2D00" w:rsidRDefault="00CE7E66" w:rsidP="00557BC1">
      <w:pPr>
        <w:jc w:val="both"/>
        <w:rPr>
          <w:del w:id="2636" w:author="Jennifer Kosmatka" w:date="2025-06-09T18:37:00Z" w16du:dateUtc="2025-06-09T22:37:00Z"/>
          <w:rFonts w:ascii="Georgia" w:hAnsi="Georgia" w:cs="Times New Roman"/>
          <w:sz w:val="18"/>
          <w:szCs w:val="18"/>
          <w:rPrChange w:id="2637" w:author="Jackson Halpin" w:date="2025-06-11T14:21:00Z" w16du:dateUtc="2025-06-11T18:21:00Z">
            <w:rPr>
              <w:del w:id="2638" w:author="Jennifer Kosmatka" w:date="2025-06-09T18:37:00Z" w16du:dateUtc="2025-06-09T22:37:00Z"/>
              <w:rFonts w:ascii="Times New Roman" w:hAnsi="Times New Roman" w:cs="Times New Roman"/>
            </w:rPr>
          </w:rPrChange>
        </w:rPr>
        <w:pPrChange w:id="2639" w:author="Jackson Halpin" w:date="2025-06-11T14:17:00Z" w16du:dateUtc="2025-06-11T18:17:00Z">
          <w:pPr>
            <w:spacing w:line="480" w:lineRule="auto"/>
            <w:jc w:val="both"/>
          </w:pPr>
        </w:pPrChange>
      </w:pPr>
    </w:p>
    <w:p w14:paraId="4C669F60" w14:textId="77777777" w:rsidR="00705B2C" w:rsidRPr="00557BC1" w:rsidRDefault="00705B2C" w:rsidP="00557BC1">
      <w:pPr>
        <w:rPr>
          <w:rFonts w:ascii="Georgia" w:hAnsi="Georgia" w:cs="Times New Roman"/>
          <w:b/>
          <w:bCs/>
          <w:sz w:val="18"/>
          <w:szCs w:val="18"/>
          <w:rPrChange w:id="2640" w:author="Jackson Halpin" w:date="2025-06-11T14:21:00Z" w16du:dateUtc="2025-06-11T18:21:00Z">
            <w:rPr>
              <w:rFonts w:ascii="Times New Roman" w:hAnsi="Times New Roman" w:cs="Times New Roman"/>
              <w:b/>
              <w:bCs/>
            </w:rPr>
          </w:rPrChange>
        </w:rPr>
      </w:pPr>
      <w:r w:rsidRPr="00557BC1">
        <w:rPr>
          <w:rFonts w:ascii="Georgia" w:hAnsi="Georgia" w:cs="Times New Roman"/>
          <w:b/>
          <w:bCs/>
          <w:sz w:val="18"/>
          <w:szCs w:val="18"/>
          <w:rPrChange w:id="2641" w:author="Jackson Halpin" w:date="2025-06-11T14:21:00Z" w16du:dateUtc="2025-06-11T18:21:00Z">
            <w:rPr>
              <w:rFonts w:ascii="Times New Roman" w:hAnsi="Times New Roman" w:cs="Times New Roman"/>
              <w:b/>
              <w:bCs/>
            </w:rPr>
          </w:rPrChange>
        </w:rPr>
        <w:t>MATERIALS AND METHODS</w:t>
      </w:r>
    </w:p>
    <w:p w14:paraId="17FD04A9" w14:textId="77777777" w:rsidR="00705B2C" w:rsidRPr="00557BC1" w:rsidRDefault="00705B2C" w:rsidP="00557BC1">
      <w:pPr>
        <w:rPr>
          <w:rFonts w:ascii="Georgia" w:hAnsi="Georgia" w:cs="Times New Roman"/>
          <w:b/>
          <w:bCs/>
          <w:sz w:val="18"/>
          <w:szCs w:val="18"/>
          <w:rPrChange w:id="2642" w:author="Jackson Halpin" w:date="2025-06-11T14:21:00Z" w16du:dateUtc="2025-06-11T18:21:00Z">
            <w:rPr>
              <w:rFonts w:ascii="Times New Roman" w:hAnsi="Times New Roman" w:cs="Times New Roman"/>
              <w:b/>
              <w:bCs/>
            </w:rPr>
          </w:rPrChange>
        </w:rPr>
      </w:pPr>
    </w:p>
    <w:p w14:paraId="60A8989D" w14:textId="77777777" w:rsidR="00705B2C" w:rsidRPr="00557BC1" w:rsidRDefault="00705B2C" w:rsidP="00557BC1">
      <w:pPr>
        <w:rPr>
          <w:rFonts w:ascii="Georgia" w:hAnsi="Georgia" w:cs="Times New Roman"/>
          <w:b/>
          <w:bCs/>
          <w:sz w:val="18"/>
          <w:szCs w:val="18"/>
          <w:rPrChange w:id="2643" w:author="Jackson Halpin" w:date="2025-06-11T14:21:00Z" w16du:dateUtc="2025-06-11T18:21:00Z">
            <w:rPr>
              <w:rFonts w:ascii="Times New Roman" w:hAnsi="Times New Roman" w:cs="Times New Roman"/>
              <w:b/>
              <w:bCs/>
            </w:rPr>
          </w:rPrChange>
        </w:rPr>
        <w:pPrChange w:id="2644" w:author="Jackson Halpin" w:date="2025-06-11T14:17:00Z" w16du:dateUtc="2025-06-11T18:17:00Z">
          <w:pPr>
            <w:spacing w:line="480" w:lineRule="auto"/>
          </w:pPr>
        </w:pPrChange>
      </w:pPr>
      <w:r w:rsidRPr="00557BC1">
        <w:rPr>
          <w:rFonts w:ascii="Georgia" w:hAnsi="Georgia" w:cs="Times New Roman"/>
          <w:b/>
          <w:bCs/>
          <w:sz w:val="18"/>
          <w:szCs w:val="18"/>
          <w:rPrChange w:id="2645" w:author="Jackson Halpin" w:date="2025-06-11T14:21:00Z" w16du:dateUtc="2025-06-11T18:21:00Z">
            <w:rPr>
              <w:rFonts w:ascii="Times New Roman" w:hAnsi="Times New Roman" w:cs="Times New Roman"/>
              <w:b/>
              <w:bCs/>
            </w:rPr>
          </w:rPrChange>
        </w:rPr>
        <w:t xml:space="preserve">LC3B and LC3B LDS* Expression and Purification </w:t>
      </w:r>
    </w:p>
    <w:p w14:paraId="3EF3BB57" w14:textId="2A2EFF39" w:rsidR="00705B2C" w:rsidRPr="00557BC1" w:rsidRDefault="00705B2C" w:rsidP="00557BC1">
      <w:pPr>
        <w:jc w:val="both"/>
        <w:rPr>
          <w:rFonts w:ascii="Georgia" w:hAnsi="Georgia" w:cs="Times New Roman"/>
          <w:sz w:val="18"/>
          <w:szCs w:val="18"/>
          <w:rPrChange w:id="2646" w:author="Jackson Halpin" w:date="2025-06-11T14:21:00Z" w16du:dateUtc="2025-06-11T18:21:00Z">
            <w:rPr>
              <w:rFonts w:ascii="Times New Roman" w:hAnsi="Times New Roman" w:cs="Times New Roman"/>
            </w:rPr>
          </w:rPrChange>
        </w:rPr>
        <w:pPrChange w:id="2647" w:author="Jackson Halpin" w:date="2025-06-11T14:17:00Z" w16du:dateUtc="2025-06-11T18:17:00Z">
          <w:pPr>
            <w:spacing w:line="480" w:lineRule="auto"/>
            <w:jc w:val="both"/>
          </w:pPr>
        </w:pPrChange>
      </w:pPr>
      <w:r w:rsidRPr="00557BC1">
        <w:rPr>
          <w:rFonts w:ascii="Georgia" w:hAnsi="Georgia" w:cs="Times New Roman"/>
          <w:sz w:val="18"/>
          <w:szCs w:val="18"/>
          <w:rPrChange w:id="2648" w:author="Jackson Halpin" w:date="2025-06-11T14:21:00Z" w16du:dateUtc="2025-06-11T18:21:00Z">
            <w:rPr>
              <w:rFonts w:ascii="Times New Roman" w:hAnsi="Times New Roman" w:cs="Times New Roman"/>
            </w:rPr>
          </w:rPrChange>
        </w:rPr>
        <w:t>For bacterial display, monomeric LC3B and LC3B LDS*</w:t>
      </w:r>
      <w:r w:rsidRPr="00557BC1">
        <w:rPr>
          <w:rFonts w:ascii="Georgia" w:eastAsiaTheme="minorEastAsia" w:hAnsi="Georgia" w:cs="Times New Roman"/>
          <w:sz w:val="18"/>
          <w:szCs w:val="18"/>
          <w:rPrChange w:id="2649" w:author="Jackson Halpin" w:date="2025-06-11T14:21:00Z" w16du:dateUtc="2025-06-11T18:21:00Z">
            <w:rPr>
              <w:rFonts w:ascii="Times New Roman" w:eastAsiaTheme="minorEastAsia" w:hAnsi="Times New Roman" w:cs="Times New Roman"/>
            </w:rPr>
          </w:rPrChange>
        </w:rPr>
        <w:t xml:space="preserve"> were cloned into a pDW363 biotinylation vector </w:t>
      </w:r>
      <w:r w:rsidR="003A56E0" w:rsidRPr="00557BC1">
        <w:rPr>
          <w:rFonts w:ascii="Georgia" w:eastAsiaTheme="minorEastAsia" w:hAnsi="Georgia" w:cs="Times New Roman"/>
          <w:sz w:val="18"/>
          <w:szCs w:val="18"/>
          <w:rPrChange w:id="2650" w:author="Jackson Halpin" w:date="2025-06-11T14:21:00Z" w16du:dateUtc="2025-06-11T18:21:00Z">
            <w:rPr>
              <w:rFonts w:ascii="Times New Roman" w:eastAsiaTheme="minorEastAsia" w:hAnsi="Times New Roman" w:cs="Times New Roman"/>
            </w:rPr>
          </w:rPrChange>
        </w:rPr>
        <w:t xml:space="preserve">encoding </w:t>
      </w:r>
      <w:r w:rsidRPr="00557BC1">
        <w:rPr>
          <w:rFonts w:ascii="Georgia" w:eastAsiaTheme="minorEastAsia" w:hAnsi="Georgia" w:cs="Times New Roman"/>
          <w:sz w:val="18"/>
          <w:szCs w:val="18"/>
          <w:rPrChange w:id="2651" w:author="Jackson Halpin" w:date="2025-06-11T14:21:00Z" w16du:dateUtc="2025-06-11T18:21:00Z">
            <w:rPr>
              <w:rFonts w:ascii="Times New Roman" w:eastAsiaTheme="minorEastAsia" w:hAnsi="Times New Roman" w:cs="Times New Roman"/>
            </w:rPr>
          </w:rPrChange>
        </w:rPr>
        <w:t>an N-terminal Biotin Acceptor Peptide (BAP) and 6xHis tag</w:t>
      </w:r>
      <w:r w:rsidR="003A56E0" w:rsidRPr="00557BC1">
        <w:rPr>
          <w:rFonts w:ascii="Georgia" w:eastAsiaTheme="minorEastAsia" w:hAnsi="Georgia" w:cs="Times New Roman"/>
          <w:sz w:val="18"/>
          <w:szCs w:val="18"/>
          <w:rPrChange w:id="2652" w:author="Jackson Halpin" w:date="2025-06-11T14:21:00Z" w16du:dateUtc="2025-06-11T18:21:00Z">
            <w:rPr>
              <w:rFonts w:ascii="Times New Roman" w:eastAsiaTheme="minorEastAsia" w:hAnsi="Times New Roman" w:cs="Times New Roman"/>
            </w:rPr>
          </w:rPrChange>
        </w:rPr>
        <w:t>;</w:t>
      </w:r>
      <w:r w:rsidRPr="00557BC1">
        <w:rPr>
          <w:rFonts w:ascii="Georgia" w:eastAsiaTheme="minorEastAsia" w:hAnsi="Georgia" w:cs="Times New Roman"/>
          <w:sz w:val="18"/>
          <w:szCs w:val="18"/>
          <w:rPrChange w:id="2653" w:author="Jackson Halpin" w:date="2025-06-11T14:21:00Z" w16du:dateUtc="2025-06-11T18:21:00Z">
            <w:rPr>
              <w:rFonts w:ascii="Times New Roman" w:eastAsiaTheme="minorEastAsia" w:hAnsi="Times New Roman" w:cs="Times New Roman"/>
            </w:rPr>
          </w:rPrChange>
        </w:rPr>
        <w:t xml:space="preserve"> </w:t>
      </w:r>
      <w:r w:rsidR="003A56E0" w:rsidRPr="00557BC1">
        <w:rPr>
          <w:rFonts w:ascii="Georgia" w:eastAsiaTheme="minorEastAsia" w:hAnsi="Georgia" w:cs="Times New Roman"/>
          <w:sz w:val="18"/>
          <w:szCs w:val="18"/>
          <w:rPrChange w:id="2654" w:author="Jackson Halpin" w:date="2025-06-11T14:21:00Z" w16du:dateUtc="2025-06-11T18:21:00Z">
            <w:rPr>
              <w:rFonts w:ascii="Times New Roman" w:eastAsiaTheme="minorEastAsia" w:hAnsi="Times New Roman" w:cs="Times New Roman"/>
            </w:rPr>
          </w:rPrChange>
        </w:rPr>
        <w:t>the plasmid also encodes ligase</w:t>
      </w:r>
      <w:r w:rsidRPr="00557BC1">
        <w:rPr>
          <w:rFonts w:ascii="Georgia" w:eastAsiaTheme="minorEastAsia" w:hAnsi="Georgia" w:cs="Times New Roman"/>
          <w:sz w:val="18"/>
          <w:szCs w:val="18"/>
          <w:rPrChange w:id="2655" w:author="Jackson Halpin" w:date="2025-06-11T14:21:00Z" w16du:dateUtc="2025-06-11T18:21:00Z">
            <w:rPr>
              <w:rFonts w:ascii="Times New Roman" w:eastAsiaTheme="minorEastAsia" w:hAnsi="Times New Roman" w:cs="Times New Roman"/>
            </w:rPr>
          </w:rPrChange>
        </w:rPr>
        <w:t xml:space="preserve"> BirA. </w:t>
      </w:r>
      <w:r w:rsidR="003A56E0" w:rsidRPr="00557BC1">
        <w:rPr>
          <w:rFonts w:ascii="Georgia" w:eastAsiaTheme="minorEastAsia" w:hAnsi="Georgia" w:cs="Times New Roman"/>
          <w:sz w:val="18"/>
          <w:szCs w:val="18"/>
          <w:rPrChange w:id="2656" w:author="Jackson Halpin" w:date="2025-06-11T14:21:00Z" w16du:dateUtc="2025-06-11T18:21:00Z">
            <w:rPr>
              <w:rFonts w:ascii="Times New Roman" w:eastAsiaTheme="minorEastAsia" w:hAnsi="Times New Roman" w:cs="Times New Roman"/>
            </w:rPr>
          </w:rPrChange>
        </w:rPr>
        <w:t xml:space="preserve">To express peptides for </w:t>
      </w:r>
      <w:r w:rsidRPr="00557BC1">
        <w:rPr>
          <w:rFonts w:ascii="Georgia" w:eastAsiaTheme="minorEastAsia" w:hAnsi="Georgia" w:cs="Times New Roman"/>
          <w:sz w:val="18"/>
          <w:szCs w:val="18"/>
          <w:rPrChange w:id="2657" w:author="Jackson Halpin" w:date="2025-06-11T14:21:00Z" w16du:dateUtc="2025-06-11T18:21:00Z">
            <w:rPr>
              <w:rFonts w:ascii="Times New Roman" w:eastAsiaTheme="minorEastAsia" w:hAnsi="Times New Roman" w:cs="Times New Roman"/>
            </w:rPr>
          </w:rPrChange>
        </w:rPr>
        <w:t>biolayer interferometry</w:t>
      </w:r>
      <w:r w:rsidR="003A56E0" w:rsidRPr="00557BC1">
        <w:rPr>
          <w:rFonts w:ascii="Georgia" w:eastAsiaTheme="minorEastAsia" w:hAnsi="Georgia" w:cs="Times New Roman"/>
          <w:sz w:val="18"/>
          <w:szCs w:val="18"/>
          <w:rPrChange w:id="2658" w:author="Jackson Halpin" w:date="2025-06-11T14:21:00Z" w16du:dateUtc="2025-06-11T18:21:00Z">
            <w:rPr>
              <w:rFonts w:ascii="Times New Roman" w:eastAsiaTheme="minorEastAsia" w:hAnsi="Times New Roman" w:cs="Times New Roman"/>
            </w:rPr>
          </w:rPrChange>
        </w:rPr>
        <w:t xml:space="preserve"> (BLLI) experiments</w:t>
      </w:r>
      <w:r w:rsidRPr="00557BC1">
        <w:rPr>
          <w:rFonts w:ascii="Georgia" w:eastAsiaTheme="minorEastAsia" w:hAnsi="Georgia" w:cs="Times New Roman"/>
          <w:sz w:val="18"/>
          <w:szCs w:val="18"/>
          <w:rPrChange w:id="2659" w:author="Jackson Halpin" w:date="2025-06-11T14:21:00Z" w16du:dateUtc="2025-06-11T18:21:00Z">
            <w:rPr>
              <w:rFonts w:ascii="Times New Roman" w:eastAsiaTheme="minorEastAsia" w:hAnsi="Times New Roman" w:cs="Times New Roman"/>
            </w:rPr>
          </w:rPrChange>
        </w:rPr>
        <w:t xml:space="preserve">, the BAP tag </w:t>
      </w:r>
      <w:r w:rsidR="003A56E0" w:rsidRPr="00557BC1">
        <w:rPr>
          <w:rFonts w:ascii="Georgia" w:eastAsiaTheme="minorEastAsia" w:hAnsi="Georgia" w:cs="Times New Roman"/>
          <w:sz w:val="18"/>
          <w:szCs w:val="18"/>
          <w:rPrChange w:id="2660" w:author="Jackson Halpin" w:date="2025-06-11T14:21:00Z" w16du:dateUtc="2025-06-11T18:21:00Z">
            <w:rPr>
              <w:rFonts w:ascii="Times New Roman" w:eastAsiaTheme="minorEastAsia" w:hAnsi="Times New Roman" w:cs="Times New Roman"/>
            </w:rPr>
          </w:rPrChange>
        </w:rPr>
        <w:t>was removed.</w:t>
      </w:r>
      <w:r w:rsidRPr="00557BC1">
        <w:rPr>
          <w:rFonts w:ascii="Georgia" w:eastAsiaTheme="minorEastAsia" w:hAnsi="Georgia" w:cs="Times New Roman"/>
          <w:sz w:val="18"/>
          <w:szCs w:val="18"/>
          <w:rPrChange w:id="2661" w:author="Jackson Halpin" w:date="2025-06-11T14:21:00Z" w16du:dateUtc="2025-06-11T18:21:00Z">
            <w:rPr>
              <w:rFonts w:ascii="Times New Roman" w:eastAsiaTheme="minorEastAsia" w:hAnsi="Times New Roman" w:cs="Times New Roman"/>
            </w:rPr>
          </w:rPrChange>
        </w:rPr>
        <w:t xml:space="preserve"> LC3B and </w:t>
      </w:r>
      <w:r w:rsidRPr="00557BC1">
        <w:rPr>
          <w:rFonts w:ascii="Georgia" w:hAnsi="Georgia" w:cs="Times New Roman"/>
          <w:sz w:val="18"/>
          <w:szCs w:val="18"/>
          <w:rPrChange w:id="2662" w:author="Jackson Halpin" w:date="2025-06-11T14:21:00Z" w16du:dateUtc="2025-06-11T18:21:00Z">
            <w:rPr>
              <w:rFonts w:ascii="Times New Roman" w:hAnsi="Times New Roman" w:cs="Times New Roman"/>
            </w:rPr>
          </w:rPrChange>
        </w:rPr>
        <w:t>LC3B LDS*</w:t>
      </w:r>
      <w:r w:rsidRPr="00557BC1">
        <w:rPr>
          <w:rFonts w:ascii="Georgia" w:eastAsiaTheme="minorEastAsia" w:hAnsi="Georgia" w:cs="Times New Roman"/>
          <w:sz w:val="18"/>
          <w:szCs w:val="18"/>
          <w:rPrChange w:id="2663" w:author="Jackson Halpin" w:date="2025-06-11T14:21:00Z" w16du:dateUtc="2025-06-11T18:21:00Z">
            <w:rPr>
              <w:rFonts w:ascii="Times New Roman" w:eastAsiaTheme="minorEastAsia" w:hAnsi="Times New Roman" w:cs="Times New Roman"/>
            </w:rPr>
          </w:rPrChange>
        </w:rPr>
        <w:t xml:space="preserve"> were expressed in Rosetta2(DE3) (</w:t>
      </w:r>
      <w:proofErr w:type="spellStart"/>
      <w:r w:rsidRPr="00557BC1">
        <w:rPr>
          <w:rFonts w:ascii="Georgia" w:eastAsiaTheme="minorEastAsia" w:hAnsi="Georgia" w:cs="Times New Roman"/>
          <w:sz w:val="18"/>
          <w:szCs w:val="18"/>
          <w:rPrChange w:id="2664" w:author="Jackson Halpin" w:date="2025-06-11T14:21:00Z" w16du:dateUtc="2025-06-11T18:21:00Z">
            <w:rPr>
              <w:rFonts w:ascii="Times New Roman" w:eastAsiaTheme="minorEastAsia" w:hAnsi="Times New Roman" w:cs="Times New Roman"/>
            </w:rPr>
          </w:rPrChange>
        </w:rPr>
        <w:t>Novagen</w:t>
      </w:r>
      <w:proofErr w:type="spellEnd"/>
      <w:r w:rsidRPr="00557BC1">
        <w:rPr>
          <w:rFonts w:ascii="Georgia" w:eastAsiaTheme="minorEastAsia" w:hAnsi="Georgia" w:cs="Times New Roman"/>
          <w:sz w:val="18"/>
          <w:szCs w:val="18"/>
          <w:rPrChange w:id="2665" w:author="Jackson Halpin" w:date="2025-06-11T14:21:00Z" w16du:dateUtc="2025-06-11T18:21:00Z">
            <w:rPr>
              <w:rFonts w:ascii="Times New Roman" w:eastAsiaTheme="minorEastAsia" w:hAnsi="Times New Roman" w:cs="Times New Roman"/>
            </w:rPr>
          </w:rPrChange>
        </w:rPr>
        <w:t xml:space="preserve">) cells in 2xYT with 100 ug/mL ampicillin and 0.05 mM D-(+)-biotin (not added for </w:t>
      </w:r>
      <w:r w:rsidR="003A56E0" w:rsidRPr="00557BC1">
        <w:rPr>
          <w:rFonts w:ascii="Georgia" w:eastAsiaTheme="minorEastAsia" w:hAnsi="Georgia" w:cs="Times New Roman"/>
          <w:sz w:val="18"/>
          <w:szCs w:val="18"/>
          <w:rPrChange w:id="2666" w:author="Jackson Halpin" w:date="2025-06-11T14:21:00Z" w16du:dateUtc="2025-06-11T18:21:00Z">
            <w:rPr>
              <w:rFonts w:ascii="Times New Roman" w:eastAsiaTheme="minorEastAsia" w:hAnsi="Times New Roman" w:cs="Times New Roman"/>
            </w:rPr>
          </w:rPrChange>
        </w:rPr>
        <w:t>BLI</w:t>
      </w:r>
      <w:r w:rsidRPr="00557BC1">
        <w:rPr>
          <w:rFonts w:ascii="Georgia" w:eastAsiaTheme="minorEastAsia" w:hAnsi="Georgia" w:cs="Times New Roman"/>
          <w:sz w:val="18"/>
          <w:szCs w:val="18"/>
          <w:rPrChange w:id="2667" w:author="Jackson Halpin" w:date="2025-06-11T14:21:00Z" w16du:dateUtc="2025-06-11T18:21:00Z">
            <w:rPr>
              <w:rFonts w:ascii="Times New Roman" w:eastAsiaTheme="minorEastAsia" w:hAnsi="Times New Roman" w:cs="Times New Roman"/>
            </w:rPr>
          </w:rPrChange>
        </w:rPr>
        <w:t xml:space="preserve"> preps) at 37 </w:t>
      </w:r>
      <w:r w:rsidRPr="00557BC1">
        <w:rPr>
          <w:rFonts w:ascii="Georgia" w:eastAsiaTheme="minorEastAsia" w:hAnsi="Georgia" w:cs="Times New Roman"/>
          <w:sz w:val="18"/>
          <w:szCs w:val="18"/>
          <w:rPrChange w:id="2668"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669" w:author="Jackson Halpin" w:date="2025-06-11T14:21:00Z" w16du:dateUtc="2025-06-11T18:21:00Z">
            <w:rPr>
              <w:rFonts w:ascii="Times New Roman" w:eastAsiaTheme="minorEastAsia" w:hAnsi="Times New Roman" w:cs="Times New Roman"/>
            </w:rPr>
          </w:rPrChange>
        </w:rPr>
        <w:t xml:space="preserve">C and shaking at 225 RPM. Cells were induced with 1 mM final IPTG and grown at 25 </w:t>
      </w:r>
      <w:r w:rsidRPr="00557BC1">
        <w:rPr>
          <w:rFonts w:ascii="Georgia" w:eastAsiaTheme="minorEastAsia" w:hAnsi="Georgia" w:cs="Times New Roman"/>
          <w:sz w:val="18"/>
          <w:szCs w:val="18"/>
          <w:rPrChange w:id="2670"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671" w:author="Jackson Halpin" w:date="2025-06-11T14:21:00Z" w16du:dateUtc="2025-06-11T18:21:00Z">
            <w:rPr>
              <w:rFonts w:ascii="Times New Roman" w:eastAsiaTheme="minorEastAsia" w:hAnsi="Times New Roman" w:cs="Times New Roman"/>
            </w:rPr>
          </w:rPrChange>
        </w:rPr>
        <w:t xml:space="preserve">C overnight before harvesting by centrifugation at 5000xg for 15 minutes. </w:t>
      </w:r>
      <w:r w:rsidR="003A56E0" w:rsidRPr="00557BC1">
        <w:rPr>
          <w:rFonts w:ascii="Georgia" w:eastAsiaTheme="minorEastAsia" w:hAnsi="Georgia" w:cs="Times New Roman"/>
          <w:sz w:val="18"/>
          <w:szCs w:val="18"/>
          <w:rPrChange w:id="2672" w:author="Jackson Halpin" w:date="2025-06-11T14:21:00Z" w16du:dateUtc="2025-06-11T18:21:00Z">
            <w:rPr>
              <w:rFonts w:ascii="Times New Roman" w:eastAsiaTheme="minorEastAsia" w:hAnsi="Times New Roman" w:cs="Times New Roman"/>
            </w:rPr>
          </w:rPrChange>
        </w:rPr>
        <w:t>C</w:t>
      </w:r>
      <w:r w:rsidRPr="00557BC1">
        <w:rPr>
          <w:rFonts w:ascii="Georgia" w:eastAsiaTheme="minorEastAsia" w:hAnsi="Georgia" w:cs="Times New Roman"/>
          <w:sz w:val="18"/>
          <w:szCs w:val="18"/>
          <w:rPrChange w:id="2673" w:author="Jackson Halpin" w:date="2025-06-11T14:21:00Z" w16du:dateUtc="2025-06-11T18:21:00Z">
            <w:rPr>
              <w:rFonts w:ascii="Times New Roman" w:eastAsiaTheme="minorEastAsia" w:hAnsi="Times New Roman" w:cs="Times New Roman"/>
            </w:rPr>
          </w:rPrChange>
        </w:rPr>
        <w:t>ell pellets</w:t>
      </w:r>
      <w:r w:rsidR="003A56E0" w:rsidRPr="00557BC1">
        <w:rPr>
          <w:rFonts w:ascii="Georgia" w:eastAsiaTheme="minorEastAsia" w:hAnsi="Georgia" w:cs="Times New Roman"/>
          <w:sz w:val="18"/>
          <w:szCs w:val="18"/>
          <w:rPrChange w:id="2674" w:author="Jackson Halpin" w:date="2025-06-11T14:21:00Z" w16du:dateUtc="2025-06-11T18:21:00Z">
            <w:rPr>
              <w:rFonts w:ascii="Times New Roman" w:eastAsiaTheme="minorEastAsia" w:hAnsi="Times New Roman" w:cs="Times New Roman"/>
            </w:rPr>
          </w:rPrChange>
        </w:rPr>
        <w:t>,</w:t>
      </w:r>
      <w:r w:rsidRPr="00557BC1">
        <w:rPr>
          <w:rFonts w:ascii="Georgia" w:eastAsiaTheme="minorEastAsia" w:hAnsi="Georgia" w:cs="Times New Roman"/>
          <w:sz w:val="18"/>
          <w:szCs w:val="18"/>
          <w:rPrChange w:id="2675" w:author="Jackson Halpin" w:date="2025-06-11T14:21:00Z" w16du:dateUtc="2025-06-11T18:21:00Z">
            <w:rPr>
              <w:rFonts w:ascii="Times New Roman" w:eastAsiaTheme="minorEastAsia" w:hAnsi="Times New Roman" w:cs="Times New Roman"/>
            </w:rPr>
          </w:rPrChange>
        </w:rPr>
        <w:t xml:space="preserve"> </w:t>
      </w:r>
      <w:r w:rsidR="003A56E0" w:rsidRPr="00557BC1">
        <w:rPr>
          <w:rFonts w:ascii="Georgia" w:eastAsiaTheme="minorEastAsia" w:hAnsi="Georgia" w:cs="Times New Roman"/>
          <w:sz w:val="18"/>
          <w:szCs w:val="18"/>
          <w:rPrChange w:id="2676" w:author="Jackson Halpin" w:date="2025-06-11T14:21:00Z" w16du:dateUtc="2025-06-11T18:21:00Z">
            <w:rPr>
              <w:rFonts w:ascii="Times New Roman" w:eastAsiaTheme="minorEastAsia" w:hAnsi="Times New Roman" w:cs="Times New Roman"/>
            </w:rPr>
          </w:rPrChange>
        </w:rPr>
        <w:t xml:space="preserve">if not immediately processed, </w:t>
      </w:r>
      <w:r w:rsidRPr="00557BC1">
        <w:rPr>
          <w:rFonts w:ascii="Georgia" w:eastAsiaTheme="minorEastAsia" w:hAnsi="Georgia" w:cs="Times New Roman"/>
          <w:sz w:val="18"/>
          <w:szCs w:val="18"/>
          <w:rPrChange w:id="2677" w:author="Jackson Halpin" w:date="2025-06-11T14:21:00Z" w16du:dateUtc="2025-06-11T18:21:00Z">
            <w:rPr>
              <w:rFonts w:ascii="Times New Roman" w:eastAsiaTheme="minorEastAsia" w:hAnsi="Times New Roman" w:cs="Times New Roman"/>
            </w:rPr>
          </w:rPrChange>
        </w:rPr>
        <w:t>were flash-frozen and stored at -80</w:t>
      </w:r>
      <w:r w:rsidR="003A56E0" w:rsidRPr="00557BC1">
        <w:rPr>
          <w:rFonts w:ascii="Georgia" w:eastAsiaTheme="minorEastAsia" w:hAnsi="Georgia" w:cs="Times New Roman"/>
          <w:sz w:val="18"/>
          <w:szCs w:val="18"/>
          <w:rPrChange w:id="2678" w:author="Jackson Halpin" w:date="2025-06-11T14:21:00Z" w16du:dateUtc="2025-06-11T18:21:00Z">
            <w:rPr>
              <w:rFonts w:ascii="Times New Roman" w:eastAsiaTheme="minorEastAsia" w:hAnsi="Times New Roman" w:cs="Times New Roman"/>
            </w:rPr>
          </w:rPrChange>
        </w:rPr>
        <w:t xml:space="preserve"> </w:t>
      </w:r>
      <w:r w:rsidRPr="00557BC1">
        <w:rPr>
          <w:rFonts w:ascii="Georgia" w:eastAsiaTheme="minorEastAsia" w:hAnsi="Georgia" w:cs="Times New Roman"/>
          <w:sz w:val="18"/>
          <w:szCs w:val="18"/>
          <w:rPrChange w:id="2679"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680" w:author="Jackson Halpin" w:date="2025-06-11T14:21:00Z" w16du:dateUtc="2025-06-11T18:21:00Z">
            <w:rPr>
              <w:rFonts w:ascii="Times New Roman" w:eastAsiaTheme="minorEastAsia" w:hAnsi="Times New Roman" w:cs="Times New Roman"/>
            </w:rPr>
          </w:rPrChange>
        </w:rPr>
        <w:t xml:space="preserve">C. Cell pellets were resuspended in </w:t>
      </w:r>
      <w:proofErr w:type="spellStart"/>
      <w:r w:rsidRPr="00557BC1">
        <w:rPr>
          <w:rFonts w:ascii="Georgia" w:eastAsiaTheme="minorEastAsia" w:hAnsi="Georgia" w:cs="Times New Roman"/>
          <w:sz w:val="18"/>
          <w:szCs w:val="18"/>
          <w:rPrChange w:id="2681" w:author="Jackson Halpin" w:date="2025-06-11T14:21:00Z" w16du:dateUtc="2025-06-11T18:21:00Z">
            <w:rPr>
              <w:rFonts w:ascii="Times New Roman" w:eastAsiaTheme="minorEastAsia" w:hAnsi="Times New Roman" w:cs="Times New Roman"/>
            </w:rPr>
          </w:rPrChange>
        </w:rPr>
        <w:t>NiNTA</w:t>
      </w:r>
      <w:proofErr w:type="spellEnd"/>
      <w:r w:rsidRPr="00557BC1">
        <w:rPr>
          <w:rFonts w:ascii="Georgia" w:eastAsiaTheme="minorEastAsia" w:hAnsi="Georgia" w:cs="Times New Roman"/>
          <w:sz w:val="18"/>
          <w:szCs w:val="18"/>
          <w:rPrChange w:id="2682" w:author="Jackson Halpin" w:date="2025-06-11T14:21:00Z" w16du:dateUtc="2025-06-11T18:21:00Z">
            <w:rPr>
              <w:rFonts w:ascii="Times New Roman" w:eastAsiaTheme="minorEastAsia" w:hAnsi="Times New Roman" w:cs="Times New Roman"/>
            </w:rPr>
          </w:rPrChange>
        </w:rPr>
        <w:t xml:space="preserve"> binding buffer (20 mM Tris-HCl pH 8.0, 500 mM NaCl, 5 mM imidazole) supplemented with 0.2 mM </w:t>
      </w:r>
      <w:proofErr w:type="spellStart"/>
      <w:r w:rsidRPr="00557BC1">
        <w:rPr>
          <w:rFonts w:ascii="Georgia" w:eastAsiaTheme="minorEastAsia" w:hAnsi="Georgia" w:cs="Times New Roman"/>
          <w:sz w:val="18"/>
          <w:szCs w:val="18"/>
          <w:rPrChange w:id="2683" w:author="Jackson Halpin" w:date="2025-06-11T14:21:00Z" w16du:dateUtc="2025-06-11T18:21:00Z">
            <w:rPr>
              <w:rFonts w:ascii="Times New Roman" w:eastAsiaTheme="minorEastAsia" w:hAnsi="Times New Roman" w:cs="Times New Roman"/>
            </w:rPr>
          </w:rPrChange>
        </w:rPr>
        <w:t>phenylmethylsulfonyl</w:t>
      </w:r>
      <w:proofErr w:type="spellEnd"/>
      <w:r w:rsidRPr="00557BC1">
        <w:rPr>
          <w:rFonts w:ascii="Georgia" w:eastAsiaTheme="minorEastAsia" w:hAnsi="Georgia" w:cs="Times New Roman"/>
          <w:sz w:val="18"/>
          <w:szCs w:val="18"/>
          <w:rPrChange w:id="2684" w:author="Jackson Halpin" w:date="2025-06-11T14:21:00Z" w16du:dateUtc="2025-06-11T18:21:00Z">
            <w:rPr>
              <w:rFonts w:ascii="Times New Roman" w:eastAsiaTheme="minorEastAsia" w:hAnsi="Times New Roman" w:cs="Times New Roman"/>
            </w:rPr>
          </w:rPrChange>
        </w:rPr>
        <w:t xml:space="preserve"> fluoride (PMSF) protease inhibitor. Cells were </w:t>
      </w:r>
      <w:proofErr w:type="spellStart"/>
      <w:r w:rsidRPr="00557BC1">
        <w:rPr>
          <w:rFonts w:ascii="Georgia" w:eastAsiaTheme="minorEastAsia" w:hAnsi="Georgia" w:cs="Times New Roman"/>
          <w:sz w:val="18"/>
          <w:szCs w:val="18"/>
          <w:rPrChange w:id="2685" w:author="Jackson Halpin" w:date="2025-06-11T14:21:00Z" w16du:dateUtc="2025-06-11T18:21:00Z">
            <w:rPr>
              <w:rFonts w:ascii="Times New Roman" w:eastAsiaTheme="minorEastAsia" w:hAnsi="Times New Roman" w:cs="Times New Roman"/>
            </w:rPr>
          </w:rPrChange>
        </w:rPr>
        <w:t>dounced</w:t>
      </w:r>
      <w:proofErr w:type="spellEnd"/>
      <w:r w:rsidRPr="00557BC1">
        <w:rPr>
          <w:rFonts w:ascii="Georgia" w:eastAsiaTheme="minorEastAsia" w:hAnsi="Georgia" w:cs="Times New Roman"/>
          <w:sz w:val="18"/>
          <w:szCs w:val="18"/>
          <w:rPrChange w:id="2686" w:author="Jackson Halpin" w:date="2025-06-11T14:21:00Z" w16du:dateUtc="2025-06-11T18:21:00Z">
            <w:rPr>
              <w:rFonts w:ascii="Times New Roman" w:eastAsiaTheme="minorEastAsia" w:hAnsi="Times New Roman" w:cs="Times New Roman"/>
            </w:rPr>
          </w:rPrChange>
        </w:rPr>
        <w:t xml:space="preserve"> 20 times, followed by sonication on ice 4 times for 2:30 mins at 30% </w:t>
      </w:r>
      <w:r w:rsidR="003A56E0" w:rsidRPr="00557BC1">
        <w:rPr>
          <w:rFonts w:ascii="Georgia" w:eastAsiaTheme="minorEastAsia" w:hAnsi="Georgia" w:cs="Times New Roman"/>
          <w:sz w:val="18"/>
          <w:szCs w:val="18"/>
          <w:rPrChange w:id="2687" w:author="Jackson Halpin" w:date="2025-06-11T14:21:00Z" w16du:dateUtc="2025-06-11T18:21:00Z">
            <w:rPr>
              <w:rFonts w:ascii="Times New Roman" w:eastAsiaTheme="minorEastAsia" w:hAnsi="Times New Roman" w:cs="Times New Roman"/>
            </w:rPr>
          </w:rPrChange>
        </w:rPr>
        <w:t>amplitude</w:t>
      </w:r>
      <w:r w:rsidRPr="00557BC1">
        <w:rPr>
          <w:rFonts w:ascii="Georgia" w:eastAsiaTheme="minorEastAsia" w:hAnsi="Georgia" w:cs="Times New Roman"/>
          <w:sz w:val="18"/>
          <w:szCs w:val="18"/>
          <w:rPrChange w:id="2688" w:author="Jackson Halpin" w:date="2025-06-11T14:21:00Z" w16du:dateUtc="2025-06-11T18:21:00Z">
            <w:rPr>
              <w:rFonts w:ascii="Times New Roman" w:eastAsiaTheme="minorEastAsia" w:hAnsi="Times New Roman" w:cs="Times New Roman"/>
            </w:rPr>
          </w:rPrChange>
        </w:rPr>
        <w:t xml:space="preserve">, 20 seconds </w:t>
      </w:r>
      <w:r w:rsidR="003A56E0" w:rsidRPr="00557BC1">
        <w:rPr>
          <w:rFonts w:ascii="Georgia" w:eastAsiaTheme="minorEastAsia" w:hAnsi="Georgia" w:cs="Times New Roman"/>
          <w:sz w:val="18"/>
          <w:szCs w:val="18"/>
          <w:rPrChange w:id="2689" w:author="Jackson Halpin" w:date="2025-06-11T14:21:00Z" w16du:dateUtc="2025-06-11T18:21:00Z">
            <w:rPr>
              <w:rFonts w:ascii="Times New Roman" w:eastAsiaTheme="minorEastAsia" w:hAnsi="Times New Roman" w:cs="Times New Roman"/>
            </w:rPr>
          </w:rPrChange>
        </w:rPr>
        <w:t>on</w:t>
      </w:r>
      <w:r w:rsidRPr="00557BC1">
        <w:rPr>
          <w:rFonts w:ascii="Georgia" w:eastAsiaTheme="minorEastAsia" w:hAnsi="Georgia" w:cs="Times New Roman"/>
          <w:sz w:val="18"/>
          <w:szCs w:val="18"/>
          <w:rPrChange w:id="2690" w:author="Jackson Halpin" w:date="2025-06-11T14:21:00Z" w16du:dateUtc="2025-06-11T18:21:00Z">
            <w:rPr>
              <w:rFonts w:ascii="Times New Roman" w:eastAsiaTheme="minorEastAsia" w:hAnsi="Times New Roman" w:cs="Times New Roman"/>
            </w:rPr>
          </w:rPrChange>
        </w:rPr>
        <w:t xml:space="preserve">, 10 seconds </w:t>
      </w:r>
      <w:r w:rsidR="003A56E0" w:rsidRPr="00557BC1">
        <w:rPr>
          <w:rFonts w:ascii="Georgia" w:eastAsiaTheme="minorEastAsia" w:hAnsi="Georgia" w:cs="Times New Roman"/>
          <w:sz w:val="18"/>
          <w:szCs w:val="18"/>
          <w:rPrChange w:id="2691" w:author="Jackson Halpin" w:date="2025-06-11T14:21:00Z" w16du:dateUtc="2025-06-11T18:21:00Z">
            <w:rPr>
              <w:rFonts w:ascii="Times New Roman" w:eastAsiaTheme="minorEastAsia" w:hAnsi="Times New Roman" w:cs="Times New Roman"/>
            </w:rPr>
          </w:rPrChange>
        </w:rPr>
        <w:t>off</w:t>
      </w:r>
      <w:r w:rsidRPr="00557BC1">
        <w:rPr>
          <w:rFonts w:ascii="Georgia" w:eastAsiaTheme="minorEastAsia" w:hAnsi="Georgia" w:cs="Times New Roman"/>
          <w:sz w:val="18"/>
          <w:szCs w:val="18"/>
          <w:rPrChange w:id="2692" w:author="Jackson Halpin" w:date="2025-06-11T14:21:00Z" w16du:dateUtc="2025-06-11T18:21:00Z">
            <w:rPr>
              <w:rFonts w:ascii="Times New Roman" w:eastAsiaTheme="minorEastAsia" w:hAnsi="Times New Roman" w:cs="Times New Roman"/>
            </w:rPr>
          </w:rPrChange>
        </w:rPr>
        <w:t>. The lysate was centrifuged at 15,000xg for 15 minutes, followed by ultracentrifugation of the supernatant at 50,000 RPM for 1 hour. The clarified supernatant was loaded onto a 5 mL Bio-Scale Mini Nuvia IMAC Ni-</w:t>
      </w:r>
      <w:r w:rsidR="003A56E0" w:rsidRPr="00557BC1">
        <w:rPr>
          <w:rFonts w:ascii="Georgia" w:eastAsiaTheme="minorEastAsia" w:hAnsi="Georgia" w:cs="Times New Roman"/>
          <w:sz w:val="18"/>
          <w:szCs w:val="18"/>
          <w:rPrChange w:id="2693" w:author="Jackson Halpin" w:date="2025-06-11T14:21:00Z" w16du:dateUtc="2025-06-11T18:21:00Z">
            <w:rPr>
              <w:rFonts w:ascii="Times New Roman" w:eastAsiaTheme="minorEastAsia" w:hAnsi="Times New Roman" w:cs="Times New Roman"/>
            </w:rPr>
          </w:rPrChange>
        </w:rPr>
        <w:t>c</w:t>
      </w:r>
      <w:r w:rsidRPr="00557BC1">
        <w:rPr>
          <w:rFonts w:ascii="Georgia" w:eastAsiaTheme="minorEastAsia" w:hAnsi="Georgia" w:cs="Times New Roman"/>
          <w:sz w:val="18"/>
          <w:szCs w:val="18"/>
          <w:rPrChange w:id="2694" w:author="Jackson Halpin" w:date="2025-06-11T14:21:00Z" w16du:dateUtc="2025-06-11T18:21:00Z">
            <w:rPr>
              <w:rFonts w:ascii="Times New Roman" w:eastAsiaTheme="minorEastAsia" w:hAnsi="Times New Roman" w:cs="Times New Roman"/>
            </w:rPr>
          </w:rPrChange>
        </w:rPr>
        <w:t>harged cartridge (</w:t>
      </w:r>
      <w:proofErr w:type="spellStart"/>
      <w:r w:rsidRPr="00557BC1">
        <w:rPr>
          <w:rFonts w:ascii="Georgia" w:eastAsiaTheme="minorEastAsia" w:hAnsi="Georgia" w:cs="Times New Roman"/>
          <w:sz w:val="18"/>
          <w:szCs w:val="18"/>
          <w:rPrChange w:id="2695" w:author="Jackson Halpin" w:date="2025-06-11T14:21:00Z" w16du:dateUtc="2025-06-11T18:21:00Z">
            <w:rPr>
              <w:rFonts w:ascii="Times New Roman" w:eastAsiaTheme="minorEastAsia" w:hAnsi="Times New Roman" w:cs="Times New Roman"/>
            </w:rPr>
          </w:rPrChange>
        </w:rPr>
        <w:t>BioRad</w:t>
      </w:r>
      <w:proofErr w:type="spellEnd"/>
      <w:r w:rsidRPr="00557BC1">
        <w:rPr>
          <w:rFonts w:ascii="Georgia" w:eastAsiaTheme="minorEastAsia" w:hAnsi="Georgia" w:cs="Times New Roman"/>
          <w:sz w:val="18"/>
          <w:szCs w:val="18"/>
          <w:rPrChange w:id="2696" w:author="Jackson Halpin" w:date="2025-06-11T14:21:00Z" w16du:dateUtc="2025-06-11T18:21:00Z">
            <w:rPr>
              <w:rFonts w:ascii="Times New Roman" w:eastAsiaTheme="minorEastAsia" w:hAnsi="Times New Roman" w:cs="Times New Roman"/>
            </w:rPr>
          </w:rPrChange>
        </w:rPr>
        <w:t xml:space="preserve"> Cat#780-0811) pre-equilibrated with </w:t>
      </w:r>
      <w:proofErr w:type="spellStart"/>
      <w:r w:rsidRPr="00557BC1">
        <w:rPr>
          <w:rFonts w:ascii="Georgia" w:eastAsiaTheme="minorEastAsia" w:hAnsi="Georgia" w:cs="Times New Roman"/>
          <w:sz w:val="18"/>
          <w:szCs w:val="18"/>
          <w:rPrChange w:id="2697" w:author="Jackson Halpin" w:date="2025-06-11T14:21:00Z" w16du:dateUtc="2025-06-11T18:21:00Z">
            <w:rPr>
              <w:rFonts w:ascii="Times New Roman" w:eastAsiaTheme="minorEastAsia" w:hAnsi="Times New Roman" w:cs="Times New Roman"/>
            </w:rPr>
          </w:rPrChange>
        </w:rPr>
        <w:t>NiNTA</w:t>
      </w:r>
      <w:proofErr w:type="spellEnd"/>
      <w:r w:rsidRPr="00557BC1">
        <w:rPr>
          <w:rFonts w:ascii="Georgia" w:eastAsiaTheme="minorEastAsia" w:hAnsi="Georgia" w:cs="Times New Roman"/>
          <w:sz w:val="18"/>
          <w:szCs w:val="18"/>
          <w:rPrChange w:id="2698" w:author="Jackson Halpin" w:date="2025-06-11T14:21:00Z" w16du:dateUtc="2025-06-11T18:21:00Z">
            <w:rPr>
              <w:rFonts w:ascii="Times New Roman" w:eastAsiaTheme="minorEastAsia" w:hAnsi="Times New Roman" w:cs="Times New Roman"/>
            </w:rPr>
          </w:rPrChange>
        </w:rPr>
        <w:t xml:space="preserve"> binding buffer and eluted </w:t>
      </w:r>
      <w:r w:rsidR="003A56E0" w:rsidRPr="00557BC1">
        <w:rPr>
          <w:rFonts w:ascii="Georgia" w:eastAsiaTheme="minorEastAsia" w:hAnsi="Georgia" w:cs="Times New Roman"/>
          <w:sz w:val="18"/>
          <w:szCs w:val="18"/>
          <w:rPrChange w:id="2699" w:author="Jackson Halpin" w:date="2025-06-11T14:21:00Z" w16du:dateUtc="2025-06-11T18:21:00Z">
            <w:rPr>
              <w:rFonts w:ascii="Times New Roman" w:eastAsiaTheme="minorEastAsia" w:hAnsi="Times New Roman" w:cs="Times New Roman"/>
            </w:rPr>
          </w:rPrChange>
        </w:rPr>
        <w:t xml:space="preserve">using </w:t>
      </w:r>
      <w:r w:rsidRPr="00557BC1">
        <w:rPr>
          <w:rFonts w:ascii="Georgia" w:eastAsiaTheme="minorEastAsia" w:hAnsi="Georgia" w:cs="Times New Roman"/>
          <w:sz w:val="18"/>
          <w:szCs w:val="18"/>
          <w:rPrChange w:id="2700" w:author="Jackson Halpin" w:date="2025-06-11T14:21:00Z" w16du:dateUtc="2025-06-11T18:21:00Z">
            <w:rPr>
              <w:rFonts w:ascii="Times New Roman" w:eastAsiaTheme="minorEastAsia" w:hAnsi="Times New Roman" w:cs="Times New Roman"/>
            </w:rPr>
          </w:rPrChange>
        </w:rPr>
        <w:t xml:space="preserve">a gradient of </w:t>
      </w:r>
      <w:proofErr w:type="spellStart"/>
      <w:r w:rsidRPr="00557BC1">
        <w:rPr>
          <w:rFonts w:ascii="Georgia" w:eastAsiaTheme="minorEastAsia" w:hAnsi="Georgia" w:cs="Times New Roman"/>
          <w:sz w:val="18"/>
          <w:szCs w:val="18"/>
          <w:rPrChange w:id="2701" w:author="Jackson Halpin" w:date="2025-06-11T14:21:00Z" w16du:dateUtc="2025-06-11T18:21:00Z">
            <w:rPr>
              <w:rFonts w:ascii="Times New Roman" w:eastAsiaTheme="minorEastAsia" w:hAnsi="Times New Roman" w:cs="Times New Roman"/>
            </w:rPr>
          </w:rPrChange>
        </w:rPr>
        <w:t>NiNTA</w:t>
      </w:r>
      <w:proofErr w:type="spellEnd"/>
      <w:r w:rsidRPr="00557BC1">
        <w:rPr>
          <w:rFonts w:ascii="Georgia" w:eastAsiaTheme="minorEastAsia" w:hAnsi="Georgia" w:cs="Times New Roman"/>
          <w:sz w:val="18"/>
          <w:szCs w:val="18"/>
          <w:rPrChange w:id="2702" w:author="Jackson Halpin" w:date="2025-06-11T14:21:00Z" w16du:dateUtc="2025-06-11T18:21:00Z">
            <w:rPr>
              <w:rFonts w:ascii="Times New Roman" w:eastAsiaTheme="minorEastAsia" w:hAnsi="Times New Roman" w:cs="Times New Roman"/>
            </w:rPr>
          </w:rPrChange>
        </w:rPr>
        <w:t xml:space="preserve"> elution buffer (20 mM Tris-HCl pH 8.0, 500 mM NaCl, 300 mM imidazole) </w:t>
      </w:r>
      <w:r w:rsidR="003A56E0" w:rsidRPr="00557BC1">
        <w:rPr>
          <w:rFonts w:ascii="Georgia" w:eastAsiaTheme="minorEastAsia" w:hAnsi="Georgia" w:cs="Times New Roman"/>
          <w:sz w:val="18"/>
          <w:szCs w:val="18"/>
          <w:rPrChange w:id="2703" w:author="Jackson Halpin" w:date="2025-06-11T14:21:00Z" w16du:dateUtc="2025-06-11T18:21:00Z">
            <w:rPr>
              <w:rFonts w:ascii="Times New Roman" w:eastAsiaTheme="minorEastAsia" w:hAnsi="Times New Roman" w:cs="Times New Roman"/>
            </w:rPr>
          </w:rPrChange>
        </w:rPr>
        <w:t xml:space="preserve">with </w:t>
      </w:r>
      <w:r w:rsidRPr="00557BC1">
        <w:rPr>
          <w:rFonts w:ascii="Georgia" w:eastAsiaTheme="minorEastAsia" w:hAnsi="Georgia" w:cs="Times New Roman"/>
          <w:sz w:val="18"/>
          <w:szCs w:val="18"/>
          <w:rPrChange w:id="2704" w:author="Jackson Halpin" w:date="2025-06-11T14:21:00Z" w16du:dateUtc="2025-06-11T18:21:00Z">
            <w:rPr>
              <w:rFonts w:ascii="Times New Roman" w:eastAsiaTheme="minorEastAsia" w:hAnsi="Times New Roman" w:cs="Times New Roman"/>
            </w:rPr>
          </w:rPrChange>
        </w:rPr>
        <w:t xml:space="preserve">a final concentration of 300 mM imidazole. Target fractions were identified via SDS-PAGE, pooled, concentrated, loaded on a </w:t>
      </w:r>
      <w:proofErr w:type="spellStart"/>
      <w:r w:rsidRPr="00557BC1">
        <w:rPr>
          <w:rFonts w:ascii="Georgia" w:eastAsiaTheme="minorEastAsia" w:hAnsi="Georgia" w:cs="Times New Roman"/>
          <w:sz w:val="18"/>
          <w:szCs w:val="18"/>
          <w:rPrChange w:id="2705" w:author="Jackson Halpin" w:date="2025-06-11T14:21:00Z" w16du:dateUtc="2025-06-11T18:21:00Z">
            <w:rPr>
              <w:rFonts w:ascii="Times New Roman" w:eastAsiaTheme="minorEastAsia" w:hAnsi="Times New Roman" w:cs="Times New Roman"/>
            </w:rPr>
          </w:rPrChange>
        </w:rPr>
        <w:t>Superdex</w:t>
      </w:r>
      <w:proofErr w:type="spellEnd"/>
      <w:r w:rsidRPr="00557BC1">
        <w:rPr>
          <w:rFonts w:ascii="Georgia" w:eastAsiaTheme="minorEastAsia" w:hAnsi="Georgia" w:cs="Times New Roman"/>
          <w:sz w:val="18"/>
          <w:szCs w:val="18"/>
          <w:rPrChange w:id="2706" w:author="Jackson Halpin" w:date="2025-06-11T14:21:00Z" w16du:dateUtc="2025-06-11T18:21:00Z">
            <w:rPr>
              <w:rFonts w:ascii="Times New Roman" w:eastAsiaTheme="minorEastAsia" w:hAnsi="Times New Roman" w:cs="Times New Roman"/>
            </w:rPr>
          </w:rPrChange>
        </w:rPr>
        <w:t xml:space="preserve"> 75 16/600 pre-equilibrated</w:t>
      </w:r>
      <w:r w:rsidR="003A56E0" w:rsidRPr="00557BC1">
        <w:rPr>
          <w:rFonts w:ascii="Georgia" w:eastAsiaTheme="minorEastAsia" w:hAnsi="Georgia" w:cs="Times New Roman"/>
          <w:sz w:val="18"/>
          <w:szCs w:val="18"/>
          <w:rPrChange w:id="2707" w:author="Jackson Halpin" w:date="2025-06-11T14:21:00Z" w16du:dateUtc="2025-06-11T18:21:00Z">
            <w:rPr>
              <w:rFonts w:ascii="Times New Roman" w:eastAsiaTheme="minorEastAsia" w:hAnsi="Times New Roman" w:cs="Times New Roman"/>
            </w:rPr>
          </w:rPrChange>
        </w:rPr>
        <w:t xml:space="preserve"> column,</w:t>
      </w:r>
      <w:r w:rsidRPr="00557BC1">
        <w:rPr>
          <w:rFonts w:ascii="Georgia" w:eastAsiaTheme="minorEastAsia" w:hAnsi="Georgia" w:cs="Times New Roman"/>
          <w:sz w:val="18"/>
          <w:szCs w:val="18"/>
          <w:rPrChange w:id="2708" w:author="Jackson Halpin" w:date="2025-06-11T14:21:00Z" w16du:dateUtc="2025-06-11T18:21:00Z">
            <w:rPr>
              <w:rFonts w:ascii="Times New Roman" w:eastAsiaTheme="minorEastAsia" w:hAnsi="Times New Roman" w:cs="Times New Roman"/>
            </w:rPr>
          </w:rPrChange>
        </w:rPr>
        <w:t xml:space="preserve"> and run in gel filtration buffer (20 mM Tris-HCl pH 8.0, 150 mM NaCl, 0.5 mM TCEP, 10% glycerol). Purity was verified via SDS-PAGE</w:t>
      </w:r>
      <w:r w:rsidR="003A56E0" w:rsidRPr="00557BC1">
        <w:rPr>
          <w:rFonts w:ascii="Georgia" w:eastAsiaTheme="minorEastAsia" w:hAnsi="Georgia" w:cs="Times New Roman"/>
          <w:sz w:val="18"/>
          <w:szCs w:val="18"/>
          <w:rPrChange w:id="2709" w:author="Jackson Halpin" w:date="2025-06-11T14:21:00Z" w16du:dateUtc="2025-06-11T18:21:00Z">
            <w:rPr>
              <w:rFonts w:ascii="Times New Roman" w:eastAsiaTheme="minorEastAsia" w:hAnsi="Times New Roman" w:cs="Times New Roman"/>
            </w:rPr>
          </w:rPrChange>
        </w:rPr>
        <w:t>,</w:t>
      </w:r>
      <w:r w:rsidRPr="00557BC1">
        <w:rPr>
          <w:rFonts w:ascii="Georgia" w:eastAsiaTheme="minorEastAsia" w:hAnsi="Georgia" w:cs="Times New Roman"/>
          <w:sz w:val="18"/>
          <w:szCs w:val="18"/>
          <w:rPrChange w:id="2710" w:author="Jackson Halpin" w:date="2025-06-11T14:21:00Z" w16du:dateUtc="2025-06-11T18:21:00Z">
            <w:rPr>
              <w:rFonts w:ascii="Times New Roman" w:eastAsiaTheme="minorEastAsia" w:hAnsi="Times New Roman" w:cs="Times New Roman"/>
            </w:rPr>
          </w:rPrChange>
        </w:rPr>
        <w:t xml:space="preserve"> and relevant fractions were concentrated, flash-frozen, and stored at -80</w:t>
      </w:r>
      <w:r w:rsidR="003A56E0" w:rsidRPr="00557BC1">
        <w:rPr>
          <w:rFonts w:ascii="Georgia" w:eastAsiaTheme="minorEastAsia" w:hAnsi="Georgia" w:cs="Times New Roman"/>
          <w:sz w:val="18"/>
          <w:szCs w:val="18"/>
          <w:rPrChange w:id="2711" w:author="Jackson Halpin" w:date="2025-06-11T14:21:00Z" w16du:dateUtc="2025-06-11T18:21:00Z">
            <w:rPr>
              <w:rFonts w:ascii="Times New Roman" w:eastAsiaTheme="minorEastAsia" w:hAnsi="Times New Roman" w:cs="Times New Roman"/>
            </w:rPr>
          </w:rPrChange>
        </w:rPr>
        <w:t xml:space="preserve"> </w:t>
      </w:r>
      <w:r w:rsidRPr="00557BC1">
        <w:rPr>
          <w:rFonts w:ascii="Georgia" w:eastAsiaTheme="minorEastAsia" w:hAnsi="Georgia" w:cs="Times New Roman"/>
          <w:sz w:val="18"/>
          <w:szCs w:val="18"/>
          <w:rPrChange w:id="2712"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713" w:author="Jackson Halpin" w:date="2025-06-11T14:21:00Z" w16du:dateUtc="2025-06-11T18:21:00Z">
            <w:rPr>
              <w:rFonts w:ascii="Times New Roman" w:eastAsiaTheme="minorEastAsia" w:hAnsi="Times New Roman" w:cs="Times New Roman"/>
            </w:rPr>
          </w:rPrChange>
        </w:rPr>
        <w:t>C.</w:t>
      </w:r>
    </w:p>
    <w:p w14:paraId="2766DF8F" w14:textId="77777777" w:rsidR="00705B2C" w:rsidRPr="00557BC1" w:rsidRDefault="00705B2C" w:rsidP="00557BC1">
      <w:pPr>
        <w:rPr>
          <w:rFonts w:ascii="Georgia" w:hAnsi="Georgia" w:cs="Times New Roman"/>
          <w:b/>
          <w:bCs/>
          <w:sz w:val="18"/>
          <w:szCs w:val="18"/>
          <w:rPrChange w:id="2714" w:author="Jackson Halpin" w:date="2025-06-11T14:21:00Z" w16du:dateUtc="2025-06-11T18:21:00Z">
            <w:rPr>
              <w:rFonts w:ascii="Times New Roman" w:hAnsi="Times New Roman" w:cs="Times New Roman"/>
              <w:b/>
              <w:bCs/>
            </w:rPr>
          </w:rPrChange>
        </w:rPr>
        <w:pPrChange w:id="2715" w:author="Jackson Halpin" w:date="2025-06-11T14:17:00Z" w16du:dateUtc="2025-06-11T18:17:00Z">
          <w:pPr>
            <w:spacing w:line="480" w:lineRule="auto"/>
          </w:pPr>
        </w:pPrChange>
      </w:pPr>
    </w:p>
    <w:p w14:paraId="309B3A75" w14:textId="77777777" w:rsidR="00705B2C" w:rsidRPr="00557BC1" w:rsidRDefault="00705B2C" w:rsidP="00557BC1">
      <w:pPr>
        <w:rPr>
          <w:rFonts w:ascii="Georgia" w:hAnsi="Georgia" w:cs="Times New Roman"/>
          <w:b/>
          <w:bCs/>
          <w:sz w:val="18"/>
          <w:szCs w:val="18"/>
          <w:rPrChange w:id="2716" w:author="Jackson Halpin" w:date="2025-06-11T14:21:00Z" w16du:dateUtc="2025-06-11T18:21:00Z">
            <w:rPr>
              <w:rFonts w:ascii="Times New Roman" w:hAnsi="Times New Roman" w:cs="Times New Roman"/>
              <w:b/>
              <w:bCs/>
            </w:rPr>
          </w:rPrChange>
        </w:rPr>
        <w:pPrChange w:id="2717" w:author="Jackson Halpin" w:date="2025-06-11T14:17:00Z" w16du:dateUtc="2025-06-11T18:17:00Z">
          <w:pPr>
            <w:spacing w:line="480" w:lineRule="auto"/>
          </w:pPr>
        </w:pPrChange>
      </w:pPr>
      <w:r w:rsidRPr="00557BC1">
        <w:rPr>
          <w:rFonts w:ascii="Georgia" w:hAnsi="Georgia" w:cs="Times New Roman"/>
          <w:b/>
          <w:bCs/>
          <w:sz w:val="18"/>
          <w:szCs w:val="18"/>
          <w:rPrChange w:id="2718" w:author="Jackson Halpin" w:date="2025-06-11T14:21:00Z" w16du:dateUtc="2025-06-11T18:21:00Z">
            <w:rPr>
              <w:rFonts w:ascii="Times New Roman" w:hAnsi="Times New Roman" w:cs="Times New Roman"/>
              <w:b/>
              <w:bCs/>
            </w:rPr>
          </w:rPrChange>
        </w:rPr>
        <w:t>Bacterial cell surface display plasmids, T7-Pep, and FACS Sample Preparation</w:t>
      </w:r>
    </w:p>
    <w:p w14:paraId="4E1E553F" w14:textId="15B447BD" w:rsidR="00705B2C" w:rsidRPr="00557BC1" w:rsidRDefault="00705B2C" w:rsidP="00557BC1">
      <w:pPr>
        <w:jc w:val="both"/>
        <w:rPr>
          <w:rFonts w:ascii="Georgia" w:hAnsi="Georgia" w:cs="Times New Roman"/>
          <w:b/>
          <w:bCs/>
          <w:sz w:val="18"/>
          <w:szCs w:val="18"/>
          <w:rPrChange w:id="2719" w:author="Jackson Halpin" w:date="2025-06-11T14:21:00Z" w16du:dateUtc="2025-06-11T18:21:00Z">
            <w:rPr>
              <w:rFonts w:ascii="Times New Roman" w:hAnsi="Times New Roman" w:cs="Times New Roman"/>
              <w:b/>
              <w:bCs/>
            </w:rPr>
          </w:rPrChange>
        </w:rPr>
        <w:pPrChange w:id="2720" w:author="Jackson Halpin" w:date="2025-06-11T14:17:00Z" w16du:dateUtc="2025-06-11T18:17:00Z">
          <w:pPr>
            <w:spacing w:line="480" w:lineRule="auto"/>
            <w:jc w:val="both"/>
          </w:pPr>
        </w:pPrChange>
      </w:pPr>
      <w:r w:rsidRPr="00557BC1">
        <w:rPr>
          <w:rFonts w:ascii="Georgia" w:hAnsi="Georgia" w:cs="Times New Roman"/>
          <w:sz w:val="18"/>
          <w:szCs w:val="18"/>
          <w:rPrChange w:id="2721" w:author="Jackson Halpin" w:date="2025-06-11T14:21:00Z" w16du:dateUtc="2025-06-11T18:21:00Z">
            <w:rPr>
              <w:rFonts w:ascii="Times New Roman" w:hAnsi="Times New Roman" w:cs="Times New Roman"/>
            </w:rPr>
          </w:rPrChange>
        </w:rPr>
        <w:t xml:space="preserve">Control constructs for bacterial display were cloned at the C-terminus of circularly </w:t>
      </w:r>
      <w:r w:rsidR="005A0F65" w:rsidRPr="00557BC1">
        <w:rPr>
          <w:rFonts w:ascii="Georgia" w:hAnsi="Georgia" w:cs="Times New Roman"/>
          <w:sz w:val="18"/>
          <w:szCs w:val="18"/>
          <w:rPrChange w:id="2722" w:author="Jackson Halpin" w:date="2025-06-11T14:21:00Z" w16du:dateUtc="2025-06-11T18:21:00Z">
            <w:rPr>
              <w:rFonts w:ascii="Times New Roman" w:hAnsi="Times New Roman" w:cs="Times New Roman"/>
            </w:rPr>
          </w:rPrChange>
        </w:rPr>
        <w:t xml:space="preserve">permuted </w:t>
      </w:r>
      <w:r w:rsidRPr="00557BC1">
        <w:rPr>
          <w:rFonts w:ascii="Georgia" w:hAnsi="Georgia" w:cs="Times New Roman"/>
          <w:sz w:val="18"/>
          <w:szCs w:val="18"/>
          <w:rPrChange w:id="2723" w:author="Jackson Halpin" w:date="2025-06-11T14:21:00Z" w16du:dateUtc="2025-06-11T18:21:00Z">
            <w:rPr>
              <w:rFonts w:ascii="Times New Roman" w:hAnsi="Times New Roman" w:cs="Times New Roman"/>
            </w:rPr>
          </w:rPrChange>
        </w:rPr>
        <w:t xml:space="preserve">OmpX (eCPX) </w:t>
      </w:r>
      <w:r w:rsidR="005A0F65" w:rsidRPr="00557BC1">
        <w:rPr>
          <w:rFonts w:ascii="Georgia" w:hAnsi="Georgia" w:cs="Times New Roman"/>
          <w:sz w:val="18"/>
          <w:szCs w:val="18"/>
          <w:rPrChange w:id="2724" w:author="Jackson Halpin" w:date="2025-06-11T14:21:00Z" w16du:dateUtc="2025-06-11T18:21:00Z">
            <w:rPr>
              <w:rFonts w:ascii="Times New Roman" w:hAnsi="Times New Roman" w:cs="Times New Roman"/>
            </w:rPr>
          </w:rPrChange>
        </w:rPr>
        <w:fldChar w:fldCharType="begin"/>
      </w:r>
      <w:r w:rsidR="005A0F65" w:rsidRPr="00557BC1">
        <w:rPr>
          <w:rFonts w:ascii="Georgia" w:hAnsi="Georgia" w:cs="Times New Roman"/>
          <w:sz w:val="18"/>
          <w:szCs w:val="18"/>
          <w:rPrChange w:id="2725" w:author="Jackson Halpin" w:date="2025-06-11T14:21:00Z" w16du:dateUtc="2025-06-11T18:21:00Z">
            <w:rPr>
              <w:rFonts w:ascii="Times New Roman" w:hAnsi="Times New Roman" w:cs="Times New Roman"/>
            </w:rPr>
          </w:rPrChange>
        </w:rPr>
        <w:instrText xml:space="preserve"> ADDIN ZOTERO_ITEM CSL_CITATION {"citationID":"K8IWQKa4","properties":{"formattedCitation":"(Rice and Daugherty 2008)","plainCitation":"(Rice and Daugherty 2008)","noteIndex":0},"citationItems":[{"id":171,"uris":["http://zotero.org/users/local/DUCgBsd9/items/PLNZUU7U","http://zotero.org/users/14717947/items/PLNZUU7U"],"itemData":{"id":171,"type":"article-journal","container-title":"Protein Engineering, Design and Selection","DOI":"10.1093/protein/gzn020","ISSN":"1741-0134, 1741-0126","issue":"7","language":"en","page":"435-442","source":"DOI.org (Crossref)","title":"Directed evolution of a biterminal bacterial display scaffold enhances the display of diverse peptides","volume":"21","author":[{"family":"Rice","given":"Jeffrey J."},{"family":"Daugherty","given":"Patrick S."}],"issued":{"date-parts":[["2008",7]]}}}],"schema":"https://github.com/citation-style-language/schema/raw/master/csl-citation.json"} </w:instrText>
      </w:r>
      <w:r w:rsidR="005A0F65" w:rsidRPr="00557BC1">
        <w:rPr>
          <w:rFonts w:ascii="Georgia" w:hAnsi="Georgia" w:cs="Times New Roman"/>
          <w:sz w:val="18"/>
          <w:szCs w:val="18"/>
          <w:rPrChange w:id="2726" w:author="Jackson Halpin" w:date="2025-06-11T14:21:00Z" w16du:dateUtc="2025-06-11T18:21:00Z">
            <w:rPr>
              <w:rFonts w:ascii="Times New Roman" w:hAnsi="Times New Roman" w:cs="Times New Roman"/>
            </w:rPr>
          </w:rPrChange>
        </w:rPr>
        <w:fldChar w:fldCharType="separate"/>
      </w:r>
      <w:r w:rsidR="005A0F65" w:rsidRPr="00557BC1">
        <w:rPr>
          <w:rFonts w:ascii="Georgia" w:hAnsi="Georgia" w:cs="Times New Roman"/>
          <w:noProof/>
          <w:sz w:val="18"/>
          <w:szCs w:val="18"/>
          <w:rPrChange w:id="2727" w:author="Jackson Halpin" w:date="2025-06-11T14:21:00Z" w16du:dateUtc="2025-06-11T18:21:00Z">
            <w:rPr>
              <w:rFonts w:ascii="Times New Roman" w:hAnsi="Times New Roman" w:cs="Times New Roman"/>
              <w:noProof/>
            </w:rPr>
          </w:rPrChange>
        </w:rPr>
        <w:t>(Rice and Daugherty 2008)</w:t>
      </w:r>
      <w:r w:rsidR="005A0F65" w:rsidRPr="00557BC1">
        <w:rPr>
          <w:rFonts w:ascii="Georgia" w:hAnsi="Georgia" w:cs="Times New Roman"/>
          <w:sz w:val="18"/>
          <w:szCs w:val="18"/>
          <w:rPrChange w:id="2728" w:author="Jackson Halpin" w:date="2025-06-11T14:21:00Z" w16du:dateUtc="2025-06-11T18:21:00Z">
            <w:rPr>
              <w:rFonts w:ascii="Times New Roman" w:hAnsi="Times New Roman" w:cs="Times New Roman"/>
            </w:rPr>
          </w:rPrChange>
        </w:rPr>
        <w:fldChar w:fldCharType="end"/>
      </w:r>
      <w:r w:rsidR="005A0F65" w:rsidRPr="00557BC1">
        <w:rPr>
          <w:rFonts w:ascii="Georgia" w:hAnsi="Georgia" w:cs="Times New Roman"/>
          <w:sz w:val="18"/>
          <w:szCs w:val="18"/>
          <w:rPrChange w:id="2729"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2730" w:author="Jackson Halpin" w:date="2025-06-11T14:21:00Z" w16du:dateUtc="2025-06-11T18:21:00Z">
            <w:rPr>
              <w:rFonts w:ascii="Times New Roman" w:hAnsi="Times New Roman" w:cs="Times New Roman"/>
            </w:rPr>
          </w:rPrChange>
        </w:rPr>
        <w:t xml:space="preserve">Each peptide </w:t>
      </w:r>
      <w:r w:rsidR="005A0F65" w:rsidRPr="00557BC1">
        <w:rPr>
          <w:rFonts w:ascii="Georgia" w:hAnsi="Georgia" w:cs="Times New Roman"/>
          <w:sz w:val="18"/>
          <w:szCs w:val="18"/>
          <w:rPrChange w:id="2731" w:author="Jackson Halpin" w:date="2025-06-11T14:21:00Z" w16du:dateUtc="2025-06-11T18:21:00Z">
            <w:rPr>
              <w:rFonts w:ascii="Times New Roman" w:hAnsi="Times New Roman" w:cs="Times New Roman"/>
            </w:rPr>
          </w:rPrChange>
        </w:rPr>
        <w:t xml:space="preserve">was </w:t>
      </w:r>
      <w:r w:rsidRPr="00557BC1">
        <w:rPr>
          <w:rFonts w:ascii="Georgia" w:hAnsi="Georgia" w:cs="Times New Roman"/>
          <w:sz w:val="18"/>
          <w:szCs w:val="18"/>
          <w:rPrChange w:id="2732" w:author="Jackson Halpin" w:date="2025-06-11T14:21:00Z" w16du:dateUtc="2025-06-11T18:21:00Z">
            <w:rPr>
              <w:rFonts w:ascii="Times New Roman" w:hAnsi="Times New Roman" w:cs="Times New Roman"/>
            </w:rPr>
          </w:rPrChange>
        </w:rPr>
        <w:t xml:space="preserve">expressed on the cell surface following an N-terminal FLAG tag and with a C-terminal </w:t>
      </w:r>
      <w:proofErr w:type="spellStart"/>
      <w:r w:rsidRPr="00557BC1">
        <w:rPr>
          <w:rFonts w:ascii="Georgia" w:hAnsi="Georgia" w:cs="Times New Roman"/>
          <w:sz w:val="18"/>
          <w:szCs w:val="18"/>
          <w:rPrChange w:id="2733" w:author="Jackson Halpin" w:date="2025-06-11T14:21:00Z" w16du:dateUtc="2025-06-11T18:21:00Z">
            <w:rPr>
              <w:rFonts w:ascii="Times New Roman" w:hAnsi="Times New Roman" w:cs="Times New Roman"/>
            </w:rPr>
          </w:rPrChange>
        </w:rPr>
        <w:t>cMyc</w:t>
      </w:r>
      <w:proofErr w:type="spellEnd"/>
      <w:r w:rsidRPr="00557BC1">
        <w:rPr>
          <w:rFonts w:ascii="Georgia" w:hAnsi="Georgia" w:cs="Times New Roman"/>
          <w:sz w:val="18"/>
          <w:szCs w:val="18"/>
          <w:rPrChange w:id="2734" w:author="Jackson Halpin" w:date="2025-06-11T14:21:00Z" w16du:dateUtc="2025-06-11T18:21:00Z">
            <w:rPr>
              <w:rFonts w:ascii="Times New Roman" w:hAnsi="Times New Roman" w:cs="Times New Roman"/>
            </w:rPr>
          </w:rPrChange>
        </w:rPr>
        <w:t xml:space="preserve"> tag. The T7-Pep library (a gift from the Elledge lab, Harvard University and Brigham and Women’s Hospital) was </w:t>
      </w:r>
      <w:r w:rsidR="003B2528" w:rsidRPr="00557BC1">
        <w:rPr>
          <w:rFonts w:ascii="Georgia" w:hAnsi="Georgia" w:cs="Times New Roman"/>
          <w:sz w:val="18"/>
          <w:szCs w:val="18"/>
          <w:rPrChange w:id="2735" w:author="Jackson Halpin" w:date="2025-06-11T14:21:00Z" w16du:dateUtc="2025-06-11T18:21:00Z">
            <w:rPr>
              <w:rFonts w:ascii="Times New Roman" w:hAnsi="Times New Roman" w:cs="Times New Roman"/>
            </w:rPr>
          </w:rPrChange>
        </w:rPr>
        <w:t>displayed in the same construct, as described by Hwang et al.</w:t>
      </w:r>
      <w:r w:rsidRPr="00557BC1">
        <w:rPr>
          <w:rFonts w:ascii="Georgia" w:hAnsi="Georgia" w:cs="Times New Roman"/>
          <w:sz w:val="18"/>
          <w:szCs w:val="18"/>
          <w:rPrChange w:id="2736"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2737"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738" w:author="Jackson Halpin" w:date="2025-06-11T14:21:00Z" w16du:dateUtc="2025-06-11T18:21:00Z">
            <w:rPr>
              <w:rFonts w:ascii="Times New Roman" w:hAnsi="Times New Roman" w:cs="Times New Roman"/>
            </w:rPr>
          </w:rPrChange>
        </w:rPr>
        <w:instrText xml:space="preserve"> ADDIN ZOTERO_ITEM CSL_CITATION {"citationID":"t9Ds7Oy0","properties":{"formattedCitation":"(Hwang et al. 2022)","plainCitation":"(Hwang et al. 2022)","noteIndex":0},"citationItems":[{"id":184,"uris":["http://zotero.org/users/local/DUCgBsd9/items/UHBNURGW","http://zotero.org/users/14717947/items/UHBNURGW"],"itemData":{"id":184,"type":"article-journal","abstract":"The human proteome is replete with short linear motifs (SLiMs) of four to six residues that are critical for protein-protein interactions, yet the importance of the sequence surrounding such motifs is underexplored. We devised a proteomic screen to examine the influence of SLiM sequence context on protein-protein interactions. Focusing on the EVH1 domain of human ENAH, an actin regulator that is highly expressed in invasive cancers, we screened 36-residue proteome-derived peptides and discovered new interaction partners of ENAH and diverse mechanisms by which context influences binding. A pocket on the ENAH EVH1 domain that has diverged from other Ena/VASP paralogs recognizes extended SLiMs and favors motif-flanking proline residues. Many high-affinity ENAH binders that contain two proline-rich SLiMs use a noncanonical site on the EVH1 domain for binding and display a thermodynamic signature consistent with the two-motif chain engaging a single domain. We also found that photoreceptor cilium actin regulator (PCARE) uses an extended 23-residue region to obtain a higher affinity than any known ENAH EVH1-binding motif. Our screen provides a way to uncover the effects of proteomic context on motif-mediated binding, revealing diverse mechanisms of control over EVH1 interactions and establishing that SLiMs can’t be fully understood outside of their native context.","container-title":"eLife","DOI":"10.7554/eLife.70680","ISSN":"2050-084X","language":"en","page":"e70680","source":"DOI.org (Crossref)","title":"Native proline-rich motifs exploit sequence context to target actin-remodeling Ena/VASP protein ENAH","volume":"11","author":[{"family":"Hwang","given":"Theresa"},{"family":"Parker","given":"Sara S"},{"family":"Hill","given":"Samantha M"},{"family":"Grant","given":"Robert A"},{"family":"Ilunga","given":"Meucci W"},{"family":"Sivaraman","given":"Venkatesh"},{"family":"Mouneimne","given":"Ghassan"},{"family":"Keating","given":"Amy E"}],"issued":{"date-parts":[["2022",1,25]]}}}],"schema":"https://github.com/citation-style-language/schema/raw/master/csl-citation.json"} </w:instrText>
      </w:r>
      <w:r w:rsidRPr="00557BC1">
        <w:rPr>
          <w:rFonts w:ascii="Georgia" w:hAnsi="Georgia" w:cs="Times New Roman"/>
          <w:sz w:val="18"/>
          <w:szCs w:val="18"/>
          <w:rPrChange w:id="2739"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2740" w:author="Jackson Halpin" w:date="2025-06-11T14:21:00Z" w16du:dateUtc="2025-06-11T18:21:00Z">
            <w:rPr>
              <w:rFonts w:ascii="Times New Roman" w:hAnsi="Times New Roman" w:cs="Times New Roman"/>
              <w:noProof/>
            </w:rPr>
          </w:rPrChange>
        </w:rPr>
        <w:t>(Hwang et al. 2022)</w:t>
      </w:r>
      <w:r w:rsidRPr="00557BC1">
        <w:rPr>
          <w:rFonts w:ascii="Georgia" w:hAnsi="Georgia" w:cs="Times New Roman"/>
          <w:sz w:val="18"/>
          <w:szCs w:val="18"/>
          <w:rPrChange w:id="2741" w:author="Jackson Halpin" w:date="2025-06-11T14:21:00Z" w16du:dateUtc="2025-06-11T18:21:00Z">
            <w:rPr>
              <w:rFonts w:ascii="Times New Roman" w:hAnsi="Times New Roman" w:cs="Times New Roman"/>
            </w:rPr>
          </w:rPrChange>
        </w:rPr>
        <w:fldChar w:fldCharType="end"/>
      </w:r>
      <w:r w:rsidRPr="00557BC1">
        <w:rPr>
          <w:rFonts w:ascii="Georgia" w:hAnsi="Georgia" w:cs="Times New Roman"/>
          <w:sz w:val="18"/>
          <w:szCs w:val="18"/>
          <w:rPrChange w:id="2742" w:author="Jackson Halpin" w:date="2025-06-11T14:21:00Z" w16du:dateUtc="2025-06-11T18:21:00Z">
            <w:rPr>
              <w:rFonts w:ascii="Times New Roman" w:hAnsi="Times New Roman" w:cs="Times New Roman"/>
            </w:rPr>
          </w:rPrChange>
        </w:rPr>
        <w:t xml:space="preserve">. FACS samples were prepared as previously described with slight modifications </w:t>
      </w:r>
      <w:r w:rsidRPr="00557BC1">
        <w:rPr>
          <w:rFonts w:ascii="Georgia" w:hAnsi="Georgia" w:cs="Times New Roman"/>
          <w:sz w:val="18"/>
          <w:szCs w:val="18"/>
          <w:rPrChange w:id="2743"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2744" w:author="Jackson Halpin" w:date="2025-06-11T14:21:00Z" w16du:dateUtc="2025-06-11T18:21:00Z">
            <w:rPr>
              <w:rFonts w:ascii="Times New Roman" w:hAnsi="Times New Roman" w:cs="Times New Roman"/>
            </w:rPr>
          </w:rPrChange>
        </w:rPr>
        <w:instrText xml:space="preserve"> ADDIN ZOTERO_ITEM CSL_CITATION {"citationID":"KjlVIEyW","properties":{"formattedCitation":"(Hwang et al. 2022)","plainCitation":"(Hwang et al. 2022)","noteIndex":0},"citationItems":[{"id":184,"uris":["http://zotero.org/users/local/DUCgBsd9/items/UHBNURGW","http://zotero.org/users/14717947/items/UHBNURGW"],"itemData":{"id":184,"type":"article-journal","abstract":"The human proteome is replete with short linear motifs (SLiMs) of four to six residues that are critical for protein-protein interactions, yet the importance of the sequence surrounding such motifs is underexplored. We devised a proteomic screen to examine the influence of SLiM sequence context on protein-protein interactions. Focusing on the EVH1 domain of human ENAH, an actin regulator that is highly expressed in invasive cancers, we screened 36-residue proteome-derived peptides and discovered new interaction partners of ENAH and diverse mechanisms by which context influences binding. A pocket on the ENAH EVH1 domain that has diverged from other Ena/VASP paralogs recognizes extended SLiMs and favors motif-flanking proline residues. Many high-affinity ENAH binders that contain two proline-rich SLiMs use a noncanonical site on the EVH1 domain for binding and display a thermodynamic signature consistent with the two-motif chain engaging a single domain. We also found that photoreceptor cilium actin regulator (PCARE) uses an extended 23-residue region to obtain a higher affinity than any known ENAH EVH1-binding motif. Our screen provides a way to uncover the effects of proteomic context on motif-mediated binding, revealing diverse mechanisms of control over EVH1 interactions and establishing that SLiMs can’t be fully understood outside of their native context.","container-title":"eLife","DOI":"10.7554/eLife.70680","ISSN":"2050-084X","language":"en","page":"e70680","source":"DOI.org (Crossref)","title":"Native proline-rich motifs exploit sequence context to target actin-remodeling Ena/VASP protein ENAH","volume":"11","author":[{"family":"Hwang","given":"Theresa"},{"family":"Parker","given":"Sara S"},{"family":"Hill","given":"Samantha M"},{"family":"Grant","given":"Robert A"},{"family":"Ilunga","given":"Meucci W"},{"family":"Sivaraman","given":"Venkatesh"},{"family":"Mouneimne","given":"Ghassan"},{"family":"Keating","given":"Amy E"}],"issued":{"date-parts":[["2022",1,25]]}}}],"schema":"https://github.com/citation-style-language/schema/raw/master/csl-citation.json"} </w:instrText>
      </w:r>
      <w:r w:rsidRPr="00557BC1">
        <w:rPr>
          <w:rFonts w:ascii="Georgia" w:hAnsi="Georgia" w:cs="Times New Roman"/>
          <w:sz w:val="18"/>
          <w:szCs w:val="18"/>
          <w:rPrChange w:id="2745"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2746" w:author="Jackson Halpin" w:date="2025-06-11T14:21:00Z" w16du:dateUtc="2025-06-11T18:21:00Z">
            <w:rPr>
              <w:rFonts w:ascii="Times New Roman" w:hAnsi="Times New Roman" w:cs="Times New Roman"/>
              <w:noProof/>
            </w:rPr>
          </w:rPrChange>
        </w:rPr>
        <w:t>(Hwang et al. 2022)</w:t>
      </w:r>
      <w:r w:rsidRPr="00557BC1">
        <w:rPr>
          <w:rFonts w:ascii="Georgia" w:hAnsi="Georgia" w:cs="Times New Roman"/>
          <w:sz w:val="18"/>
          <w:szCs w:val="18"/>
          <w:rPrChange w:id="2747" w:author="Jackson Halpin" w:date="2025-06-11T14:21:00Z" w16du:dateUtc="2025-06-11T18:21:00Z">
            <w:rPr>
              <w:rFonts w:ascii="Times New Roman" w:hAnsi="Times New Roman" w:cs="Times New Roman"/>
            </w:rPr>
          </w:rPrChange>
        </w:rPr>
        <w:fldChar w:fldCharType="end"/>
      </w:r>
      <w:r w:rsidRPr="00557BC1">
        <w:rPr>
          <w:rFonts w:ascii="Georgia" w:hAnsi="Georgia" w:cs="Times New Roman"/>
          <w:sz w:val="18"/>
          <w:szCs w:val="18"/>
          <w:rPrChange w:id="2748" w:author="Jackson Halpin" w:date="2025-06-11T14:21:00Z" w16du:dateUtc="2025-06-11T18:21:00Z">
            <w:rPr>
              <w:rFonts w:ascii="Times New Roman" w:hAnsi="Times New Roman" w:cs="Times New Roman"/>
            </w:rPr>
          </w:rPrChange>
        </w:rPr>
        <w:t xml:space="preserve">. Briefly, the eCPX control or library plasmids were grown in electrocompetent MC1061 cells in 5 mL LB cultures with 25 ug/mL chloramphenicol and 0.2% w/v glucose rotating at </w:t>
      </w:r>
      <w:r w:rsidRPr="00557BC1">
        <w:rPr>
          <w:rFonts w:ascii="Georgia" w:eastAsiaTheme="minorEastAsia" w:hAnsi="Georgia" w:cs="Times New Roman"/>
          <w:sz w:val="18"/>
          <w:szCs w:val="18"/>
          <w:rPrChange w:id="2749" w:author="Jackson Halpin" w:date="2025-06-11T14:21:00Z" w16du:dateUtc="2025-06-11T18:21:00Z">
            <w:rPr>
              <w:rFonts w:ascii="Times New Roman" w:eastAsiaTheme="minorEastAsia" w:hAnsi="Times New Roman" w:cs="Times New Roman"/>
            </w:rPr>
          </w:rPrChange>
        </w:rPr>
        <w:t xml:space="preserve">37 </w:t>
      </w:r>
      <w:r w:rsidRPr="00557BC1">
        <w:rPr>
          <w:rFonts w:ascii="Georgia" w:eastAsiaTheme="minorEastAsia" w:hAnsi="Georgia" w:cs="Times New Roman"/>
          <w:sz w:val="18"/>
          <w:szCs w:val="18"/>
          <w:rPrChange w:id="2750"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751" w:author="Jackson Halpin" w:date="2025-06-11T14:21:00Z" w16du:dateUtc="2025-06-11T18:21:00Z">
            <w:rPr>
              <w:rFonts w:ascii="Times New Roman" w:eastAsiaTheme="minorEastAsia" w:hAnsi="Times New Roman" w:cs="Times New Roman"/>
            </w:rPr>
          </w:rPrChange>
        </w:rPr>
        <w:t xml:space="preserve">C overnight. The next morning, the cells were inoculated in 5 mL TB with 25 ug/mL chloramphenicol and rotated at 37 </w:t>
      </w:r>
      <w:r w:rsidRPr="00557BC1">
        <w:rPr>
          <w:rFonts w:ascii="Georgia" w:eastAsiaTheme="minorEastAsia" w:hAnsi="Georgia" w:cs="Times New Roman"/>
          <w:sz w:val="18"/>
          <w:szCs w:val="18"/>
          <w:rPrChange w:id="2752"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753" w:author="Jackson Halpin" w:date="2025-06-11T14:21:00Z" w16du:dateUtc="2025-06-11T18:21:00Z">
            <w:rPr>
              <w:rFonts w:ascii="Times New Roman" w:eastAsiaTheme="minorEastAsia" w:hAnsi="Times New Roman" w:cs="Times New Roman"/>
            </w:rPr>
          </w:rPrChange>
        </w:rPr>
        <w:t xml:space="preserve">C until the OD600 reached 0.5-0.6. Cells were induced to a final concentration of 0.04% w/v arabinose and induced for 1.5 hours rotating at 37 </w:t>
      </w:r>
      <w:r w:rsidRPr="00557BC1">
        <w:rPr>
          <w:rFonts w:ascii="Georgia" w:eastAsiaTheme="minorEastAsia" w:hAnsi="Georgia" w:cs="Times New Roman"/>
          <w:sz w:val="18"/>
          <w:szCs w:val="18"/>
          <w:rPrChange w:id="2754"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755" w:author="Jackson Halpin" w:date="2025-06-11T14:21:00Z" w16du:dateUtc="2025-06-11T18:21:00Z">
            <w:rPr>
              <w:rFonts w:ascii="Times New Roman" w:eastAsiaTheme="minorEastAsia" w:hAnsi="Times New Roman" w:cs="Times New Roman"/>
            </w:rPr>
          </w:rPrChange>
        </w:rPr>
        <w:t>C. Following induction, 1 x 10</w:t>
      </w:r>
      <w:r w:rsidRPr="00557BC1">
        <w:rPr>
          <w:rFonts w:ascii="Georgia" w:eastAsiaTheme="minorEastAsia" w:hAnsi="Georgia" w:cs="Times New Roman"/>
          <w:sz w:val="18"/>
          <w:szCs w:val="18"/>
          <w:vertAlign w:val="superscript"/>
          <w:rPrChange w:id="2756" w:author="Jackson Halpin" w:date="2025-06-11T14:21:00Z" w16du:dateUtc="2025-06-11T18:21:00Z">
            <w:rPr>
              <w:rFonts w:ascii="Times New Roman" w:eastAsiaTheme="minorEastAsia" w:hAnsi="Times New Roman" w:cs="Times New Roman"/>
              <w:vertAlign w:val="superscript"/>
            </w:rPr>
          </w:rPrChange>
        </w:rPr>
        <w:t>7</w:t>
      </w:r>
      <w:r w:rsidRPr="00557BC1">
        <w:rPr>
          <w:rFonts w:ascii="Georgia" w:eastAsiaTheme="minorEastAsia" w:hAnsi="Georgia" w:cs="Times New Roman"/>
          <w:sz w:val="18"/>
          <w:szCs w:val="18"/>
          <w:rPrChange w:id="2757" w:author="Jackson Halpin" w:date="2025-06-11T14:21:00Z" w16du:dateUtc="2025-06-11T18:21:00Z">
            <w:rPr>
              <w:rFonts w:ascii="Times New Roman" w:eastAsiaTheme="minorEastAsia" w:hAnsi="Times New Roman" w:cs="Times New Roman"/>
            </w:rPr>
          </w:rPrChange>
        </w:rPr>
        <w:t xml:space="preserve"> cells/sample or 7 x 10</w:t>
      </w:r>
      <w:r w:rsidRPr="00557BC1">
        <w:rPr>
          <w:rFonts w:ascii="Georgia" w:eastAsiaTheme="minorEastAsia" w:hAnsi="Georgia" w:cs="Times New Roman"/>
          <w:sz w:val="18"/>
          <w:szCs w:val="18"/>
          <w:vertAlign w:val="superscript"/>
          <w:rPrChange w:id="2758" w:author="Jackson Halpin" w:date="2025-06-11T14:21:00Z" w16du:dateUtc="2025-06-11T18:21:00Z">
            <w:rPr>
              <w:rFonts w:ascii="Times New Roman" w:eastAsiaTheme="minorEastAsia" w:hAnsi="Times New Roman" w:cs="Times New Roman"/>
              <w:vertAlign w:val="superscript"/>
            </w:rPr>
          </w:rPrChange>
        </w:rPr>
        <w:t>7</w:t>
      </w:r>
      <w:r w:rsidRPr="00557BC1">
        <w:rPr>
          <w:rFonts w:ascii="Georgia" w:eastAsiaTheme="minorEastAsia" w:hAnsi="Georgia" w:cs="Times New Roman"/>
          <w:sz w:val="18"/>
          <w:szCs w:val="18"/>
          <w:rPrChange w:id="2759" w:author="Jackson Halpin" w:date="2025-06-11T14:21:00Z" w16du:dateUtc="2025-06-11T18:21:00Z">
            <w:rPr>
              <w:rFonts w:ascii="Times New Roman" w:eastAsiaTheme="minorEastAsia" w:hAnsi="Times New Roman" w:cs="Times New Roman"/>
            </w:rPr>
          </w:rPrChange>
        </w:rPr>
        <w:t xml:space="preserve"> cells/library were pelleted, washed, and resuspended in PBS + 0.1% BSA to reach a final concentration of 4 x 10</w:t>
      </w:r>
      <w:r w:rsidRPr="00557BC1">
        <w:rPr>
          <w:rFonts w:ascii="Georgia" w:eastAsiaTheme="minorEastAsia" w:hAnsi="Georgia" w:cs="Times New Roman"/>
          <w:sz w:val="18"/>
          <w:szCs w:val="18"/>
          <w:vertAlign w:val="superscript"/>
          <w:rPrChange w:id="2760" w:author="Jackson Halpin" w:date="2025-06-11T14:21:00Z" w16du:dateUtc="2025-06-11T18:21:00Z">
            <w:rPr>
              <w:rFonts w:ascii="Times New Roman" w:eastAsiaTheme="minorEastAsia" w:hAnsi="Times New Roman" w:cs="Times New Roman"/>
              <w:vertAlign w:val="superscript"/>
            </w:rPr>
          </w:rPrChange>
        </w:rPr>
        <w:t>8</w:t>
      </w:r>
      <w:r w:rsidRPr="00557BC1">
        <w:rPr>
          <w:rFonts w:ascii="Georgia" w:eastAsiaTheme="minorEastAsia" w:hAnsi="Georgia" w:cs="Times New Roman"/>
          <w:sz w:val="18"/>
          <w:szCs w:val="18"/>
          <w:rPrChange w:id="2761" w:author="Jackson Halpin" w:date="2025-06-11T14:21:00Z" w16du:dateUtc="2025-06-11T18:21:00Z">
            <w:rPr>
              <w:rFonts w:ascii="Times New Roman" w:eastAsiaTheme="minorEastAsia" w:hAnsi="Times New Roman" w:cs="Times New Roman"/>
            </w:rPr>
          </w:rPrChange>
        </w:rPr>
        <w:t xml:space="preserve"> cells/</w:t>
      </w:r>
      <w:proofErr w:type="spellStart"/>
      <w:r w:rsidRPr="00557BC1">
        <w:rPr>
          <w:rFonts w:ascii="Georgia" w:eastAsiaTheme="minorEastAsia" w:hAnsi="Georgia" w:cs="Times New Roman"/>
          <w:sz w:val="18"/>
          <w:szCs w:val="18"/>
          <w:rPrChange w:id="2762" w:author="Jackson Halpin" w:date="2025-06-11T14:21:00Z" w16du:dateUtc="2025-06-11T18:21:00Z">
            <w:rPr>
              <w:rFonts w:ascii="Times New Roman" w:eastAsiaTheme="minorEastAsia" w:hAnsi="Times New Roman" w:cs="Times New Roman"/>
            </w:rPr>
          </w:rPrChange>
        </w:rPr>
        <w:t>mL.</w:t>
      </w:r>
      <w:proofErr w:type="spellEnd"/>
      <w:r w:rsidRPr="00557BC1">
        <w:rPr>
          <w:rFonts w:ascii="Georgia" w:eastAsiaTheme="minorEastAsia" w:hAnsi="Georgia" w:cs="Times New Roman"/>
          <w:sz w:val="18"/>
          <w:szCs w:val="18"/>
          <w:rPrChange w:id="2763" w:author="Jackson Halpin" w:date="2025-06-11T14:21:00Z" w16du:dateUtc="2025-06-11T18:21:00Z">
            <w:rPr>
              <w:rFonts w:ascii="Times New Roman" w:eastAsiaTheme="minorEastAsia" w:hAnsi="Times New Roman" w:cs="Times New Roman"/>
            </w:rPr>
          </w:rPrChange>
        </w:rPr>
        <w:t xml:space="preserve"> Cells were incubated with 1:100 anti-FLAG APC diluted in PBS + 0.1% BSA (PerkinElmer) at a ratio of 30 </w:t>
      </w:r>
      <w:proofErr w:type="spellStart"/>
      <w:r w:rsidRPr="00557BC1">
        <w:rPr>
          <w:rFonts w:ascii="Georgia" w:eastAsiaTheme="minorEastAsia" w:hAnsi="Georgia" w:cs="Times New Roman"/>
          <w:sz w:val="18"/>
          <w:szCs w:val="18"/>
          <w:rPrChange w:id="2764" w:author="Jackson Halpin" w:date="2025-06-11T14:21:00Z" w16du:dateUtc="2025-06-11T18:21:00Z">
            <w:rPr>
              <w:rFonts w:ascii="Times New Roman" w:eastAsiaTheme="minorEastAsia" w:hAnsi="Times New Roman" w:cs="Times New Roman"/>
            </w:rPr>
          </w:rPrChange>
        </w:rPr>
        <w:t>uL</w:t>
      </w:r>
      <w:proofErr w:type="spellEnd"/>
      <w:r w:rsidRPr="00557BC1">
        <w:rPr>
          <w:rFonts w:ascii="Georgia" w:eastAsiaTheme="minorEastAsia" w:hAnsi="Georgia" w:cs="Times New Roman"/>
          <w:sz w:val="18"/>
          <w:szCs w:val="18"/>
          <w:rPrChange w:id="2765" w:author="Jackson Halpin" w:date="2025-06-11T14:21:00Z" w16du:dateUtc="2025-06-11T18:21:00Z">
            <w:rPr>
              <w:rFonts w:ascii="Times New Roman" w:eastAsiaTheme="minorEastAsia" w:hAnsi="Times New Roman" w:cs="Times New Roman"/>
            </w:rPr>
          </w:rPrChange>
        </w:rPr>
        <w:t xml:space="preserve"> labeled antibody: 10</w:t>
      </w:r>
      <w:r w:rsidRPr="00557BC1">
        <w:rPr>
          <w:rFonts w:ascii="Georgia" w:eastAsiaTheme="minorEastAsia" w:hAnsi="Georgia" w:cs="Times New Roman"/>
          <w:sz w:val="18"/>
          <w:szCs w:val="18"/>
          <w:vertAlign w:val="superscript"/>
          <w:rPrChange w:id="2766" w:author="Jackson Halpin" w:date="2025-06-11T14:21:00Z" w16du:dateUtc="2025-06-11T18:21:00Z">
            <w:rPr>
              <w:rFonts w:ascii="Times New Roman" w:eastAsiaTheme="minorEastAsia" w:hAnsi="Times New Roman" w:cs="Times New Roman"/>
              <w:vertAlign w:val="superscript"/>
            </w:rPr>
          </w:rPrChange>
        </w:rPr>
        <w:t>7</w:t>
      </w:r>
      <w:r w:rsidRPr="00557BC1">
        <w:rPr>
          <w:rFonts w:ascii="Georgia" w:eastAsiaTheme="minorEastAsia" w:hAnsi="Georgia" w:cs="Times New Roman"/>
          <w:sz w:val="18"/>
          <w:szCs w:val="18"/>
          <w:rPrChange w:id="2767" w:author="Jackson Halpin" w:date="2025-06-11T14:21:00Z" w16du:dateUtc="2025-06-11T18:21:00Z">
            <w:rPr>
              <w:rFonts w:ascii="Times New Roman" w:eastAsiaTheme="minorEastAsia" w:hAnsi="Times New Roman" w:cs="Times New Roman"/>
            </w:rPr>
          </w:rPrChange>
        </w:rPr>
        <w:t xml:space="preserve"> cells. 1.5 mL Eppendorf tubes were wrapped in foil and rotated at 4 </w:t>
      </w:r>
      <w:r w:rsidRPr="00557BC1">
        <w:rPr>
          <w:rFonts w:ascii="Georgia" w:eastAsiaTheme="minorEastAsia" w:hAnsi="Georgia" w:cs="Times New Roman"/>
          <w:sz w:val="18"/>
          <w:szCs w:val="18"/>
          <w:rPrChange w:id="2768"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769" w:author="Jackson Halpin" w:date="2025-06-11T14:21:00Z" w16du:dateUtc="2025-06-11T18:21:00Z">
            <w:rPr>
              <w:rFonts w:ascii="Times New Roman" w:eastAsiaTheme="minorEastAsia" w:hAnsi="Times New Roman" w:cs="Times New Roman"/>
            </w:rPr>
          </w:rPrChange>
        </w:rPr>
        <w:t xml:space="preserve">C for 30 minutes before being washed with 500 </w:t>
      </w:r>
      <w:proofErr w:type="spellStart"/>
      <w:r w:rsidRPr="00557BC1">
        <w:rPr>
          <w:rFonts w:ascii="Georgia" w:eastAsiaTheme="minorEastAsia" w:hAnsi="Georgia" w:cs="Times New Roman"/>
          <w:sz w:val="18"/>
          <w:szCs w:val="18"/>
          <w:rPrChange w:id="2770" w:author="Jackson Halpin" w:date="2025-06-11T14:21:00Z" w16du:dateUtc="2025-06-11T18:21:00Z">
            <w:rPr>
              <w:rFonts w:ascii="Times New Roman" w:eastAsiaTheme="minorEastAsia" w:hAnsi="Times New Roman" w:cs="Times New Roman"/>
            </w:rPr>
          </w:rPrChange>
        </w:rPr>
        <w:t>uL</w:t>
      </w:r>
      <w:proofErr w:type="spellEnd"/>
      <w:r w:rsidRPr="00557BC1">
        <w:rPr>
          <w:rFonts w:ascii="Georgia" w:eastAsiaTheme="minorEastAsia" w:hAnsi="Georgia" w:cs="Times New Roman"/>
          <w:sz w:val="18"/>
          <w:szCs w:val="18"/>
          <w:rPrChange w:id="2771" w:author="Jackson Halpin" w:date="2025-06-11T14:21:00Z" w16du:dateUtc="2025-06-11T18:21:00Z">
            <w:rPr>
              <w:rFonts w:ascii="Times New Roman" w:eastAsiaTheme="minorEastAsia" w:hAnsi="Times New Roman" w:cs="Times New Roman"/>
            </w:rPr>
          </w:rPrChange>
        </w:rPr>
        <w:t xml:space="preserve"> PBS + 0.1% BSA. While incubating, biotinylated LC3B was pre</w:t>
      </w:r>
      <w:r w:rsidR="009648D3" w:rsidRPr="00557BC1">
        <w:rPr>
          <w:rFonts w:ascii="Georgia" w:eastAsiaTheme="minorEastAsia" w:hAnsi="Georgia" w:cs="Times New Roman"/>
          <w:sz w:val="18"/>
          <w:szCs w:val="18"/>
          <w:rPrChange w:id="2772" w:author="Jackson Halpin" w:date="2025-06-11T14:21:00Z" w16du:dateUtc="2025-06-11T18:21:00Z">
            <w:rPr>
              <w:rFonts w:ascii="Times New Roman" w:eastAsiaTheme="minorEastAsia" w:hAnsi="Times New Roman" w:cs="Times New Roman"/>
            </w:rPr>
          </w:rPrChange>
        </w:rPr>
        <w:t>-te</w:t>
      </w:r>
      <w:r w:rsidRPr="00557BC1">
        <w:rPr>
          <w:rFonts w:ascii="Georgia" w:eastAsiaTheme="minorEastAsia" w:hAnsi="Georgia" w:cs="Times New Roman"/>
          <w:sz w:val="18"/>
          <w:szCs w:val="18"/>
          <w:rPrChange w:id="2773" w:author="Jackson Halpin" w:date="2025-06-11T14:21:00Z" w16du:dateUtc="2025-06-11T18:21:00Z">
            <w:rPr>
              <w:rFonts w:ascii="Times New Roman" w:eastAsiaTheme="minorEastAsia" w:hAnsi="Times New Roman" w:cs="Times New Roman"/>
            </w:rPr>
          </w:rPrChange>
        </w:rPr>
        <w:t xml:space="preserve">tramerized to streptavidin-PE (SAV-PE, ThermoFisher Scientific) at a 4.2:1 molar ratio in PBS + 1% BSA and 4 mM DTT (for a final concentration of 2 mM DTT). The protein was incubated for 15 minutes, rotating at 4 </w:t>
      </w:r>
      <w:r w:rsidRPr="00557BC1">
        <w:rPr>
          <w:rFonts w:ascii="Georgia" w:eastAsiaTheme="minorEastAsia" w:hAnsi="Georgia" w:cs="Times New Roman"/>
          <w:sz w:val="18"/>
          <w:szCs w:val="18"/>
          <w:rPrChange w:id="2774"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775" w:author="Jackson Halpin" w:date="2025-06-11T14:21:00Z" w16du:dateUtc="2025-06-11T18:21:00Z">
            <w:rPr>
              <w:rFonts w:ascii="Times New Roman" w:eastAsiaTheme="minorEastAsia" w:hAnsi="Times New Roman" w:cs="Times New Roman"/>
            </w:rPr>
          </w:rPrChange>
        </w:rPr>
        <w:t xml:space="preserve">C and wrapped in tin foil. To prepare the final sample, 25 </w:t>
      </w:r>
      <w:proofErr w:type="spellStart"/>
      <w:r w:rsidRPr="00557BC1">
        <w:rPr>
          <w:rFonts w:ascii="Georgia" w:eastAsiaTheme="minorEastAsia" w:hAnsi="Georgia" w:cs="Times New Roman"/>
          <w:sz w:val="18"/>
          <w:szCs w:val="18"/>
          <w:rPrChange w:id="2776" w:author="Jackson Halpin" w:date="2025-06-11T14:21:00Z" w16du:dateUtc="2025-06-11T18:21:00Z">
            <w:rPr>
              <w:rFonts w:ascii="Times New Roman" w:eastAsiaTheme="minorEastAsia" w:hAnsi="Times New Roman" w:cs="Times New Roman"/>
            </w:rPr>
          </w:rPrChange>
        </w:rPr>
        <w:t>uL</w:t>
      </w:r>
      <w:proofErr w:type="spellEnd"/>
      <w:r w:rsidRPr="00557BC1">
        <w:rPr>
          <w:rFonts w:ascii="Georgia" w:eastAsiaTheme="minorEastAsia" w:hAnsi="Georgia" w:cs="Times New Roman"/>
          <w:sz w:val="18"/>
          <w:szCs w:val="18"/>
          <w:rPrChange w:id="2777" w:author="Jackson Halpin" w:date="2025-06-11T14:21:00Z" w16du:dateUtc="2025-06-11T18:21:00Z">
            <w:rPr>
              <w:rFonts w:ascii="Times New Roman" w:eastAsiaTheme="minorEastAsia" w:hAnsi="Times New Roman" w:cs="Times New Roman"/>
            </w:rPr>
          </w:rPrChange>
        </w:rPr>
        <w:t xml:space="preserve"> of 1 x 10</w:t>
      </w:r>
      <w:r w:rsidRPr="00557BC1">
        <w:rPr>
          <w:rFonts w:ascii="Georgia" w:eastAsiaTheme="minorEastAsia" w:hAnsi="Georgia" w:cs="Times New Roman"/>
          <w:sz w:val="18"/>
          <w:szCs w:val="18"/>
          <w:vertAlign w:val="superscript"/>
          <w:rPrChange w:id="2778" w:author="Jackson Halpin" w:date="2025-06-11T14:21:00Z" w16du:dateUtc="2025-06-11T18:21:00Z">
            <w:rPr>
              <w:rFonts w:ascii="Times New Roman" w:eastAsiaTheme="minorEastAsia" w:hAnsi="Times New Roman" w:cs="Times New Roman"/>
              <w:vertAlign w:val="superscript"/>
            </w:rPr>
          </w:rPrChange>
        </w:rPr>
        <w:t>7</w:t>
      </w:r>
      <w:r w:rsidRPr="00557BC1">
        <w:rPr>
          <w:rFonts w:ascii="Georgia" w:eastAsiaTheme="minorEastAsia" w:hAnsi="Georgia" w:cs="Times New Roman"/>
          <w:sz w:val="18"/>
          <w:szCs w:val="18"/>
          <w:rPrChange w:id="2779" w:author="Jackson Halpin" w:date="2025-06-11T14:21:00Z" w16du:dateUtc="2025-06-11T18:21:00Z">
            <w:rPr>
              <w:rFonts w:ascii="Times New Roman" w:eastAsiaTheme="minorEastAsia" w:hAnsi="Times New Roman" w:cs="Times New Roman"/>
            </w:rPr>
          </w:rPrChange>
        </w:rPr>
        <w:t xml:space="preserve"> cells in PBS was added to 25 </w:t>
      </w:r>
      <w:proofErr w:type="spellStart"/>
      <w:r w:rsidRPr="00557BC1">
        <w:rPr>
          <w:rFonts w:ascii="Georgia" w:eastAsiaTheme="minorEastAsia" w:hAnsi="Georgia" w:cs="Times New Roman"/>
          <w:sz w:val="18"/>
          <w:szCs w:val="18"/>
          <w:rPrChange w:id="2780" w:author="Jackson Halpin" w:date="2025-06-11T14:21:00Z" w16du:dateUtc="2025-06-11T18:21:00Z">
            <w:rPr>
              <w:rFonts w:ascii="Times New Roman" w:eastAsiaTheme="minorEastAsia" w:hAnsi="Times New Roman" w:cs="Times New Roman"/>
            </w:rPr>
          </w:rPrChange>
        </w:rPr>
        <w:t>uL</w:t>
      </w:r>
      <w:proofErr w:type="spellEnd"/>
      <w:r w:rsidRPr="00557BC1">
        <w:rPr>
          <w:rFonts w:ascii="Georgia" w:eastAsiaTheme="minorEastAsia" w:hAnsi="Georgia" w:cs="Times New Roman"/>
          <w:sz w:val="18"/>
          <w:szCs w:val="18"/>
          <w:rPrChange w:id="2781" w:author="Jackson Halpin" w:date="2025-06-11T14:21:00Z" w16du:dateUtc="2025-06-11T18:21:00Z">
            <w:rPr>
              <w:rFonts w:ascii="Times New Roman" w:eastAsiaTheme="minorEastAsia" w:hAnsi="Times New Roman" w:cs="Times New Roman"/>
            </w:rPr>
          </w:rPrChange>
        </w:rPr>
        <w:t xml:space="preserve"> of a 2x concentration of pre-tetramerized LC3B and incubated for 1 hour wrapped in tin foil, </w:t>
      </w:r>
      <w:r w:rsidRPr="00557BC1">
        <w:rPr>
          <w:rFonts w:ascii="Georgia" w:eastAsiaTheme="minorEastAsia" w:hAnsi="Georgia" w:cs="Times New Roman"/>
          <w:sz w:val="18"/>
          <w:szCs w:val="18"/>
          <w:rPrChange w:id="2782" w:author="Jackson Halpin" w:date="2025-06-11T14:21:00Z" w16du:dateUtc="2025-06-11T18:21:00Z">
            <w:rPr>
              <w:rFonts w:ascii="Times New Roman" w:eastAsiaTheme="minorEastAsia" w:hAnsi="Times New Roman" w:cs="Times New Roman"/>
            </w:rPr>
          </w:rPrChange>
        </w:rPr>
        <w:t xml:space="preserve">rotating at 4 </w:t>
      </w:r>
      <w:r w:rsidRPr="00557BC1">
        <w:rPr>
          <w:rFonts w:ascii="Georgia" w:eastAsiaTheme="minorEastAsia" w:hAnsi="Georgia" w:cs="Times New Roman"/>
          <w:sz w:val="18"/>
          <w:szCs w:val="18"/>
          <w:rPrChange w:id="2783"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784" w:author="Jackson Halpin" w:date="2025-06-11T14:21:00Z" w16du:dateUtc="2025-06-11T18:21:00Z">
            <w:rPr>
              <w:rFonts w:ascii="Times New Roman" w:eastAsiaTheme="minorEastAsia" w:hAnsi="Times New Roman" w:cs="Times New Roman"/>
            </w:rPr>
          </w:rPrChange>
        </w:rPr>
        <w:t xml:space="preserve">C. Samples were then transferred to a 0.22 micron 96-well Multi-Screen HTS GV sterile filtration plate (Millipore) pre-equilibrated with 500 </w:t>
      </w:r>
      <w:proofErr w:type="spellStart"/>
      <w:r w:rsidRPr="00557BC1">
        <w:rPr>
          <w:rFonts w:ascii="Georgia" w:eastAsiaTheme="minorEastAsia" w:hAnsi="Georgia" w:cs="Times New Roman"/>
          <w:sz w:val="18"/>
          <w:szCs w:val="18"/>
          <w:rPrChange w:id="2785" w:author="Jackson Halpin" w:date="2025-06-11T14:21:00Z" w16du:dateUtc="2025-06-11T18:21:00Z">
            <w:rPr>
              <w:rFonts w:ascii="Times New Roman" w:eastAsiaTheme="minorEastAsia" w:hAnsi="Times New Roman" w:cs="Times New Roman"/>
            </w:rPr>
          </w:rPrChange>
        </w:rPr>
        <w:t>uL</w:t>
      </w:r>
      <w:proofErr w:type="spellEnd"/>
      <w:r w:rsidRPr="00557BC1">
        <w:rPr>
          <w:rFonts w:ascii="Georgia" w:eastAsiaTheme="minorEastAsia" w:hAnsi="Georgia" w:cs="Times New Roman"/>
          <w:sz w:val="18"/>
          <w:szCs w:val="18"/>
          <w:rPrChange w:id="2786" w:author="Jackson Halpin" w:date="2025-06-11T14:21:00Z" w16du:dateUtc="2025-06-11T18:21:00Z">
            <w:rPr>
              <w:rFonts w:ascii="Times New Roman" w:eastAsiaTheme="minorEastAsia" w:hAnsi="Times New Roman" w:cs="Times New Roman"/>
            </w:rPr>
          </w:rPrChange>
        </w:rPr>
        <w:t xml:space="preserve"> PBS + 0.5% BSA. The cell solution was </w:t>
      </w:r>
      <w:r w:rsidR="009648D3" w:rsidRPr="00557BC1">
        <w:rPr>
          <w:rFonts w:ascii="Georgia" w:eastAsiaTheme="minorEastAsia" w:hAnsi="Georgia" w:cs="Times New Roman"/>
          <w:sz w:val="18"/>
          <w:szCs w:val="18"/>
          <w:rPrChange w:id="2787" w:author="Jackson Halpin" w:date="2025-06-11T14:21:00Z" w16du:dateUtc="2025-06-11T18:21:00Z">
            <w:rPr>
              <w:rFonts w:ascii="Times New Roman" w:eastAsiaTheme="minorEastAsia" w:hAnsi="Times New Roman" w:cs="Times New Roman"/>
            </w:rPr>
          </w:rPrChange>
        </w:rPr>
        <w:t>vacuum filtered</w:t>
      </w:r>
      <w:r w:rsidRPr="00557BC1">
        <w:rPr>
          <w:rFonts w:ascii="Georgia" w:eastAsiaTheme="minorEastAsia" w:hAnsi="Georgia" w:cs="Times New Roman"/>
          <w:sz w:val="18"/>
          <w:szCs w:val="18"/>
          <w:rPrChange w:id="2788" w:author="Jackson Halpin" w:date="2025-06-11T14:21:00Z" w16du:dateUtc="2025-06-11T18:21:00Z">
            <w:rPr>
              <w:rFonts w:ascii="Times New Roman" w:eastAsiaTheme="minorEastAsia" w:hAnsi="Times New Roman" w:cs="Times New Roman"/>
            </w:rPr>
          </w:rPrChange>
        </w:rPr>
        <w:t xml:space="preserve">, washed with 200 </w:t>
      </w:r>
      <w:proofErr w:type="spellStart"/>
      <w:r w:rsidRPr="00557BC1">
        <w:rPr>
          <w:rFonts w:ascii="Georgia" w:eastAsiaTheme="minorEastAsia" w:hAnsi="Georgia" w:cs="Times New Roman"/>
          <w:sz w:val="18"/>
          <w:szCs w:val="18"/>
          <w:rPrChange w:id="2789" w:author="Jackson Halpin" w:date="2025-06-11T14:21:00Z" w16du:dateUtc="2025-06-11T18:21:00Z">
            <w:rPr>
              <w:rFonts w:ascii="Times New Roman" w:eastAsiaTheme="minorEastAsia" w:hAnsi="Times New Roman" w:cs="Times New Roman"/>
            </w:rPr>
          </w:rPrChange>
        </w:rPr>
        <w:t>uL</w:t>
      </w:r>
      <w:proofErr w:type="spellEnd"/>
      <w:r w:rsidRPr="00557BC1">
        <w:rPr>
          <w:rFonts w:ascii="Georgia" w:eastAsiaTheme="minorEastAsia" w:hAnsi="Georgia" w:cs="Times New Roman"/>
          <w:sz w:val="18"/>
          <w:szCs w:val="18"/>
          <w:rPrChange w:id="2790" w:author="Jackson Halpin" w:date="2025-06-11T14:21:00Z" w16du:dateUtc="2025-06-11T18:21:00Z">
            <w:rPr>
              <w:rFonts w:ascii="Times New Roman" w:eastAsiaTheme="minorEastAsia" w:hAnsi="Times New Roman" w:cs="Times New Roman"/>
            </w:rPr>
          </w:rPrChange>
        </w:rPr>
        <w:t xml:space="preserve"> PBS + 0.1% BSA and resuspended in 250 </w:t>
      </w:r>
      <w:proofErr w:type="spellStart"/>
      <w:r w:rsidRPr="00557BC1">
        <w:rPr>
          <w:rFonts w:ascii="Georgia" w:eastAsiaTheme="minorEastAsia" w:hAnsi="Georgia" w:cs="Times New Roman"/>
          <w:sz w:val="18"/>
          <w:szCs w:val="18"/>
          <w:rPrChange w:id="2791" w:author="Jackson Halpin" w:date="2025-06-11T14:21:00Z" w16du:dateUtc="2025-06-11T18:21:00Z">
            <w:rPr>
              <w:rFonts w:ascii="Times New Roman" w:eastAsiaTheme="minorEastAsia" w:hAnsi="Times New Roman" w:cs="Times New Roman"/>
            </w:rPr>
          </w:rPrChange>
        </w:rPr>
        <w:t>uL</w:t>
      </w:r>
      <w:proofErr w:type="spellEnd"/>
      <w:r w:rsidRPr="00557BC1">
        <w:rPr>
          <w:rFonts w:ascii="Georgia" w:eastAsiaTheme="minorEastAsia" w:hAnsi="Georgia" w:cs="Times New Roman"/>
          <w:sz w:val="18"/>
          <w:szCs w:val="18"/>
          <w:rPrChange w:id="2792" w:author="Jackson Halpin" w:date="2025-06-11T14:21:00Z" w16du:dateUtc="2025-06-11T18:21:00Z">
            <w:rPr>
              <w:rFonts w:ascii="Times New Roman" w:eastAsiaTheme="minorEastAsia" w:hAnsi="Times New Roman" w:cs="Times New Roman"/>
            </w:rPr>
          </w:rPrChange>
        </w:rPr>
        <w:t xml:space="preserve"> PBS + 0.1% BSA for subsequent FACS analysis or sorting.</w:t>
      </w:r>
    </w:p>
    <w:p w14:paraId="7CB93B4F" w14:textId="77777777" w:rsidR="00705B2C" w:rsidRPr="00557BC1" w:rsidRDefault="00705B2C" w:rsidP="00557BC1">
      <w:pPr>
        <w:rPr>
          <w:rFonts w:ascii="Georgia" w:hAnsi="Georgia" w:cs="Times New Roman"/>
          <w:b/>
          <w:bCs/>
          <w:sz w:val="18"/>
          <w:szCs w:val="18"/>
          <w:rPrChange w:id="2793" w:author="Jackson Halpin" w:date="2025-06-11T14:21:00Z" w16du:dateUtc="2025-06-11T18:21:00Z">
            <w:rPr>
              <w:rFonts w:ascii="Times New Roman" w:hAnsi="Times New Roman" w:cs="Times New Roman"/>
              <w:b/>
              <w:bCs/>
            </w:rPr>
          </w:rPrChange>
        </w:rPr>
        <w:pPrChange w:id="2794" w:author="Jackson Halpin" w:date="2025-06-11T14:17:00Z" w16du:dateUtc="2025-06-11T18:17:00Z">
          <w:pPr>
            <w:spacing w:line="480" w:lineRule="auto"/>
          </w:pPr>
        </w:pPrChange>
      </w:pPr>
    </w:p>
    <w:p w14:paraId="69253557" w14:textId="77777777" w:rsidR="00705B2C" w:rsidRPr="00557BC1" w:rsidRDefault="00705B2C" w:rsidP="00557BC1">
      <w:pPr>
        <w:rPr>
          <w:rFonts w:ascii="Georgia" w:hAnsi="Georgia" w:cs="Times New Roman"/>
          <w:b/>
          <w:bCs/>
          <w:sz w:val="18"/>
          <w:szCs w:val="18"/>
          <w:rPrChange w:id="2795" w:author="Jackson Halpin" w:date="2025-06-11T14:21:00Z" w16du:dateUtc="2025-06-11T18:21:00Z">
            <w:rPr>
              <w:rFonts w:ascii="Times New Roman" w:hAnsi="Times New Roman" w:cs="Times New Roman"/>
              <w:b/>
              <w:bCs/>
            </w:rPr>
          </w:rPrChange>
        </w:rPr>
        <w:pPrChange w:id="2796" w:author="Jackson Halpin" w:date="2025-06-11T14:17:00Z" w16du:dateUtc="2025-06-11T18:17:00Z">
          <w:pPr>
            <w:spacing w:line="480" w:lineRule="auto"/>
          </w:pPr>
        </w:pPrChange>
      </w:pPr>
      <w:r w:rsidRPr="00557BC1">
        <w:rPr>
          <w:rFonts w:ascii="Georgia" w:hAnsi="Georgia" w:cs="Times New Roman"/>
          <w:b/>
          <w:bCs/>
          <w:sz w:val="18"/>
          <w:szCs w:val="18"/>
          <w:rPrChange w:id="2797" w:author="Jackson Halpin" w:date="2025-06-11T14:21:00Z" w16du:dateUtc="2025-06-11T18:21:00Z">
            <w:rPr>
              <w:rFonts w:ascii="Times New Roman" w:hAnsi="Times New Roman" w:cs="Times New Roman"/>
              <w:b/>
              <w:bCs/>
            </w:rPr>
          </w:rPrChange>
        </w:rPr>
        <w:t xml:space="preserve">Bacterial Display </w:t>
      </w:r>
      <w:commentRangeStart w:id="2798"/>
      <w:commentRangeStart w:id="2799"/>
      <w:r w:rsidRPr="00557BC1">
        <w:rPr>
          <w:rFonts w:ascii="Georgia" w:hAnsi="Georgia" w:cs="Times New Roman"/>
          <w:b/>
          <w:bCs/>
          <w:sz w:val="18"/>
          <w:szCs w:val="18"/>
          <w:rPrChange w:id="2800" w:author="Jackson Halpin" w:date="2025-06-11T14:21:00Z" w16du:dateUtc="2025-06-11T18:21:00Z">
            <w:rPr>
              <w:rFonts w:ascii="Times New Roman" w:hAnsi="Times New Roman" w:cs="Times New Roman"/>
              <w:b/>
              <w:bCs/>
            </w:rPr>
          </w:rPrChange>
        </w:rPr>
        <w:t>Sorting</w:t>
      </w:r>
      <w:commentRangeEnd w:id="2798"/>
      <w:r w:rsidR="00A07A33" w:rsidRPr="00557BC1">
        <w:rPr>
          <w:rStyle w:val="CommentReference"/>
          <w:rFonts w:ascii="Georgia" w:hAnsi="Georgia"/>
          <w:sz w:val="10"/>
          <w:szCs w:val="10"/>
          <w:rPrChange w:id="2801" w:author="Jackson Halpin" w:date="2025-06-11T14:21:00Z" w16du:dateUtc="2025-06-11T18:21:00Z">
            <w:rPr>
              <w:rStyle w:val="CommentReference"/>
            </w:rPr>
          </w:rPrChange>
        </w:rPr>
        <w:commentReference w:id="2798"/>
      </w:r>
      <w:commentRangeEnd w:id="2799"/>
      <w:r w:rsidR="00C53F0D" w:rsidRPr="00557BC1">
        <w:rPr>
          <w:rStyle w:val="CommentReference"/>
          <w:rFonts w:ascii="Georgia" w:hAnsi="Georgia"/>
          <w:sz w:val="10"/>
          <w:szCs w:val="10"/>
          <w:rPrChange w:id="2802" w:author="Jackson Halpin" w:date="2025-06-11T14:21:00Z" w16du:dateUtc="2025-06-11T18:21:00Z">
            <w:rPr>
              <w:rStyle w:val="CommentReference"/>
            </w:rPr>
          </w:rPrChange>
        </w:rPr>
        <w:commentReference w:id="2799"/>
      </w:r>
    </w:p>
    <w:p w14:paraId="537C3D2C" w14:textId="6F08F7CE" w:rsidR="00705B2C" w:rsidRPr="00557BC1" w:rsidRDefault="00705B2C" w:rsidP="00557BC1">
      <w:pPr>
        <w:jc w:val="both"/>
        <w:rPr>
          <w:rFonts w:ascii="Georgia" w:eastAsiaTheme="minorEastAsia" w:hAnsi="Georgia" w:cs="Times New Roman"/>
          <w:sz w:val="18"/>
          <w:szCs w:val="18"/>
          <w:rPrChange w:id="2803" w:author="Jackson Halpin" w:date="2025-06-11T14:21:00Z" w16du:dateUtc="2025-06-11T18:21:00Z">
            <w:rPr>
              <w:rFonts w:ascii="Times New Roman" w:eastAsiaTheme="minorEastAsia" w:hAnsi="Times New Roman" w:cs="Times New Roman"/>
            </w:rPr>
          </w:rPrChange>
        </w:rPr>
        <w:pPrChange w:id="2804" w:author="Jackson Halpin" w:date="2025-06-11T14:17:00Z" w16du:dateUtc="2025-06-11T18:17:00Z">
          <w:pPr>
            <w:spacing w:line="480" w:lineRule="auto"/>
            <w:jc w:val="both"/>
          </w:pPr>
        </w:pPrChange>
      </w:pPr>
      <w:r w:rsidRPr="00557BC1">
        <w:rPr>
          <w:rFonts w:ascii="Georgia" w:hAnsi="Georgia" w:cs="Times New Roman"/>
          <w:sz w:val="18"/>
          <w:szCs w:val="18"/>
          <w:rPrChange w:id="2805" w:author="Jackson Halpin" w:date="2025-06-11T14:21:00Z" w16du:dateUtc="2025-06-11T18:21:00Z">
            <w:rPr>
              <w:rFonts w:ascii="Times New Roman" w:hAnsi="Times New Roman" w:cs="Times New Roman"/>
            </w:rPr>
          </w:rPrChange>
        </w:rPr>
        <w:t>The naïve T7-pep human peptidome library was prepared as described in the FACS sample preparation section. A total of 7 x 10</w:t>
      </w:r>
      <w:r w:rsidRPr="00557BC1">
        <w:rPr>
          <w:rFonts w:ascii="Georgia" w:hAnsi="Georgia" w:cs="Times New Roman"/>
          <w:sz w:val="18"/>
          <w:szCs w:val="18"/>
          <w:vertAlign w:val="superscript"/>
          <w:rPrChange w:id="2806" w:author="Jackson Halpin" w:date="2025-06-11T14:21:00Z" w16du:dateUtc="2025-06-11T18:21:00Z">
            <w:rPr>
              <w:rFonts w:ascii="Times New Roman" w:hAnsi="Times New Roman" w:cs="Times New Roman"/>
              <w:vertAlign w:val="superscript"/>
            </w:rPr>
          </w:rPrChange>
        </w:rPr>
        <w:t>7</w:t>
      </w:r>
      <w:r w:rsidRPr="00557BC1">
        <w:rPr>
          <w:rFonts w:ascii="Georgia" w:hAnsi="Georgia" w:cs="Times New Roman"/>
          <w:sz w:val="18"/>
          <w:szCs w:val="18"/>
          <w:rPrChange w:id="2807" w:author="Jackson Halpin" w:date="2025-06-11T14:21:00Z" w16du:dateUtc="2025-06-11T18:21:00Z">
            <w:rPr>
              <w:rFonts w:ascii="Times New Roman" w:hAnsi="Times New Roman" w:cs="Times New Roman"/>
            </w:rPr>
          </w:rPrChange>
        </w:rPr>
        <w:t xml:space="preserve"> cells were incubated with a final concentration of </w:t>
      </w:r>
      <w:commentRangeStart w:id="2808"/>
      <w:commentRangeStart w:id="2809"/>
      <w:r w:rsidRPr="00557BC1">
        <w:rPr>
          <w:rFonts w:ascii="Georgia" w:hAnsi="Georgia" w:cs="Times New Roman"/>
          <w:sz w:val="18"/>
          <w:szCs w:val="18"/>
          <w:rPrChange w:id="2810" w:author="Jackson Halpin" w:date="2025-06-11T14:21:00Z" w16du:dateUtc="2025-06-11T18:21:00Z">
            <w:rPr>
              <w:rFonts w:ascii="Times New Roman" w:hAnsi="Times New Roman" w:cs="Times New Roman"/>
            </w:rPr>
          </w:rPrChange>
        </w:rPr>
        <w:t xml:space="preserve">1.68 </w:t>
      </w:r>
      <w:r w:rsidR="00D60439" w:rsidRPr="00557BC1">
        <w:rPr>
          <w:rFonts w:ascii="Georgia" w:hAnsi="Georgia" w:cs="Times New Roman"/>
          <w:sz w:val="18"/>
          <w:szCs w:val="18"/>
          <w:rPrChange w:id="2811" w:author="Jackson Halpin" w:date="2025-06-11T14:21:00Z" w16du:dateUtc="2025-06-11T18:21:00Z">
            <w:rPr>
              <w:rFonts w:ascii="Times New Roman" w:hAnsi="Times New Roman" w:cs="Times New Roman"/>
            </w:rPr>
          </w:rPrChange>
        </w:rPr>
        <w:t>µM</w:t>
      </w:r>
      <w:r w:rsidRPr="00557BC1">
        <w:rPr>
          <w:rFonts w:ascii="Georgia" w:hAnsi="Georgia" w:cs="Times New Roman"/>
          <w:sz w:val="18"/>
          <w:szCs w:val="18"/>
          <w:rPrChange w:id="2812" w:author="Jackson Halpin" w:date="2025-06-11T14:21:00Z" w16du:dateUtc="2025-06-11T18:21:00Z">
            <w:rPr>
              <w:rFonts w:ascii="Times New Roman" w:hAnsi="Times New Roman" w:cs="Times New Roman"/>
            </w:rPr>
          </w:rPrChange>
        </w:rPr>
        <w:t xml:space="preserve"> </w:t>
      </w:r>
      <w:commentRangeEnd w:id="2808"/>
      <w:r w:rsidR="003B2528" w:rsidRPr="00557BC1">
        <w:rPr>
          <w:rStyle w:val="CommentReference"/>
          <w:rFonts w:ascii="Georgia" w:hAnsi="Georgia"/>
          <w:sz w:val="10"/>
          <w:szCs w:val="10"/>
          <w:rPrChange w:id="2813" w:author="Jackson Halpin" w:date="2025-06-11T14:21:00Z" w16du:dateUtc="2025-06-11T18:21:00Z">
            <w:rPr>
              <w:rStyle w:val="CommentReference"/>
            </w:rPr>
          </w:rPrChange>
        </w:rPr>
        <w:commentReference w:id="2808"/>
      </w:r>
      <w:commentRangeEnd w:id="2809"/>
      <w:r w:rsidR="004C2D00" w:rsidRPr="00557BC1">
        <w:rPr>
          <w:rStyle w:val="CommentReference"/>
          <w:rFonts w:ascii="Georgia" w:hAnsi="Georgia"/>
          <w:sz w:val="10"/>
          <w:szCs w:val="10"/>
          <w:rPrChange w:id="2814" w:author="Jackson Halpin" w:date="2025-06-11T14:21:00Z" w16du:dateUtc="2025-06-11T18:21:00Z">
            <w:rPr>
              <w:rStyle w:val="CommentReference"/>
            </w:rPr>
          </w:rPrChange>
        </w:rPr>
        <w:commentReference w:id="2809"/>
      </w:r>
      <w:r w:rsidRPr="00557BC1">
        <w:rPr>
          <w:rFonts w:ascii="Georgia" w:hAnsi="Georgia" w:cs="Times New Roman"/>
          <w:sz w:val="18"/>
          <w:szCs w:val="18"/>
          <w:rPrChange w:id="2815" w:author="Jackson Halpin" w:date="2025-06-11T14:21:00Z" w16du:dateUtc="2025-06-11T18:21:00Z">
            <w:rPr>
              <w:rFonts w:ascii="Times New Roman" w:hAnsi="Times New Roman" w:cs="Times New Roman"/>
            </w:rPr>
          </w:rPrChange>
        </w:rPr>
        <w:t xml:space="preserve">pre-tetramerized LC3B and sorted on the BD </w:t>
      </w:r>
      <w:proofErr w:type="spellStart"/>
      <w:r w:rsidRPr="00557BC1">
        <w:rPr>
          <w:rFonts w:ascii="Georgia" w:hAnsi="Georgia" w:cs="Times New Roman"/>
          <w:sz w:val="18"/>
          <w:szCs w:val="18"/>
          <w:rPrChange w:id="2816" w:author="Jackson Halpin" w:date="2025-06-11T14:21:00Z" w16du:dateUtc="2025-06-11T18:21:00Z">
            <w:rPr>
              <w:rFonts w:ascii="Times New Roman" w:hAnsi="Times New Roman" w:cs="Times New Roman"/>
            </w:rPr>
          </w:rPrChange>
        </w:rPr>
        <w:t>FACSAria</w:t>
      </w:r>
      <w:proofErr w:type="spellEnd"/>
      <w:r w:rsidRPr="00557BC1">
        <w:rPr>
          <w:rFonts w:ascii="Georgia" w:hAnsi="Georgia" w:cs="Times New Roman"/>
          <w:sz w:val="18"/>
          <w:szCs w:val="18"/>
          <w:rPrChange w:id="2817" w:author="Jackson Halpin" w:date="2025-06-11T14:21:00Z" w16du:dateUtc="2025-06-11T18:21:00Z">
            <w:rPr>
              <w:rFonts w:ascii="Times New Roman" w:hAnsi="Times New Roman" w:cs="Times New Roman"/>
            </w:rPr>
          </w:rPrChange>
        </w:rPr>
        <w:t xml:space="preserve"> 4. To establish the appropriate gate for sorting, two positive controls (FYCO1 and ATG4A) and a negative (empty) control were analyzed. The gate was designed to maximize the number of positive cells, while minimizing the number of negative cells </w:t>
      </w:r>
      <w:r w:rsidR="00A07A33" w:rsidRPr="00557BC1">
        <w:rPr>
          <w:rFonts w:ascii="Georgia" w:hAnsi="Georgia" w:cs="Times New Roman"/>
          <w:sz w:val="18"/>
          <w:szCs w:val="18"/>
          <w:rPrChange w:id="2818" w:author="Jackson Halpin" w:date="2025-06-11T14:21:00Z" w16du:dateUtc="2025-06-11T18:21:00Z">
            <w:rPr>
              <w:rFonts w:ascii="Times New Roman" w:hAnsi="Times New Roman" w:cs="Times New Roman"/>
            </w:rPr>
          </w:rPrChange>
        </w:rPr>
        <w:t xml:space="preserve">(0.1-0.4%) </w:t>
      </w:r>
      <w:r w:rsidRPr="00557BC1">
        <w:rPr>
          <w:rFonts w:ascii="Georgia" w:hAnsi="Georgia" w:cs="Times New Roman"/>
          <w:sz w:val="18"/>
          <w:szCs w:val="18"/>
          <w:rPrChange w:id="2819" w:author="Jackson Halpin" w:date="2025-06-11T14:21:00Z" w16du:dateUtc="2025-06-11T18:21:00Z">
            <w:rPr>
              <w:rFonts w:ascii="Times New Roman" w:hAnsi="Times New Roman" w:cs="Times New Roman"/>
            </w:rPr>
          </w:rPrChange>
        </w:rPr>
        <w:t xml:space="preserve">that </w:t>
      </w:r>
      <w:r w:rsidR="00A07A33" w:rsidRPr="00557BC1">
        <w:rPr>
          <w:rFonts w:ascii="Georgia" w:hAnsi="Georgia" w:cs="Times New Roman"/>
          <w:sz w:val="18"/>
          <w:szCs w:val="18"/>
          <w:rPrChange w:id="2820" w:author="Jackson Halpin" w:date="2025-06-11T14:21:00Z" w16du:dateUtc="2025-06-11T18:21:00Z">
            <w:rPr>
              <w:rFonts w:ascii="Times New Roman" w:hAnsi="Times New Roman" w:cs="Times New Roman"/>
            </w:rPr>
          </w:rPrChange>
        </w:rPr>
        <w:t xml:space="preserve">were </w:t>
      </w:r>
      <w:r w:rsidRPr="00557BC1">
        <w:rPr>
          <w:rFonts w:ascii="Georgia" w:hAnsi="Georgia" w:cs="Times New Roman"/>
          <w:sz w:val="18"/>
          <w:szCs w:val="18"/>
          <w:rPrChange w:id="2821" w:author="Jackson Halpin" w:date="2025-06-11T14:21:00Z" w16du:dateUtc="2025-06-11T18:21:00Z">
            <w:rPr>
              <w:rFonts w:ascii="Times New Roman" w:hAnsi="Times New Roman" w:cs="Times New Roman"/>
            </w:rPr>
          </w:rPrChange>
        </w:rPr>
        <w:t xml:space="preserve">present in the gate. This gate was held constant through the </w:t>
      </w:r>
      <w:commentRangeStart w:id="2822"/>
      <w:del w:id="2823" w:author="Jennifer Kosmatka" w:date="2025-06-09T21:04:00Z" w16du:dateUtc="2025-06-10T01:04:00Z">
        <w:r w:rsidRPr="00557BC1" w:rsidDel="00111A66">
          <w:rPr>
            <w:rFonts w:ascii="Georgia" w:hAnsi="Georgia" w:cs="Times New Roman"/>
            <w:sz w:val="18"/>
            <w:szCs w:val="18"/>
            <w:rPrChange w:id="2824" w:author="Jackson Halpin" w:date="2025-06-11T14:21:00Z" w16du:dateUtc="2025-06-11T18:21:00Z">
              <w:rPr>
                <w:rFonts w:ascii="Times New Roman" w:hAnsi="Times New Roman" w:cs="Times New Roman"/>
              </w:rPr>
            </w:rPrChange>
          </w:rPr>
          <w:delText xml:space="preserve">entire </w:delText>
        </w:r>
      </w:del>
      <w:r w:rsidRPr="00557BC1">
        <w:rPr>
          <w:rFonts w:ascii="Georgia" w:hAnsi="Georgia" w:cs="Times New Roman"/>
          <w:sz w:val="18"/>
          <w:szCs w:val="18"/>
          <w:rPrChange w:id="2825" w:author="Jackson Halpin" w:date="2025-06-11T14:21:00Z" w16du:dateUtc="2025-06-11T18:21:00Z">
            <w:rPr>
              <w:rFonts w:ascii="Times New Roman" w:hAnsi="Times New Roman" w:cs="Times New Roman"/>
            </w:rPr>
          </w:rPrChange>
        </w:rPr>
        <w:t>enrichment process</w:t>
      </w:r>
      <w:commentRangeEnd w:id="2822"/>
      <w:r w:rsidR="00A07A33" w:rsidRPr="00557BC1">
        <w:rPr>
          <w:rStyle w:val="CommentReference"/>
          <w:rFonts w:ascii="Georgia" w:hAnsi="Georgia"/>
          <w:sz w:val="10"/>
          <w:szCs w:val="10"/>
          <w:rPrChange w:id="2826" w:author="Jackson Halpin" w:date="2025-06-11T14:21:00Z" w16du:dateUtc="2025-06-11T18:21:00Z">
            <w:rPr>
              <w:rStyle w:val="CommentReference"/>
            </w:rPr>
          </w:rPrChange>
        </w:rPr>
        <w:commentReference w:id="2822"/>
      </w:r>
      <w:ins w:id="2827" w:author="Jennifer Kosmatka" w:date="2025-06-10T15:39:00Z" w16du:dateUtc="2025-06-10T19:39:00Z">
        <w:r w:rsidR="00A6201C" w:rsidRPr="00557BC1">
          <w:rPr>
            <w:rFonts w:ascii="Georgia" w:hAnsi="Georgia" w:cs="Times New Roman"/>
            <w:sz w:val="18"/>
            <w:szCs w:val="18"/>
            <w:rPrChange w:id="2828" w:author="Jackson Halpin" w:date="2025-06-11T14:21:00Z" w16du:dateUtc="2025-06-11T18:21:00Z">
              <w:rPr>
                <w:rFonts w:ascii="Times New Roman" w:hAnsi="Times New Roman" w:cs="Times New Roman"/>
              </w:rPr>
            </w:rPrChange>
          </w:rPr>
          <w:t>, following co</w:t>
        </w:r>
      </w:ins>
      <w:ins w:id="2829" w:author="Jennifer Kosmatka" w:date="2025-06-10T15:40:00Z" w16du:dateUtc="2025-06-10T19:40:00Z">
        <w:r w:rsidR="00A6201C" w:rsidRPr="00557BC1">
          <w:rPr>
            <w:rFonts w:ascii="Georgia" w:hAnsi="Georgia" w:cs="Times New Roman"/>
            <w:sz w:val="18"/>
            <w:szCs w:val="18"/>
            <w:rPrChange w:id="2830" w:author="Jackson Halpin" w:date="2025-06-11T14:21:00Z" w16du:dateUtc="2025-06-11T18:21:00Z">
              <w:rPr>
                <w:rFonts w:ascii="Times New Roman" w:hAnsi="Times New Roman" w:cs="Times New Roman"/>
              </w:rPr>
            </w:rPrChange>
          </w:rPr>
          <w:t>mpensation</w:t>
        </w:r>
      </w:ins>
      <w:del w:id="2831" w:author="Jennifer Kosmatka" w:date="2025-05-31T22:34:00Z" w16du:dateUtc="2025-06-01T02:34:00Z">
        <w:r w:rsidR="00A07A33" w:rsidRPr="00557BC1" w:rsidDel="00D81C86">
          <w:rPr>
            <w:rFonts w:ascii="Georgia" w:hAnsi="Georgia" w:cs="Times New Roman"/>
            <w:sz w:val="18"/>
            <w:szCs w:val="18"/>
            <w:rPrChange w:id="2832" w:author="Jackson Halpin" w:date="2025-06-11T14:21:00Z" w16du:dateUtc="2025-06-11T18:21:00Z">
              <w:rPr>
                <w:rFonts w:ascii="Times New Roman" w:hAnsi="Times New Roman" w:cs="Times New Roman"/>
              </w:rPr>
            </w:rPrChange>
          </w:rPr>
          <w:delText>f</w:delText>
        </w:r>
      </w:del>
      <w:r w:rsidRPr="00557BC1">
        <w:rPr>
          <w:rFonts w:ascii="Georgia" w:hAnsi="Georgia" w:cs="Times New Roman"/>
          <w:sz w:val="18"/>
          <w:szCs w:val="18"/>
          <w:rPrChange w:id="2833" w:author="Jackson Halpin" w:date="2025-06-11T14:21:00Z" w16du:dateUtc="2025-06-11T18:21:00Z">
            <w:rPr>
              <w:rFonts w:ascii="Times New Roman" w:hAnsi="Times New Roman" w:cs="Times New Roman"/>
            </w:rPr>
          </w:rPrChange>
        </w:rPr>
        <w:t xml:space="preserve">. For the initial sort, enough cells were collected to oversample the naïve library by 100-fold. Following sorting, cells collected in SOC were rescued in LB containing 25 ug/mL chloramphenicol and 0.2% w/v glucose, rotated at 37 </w:t>
      </w:r>
      <w:r w:rsidRPr="00557BC1">
        <w:rPr>
          <w:rFonts w:ascii="Georgia" w:eastAsiaTheme="minorEastAsia" w:hAnsi="Georgia" w:cs="Times New Roman"/>
          <w:sz w:val="18"/>
          <w:szCs w:val="18"/>
          <w:rPrChange w:id="2834"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835" w:author="Jackson Halpin" w:date="2025-06-11T14:21:00Z" w16du:dateUtc="2025-06-11T18:21:00Z">
            <w:rPr>
              <w:rFonts w:ascii="Times New Roman" w:eastAsiaTheme="minorEastAsia" w:hAnsi="Times New Roman" w:cs="Times New Roman"/>
            </w:rPr>
          </w:rPrChange>
        </w:rPr>
        <w:t>C overnight, and harvested before the OD600 surpassed 1.0. The collected cells were then miniprepped to isolate the plasmid DNA. For the next round of sorting, 50 ng of plasmid DNA was desalted and transformed into electrocompetent MC1061s to eliminate potential growth biases within the bacteria. For the negative sort, biotin was pre-tetramerized to SAV-PE and a gate was selected that maximized the FACS profiles of the positive controls. The positive enrichment process was then repeated for sorts 3 through 6, each time collecting enough cells to oversample the expected binding pool by 100-fold.</w:t>
      </w:r>
    </w:p>
    <w:p w14:paraId="60439068" w14:textId="77777777" w:rsidR="00705B2C" w:rsidRPr="00557BC1" w:rsidRDefault="00705B2C" w:rsidP="00557BC1">
      <w:pPr>
        <w:jc w:val="both"/>
        <w:rPr>
          <w:rFonts w:ascii="Georgia" w:eastAsiaTheme="minorEastAsia" w:hAnsi="Georgia" w:cs="Times New Roman"/>
          <w:sz w:val="18"/>
          <w:szCs w:val="18"/>
          <w:rPrChange w:id="2836" w:author="Jackson Halpin" w:date="2025-06-11T14:21:00Z" w16du:dateUtc="2025-06-11T18:21:00Z">
            <w:rPr>
              <w:rFonts w:ascii="Times New Roman" w:eastAsiaTheme="minorEastAsia" w:hAnsi="Times New Roman" w:cs="Times New Roman"/>
            </w:rPr>
          </w:rPrChange>
        </w:rPr>
        <w:pPrChange w:id="2837" w:author="Jackson Halpin" w:date="2025-06-11T14:17:00Z" w16du:dateUtc="2025-06-11T18:17:00Z">
          <w:pPr>
            <w:spacing w:line="480" w:lineRule="auto"/>
            <w:jc w:val="both"/>
          </w:pPr>
        </w:pPrChange>
      </w:pPr>
    </w:p>
    <w:p w14:paraId="1B07D44E" w14:textId="57E4B9E9" w:rsidR="00705B2C" w:rsidRPr="00557BC1" w:rsidRDefault="00705B2C" w:rsidP="00557BC1">
      <w:pPr>
        <w:jc w:val="both"/>
        <w:rPr>
          <w:rFonts w:ascii="Georgia" w:hAnsi="Georgia" w:cs="Times New Roman"/>
          <w:sz w:val="18"/>
          <w:szCs w:val="18"/>
          <w:rPrChange w:id="2838" w:author="Jackson Halpin" w:date="2025-06-11T14:21:00Z" w16du:dateUtc="2025-06-11T18:21:00Z">
            <w:rPr>
              <w:rFonts w:ascii="Times New Roman" w:hAnsi="Times New Roman" w:cs="Times New Roman"/>
            </w:rPr>
          </w:rPrChange>
        </w:rPr>
        <w:pPrChange w:id="2839" w:author="Jackson Halpin" w:date="2025-06-11T14:17:00Z" w16du:dateUtc="2025-06-11T18:17:00Z">
          <w:pPr>
            <w:spacing w:line="480" w:lineRule="auto"/>
            <w:jc w:val="both"/>
          </w:pPr>
        </w:pPrChange>
      </w:pPr>
      <w:r w:rsidRPr="00557BC1">
        <w:rPr>
          <w:rFonts w:ascii="Georgia" w:eastAsiaTheme="minorEastAsia" w:hAnsi="Georgia" w:cs="Times New Roman"/>
          <w:sz w:val="18"/>
          <w:szCs w:val="18"/>
          <w:rPrChange w:id="2840" w:author="Jackson Halpin" w:date="2025-06-11T14:21:00Z" w16du:dateUtc="2025-06-11T18:21:00Z">
            <w:rPr>
              <w:rFonts w:ascii="Times New Roman" w:eastAsiaTheme="minorEastAsia" w:hAnsi="Times New Roman" w:cs="Times New Roman"/>
            </w:rPr>
          </w:rPrChange>
        </w:rPr>
        <w:t>The</w:t>
      </w:r>
      <w:r w:rsidRPr="00557BC1">
        <w:rPr>
          <w:rFonts w:ascii="Georgia" w:hAnsi="Georgia" w:cs="Times New Roman"/>
          <w:sz w:val="18"/>
          <w:szCs w:val="18"/>
          <w:rPrChange w:id="2841" w:author="Jackson Halpin" w:date="2025-06-11T14:21:00Z" w16du:dateUtc="2025-06-11T18:21:00Z">
            <w:rPr>
              <w:rFonts w:ascii="Times New Roman" w:hAnsi="Times New Roman" w:cs="Times New Roman"/>
            </w:rPr>
          </w:rPrChange>
        </w:rPr>
        <w:t xml:space="preserve"> LC3B LDS* </w:t>
      </w:r>
      <w:r w:rsidRPr="00557BC1">
        <w:rPr>
          <w:rFonts w:ascii="Georgia" w:eastAsiaTheme="minorEastAsia" w:hAnsi="Georgia" w:cs="Times New Roman"/>
          <w:sz w:val="18"/>
          <w:szCs w:val="18"/>
          <w:rPrChange w:id="2842" w:author="Jackson Halpin" w:date="2025-06-11T14:21:00Z" w16du:dateUtc="2025-06-11T18:21:00Z">
            <w:rPr>
              <w:rFonts w:ascii="Times New Roman" w:eastAsiaTheme="minorEastAsia" w:hAnsi="Times New Roman" w:cs="Times New Roman"/>
            </w:rPr>
          </w:rPrChange>
        </w:rPr>
        <w:t xml:space="preserve">sorting samples were prepared similarly, instead using 1.68 </w:t>
      </w:r>
      <w:r w:rsidR="00D60439" w:rsidRPr="00557BC1">
        <w:rPr>
          <w:rFonts w:ascii="Georgia" w:hAnsi="Georgia" w:cs="Times New Roman"/>
          <w:sz w:val="18"/>
          <w:szCs w:val="18"/>
          <w:rPrChange w:id="2843" w:author="Jackson Halpin" w:date="2025-06-11T14:21:00Z" w16du:dateUtc="2025-06-11T18:21:00Z">
            <w:rPr>
              <w:rFonts w:ascii="Times New Roman" w:hAnsi="Times New Roman" w:cs="Times New Roman"/>
            </w:rPr>
          </w:rPrChange>
        </w:rPr>
        <w:t>µM</w:t>
      </w:r>
      <w:r w:rsidRPr="00557BC1">
        <w:rPr>
          <w:rFonts w:ascii="Georgia" w:eastAsiaTheme="minorEastAsia" w:hAnsi="Georgia" w:cs="Times New Roman"/>
          <w:sz w:val="18"/>
          <w:szCs w:val="18"/>
          <w:rPrChange w:id="2844" w:author="Jackson Halpin" w:date="2025-06-11T14:21:00Z" w16du:dateUtc="2025-06-11T18:21:00Z">
            <w:rPr>
              <w:rFonts w:ascii="Times New Roman" w:eastAsiaTheme="minorEastAsia" w:hAnsi="Times New Roman" w:cs="Times New Roman"/>
            </w:rPr>
          </w:rPrChange>
        </w:rPr>
        <w:t xml:space="preserve"> </w:t>
      </w:r>
      <w:r w:rsidRPr="00557BC1">
        <w:rPr>
          <w:rFonts w:ascii="Georgia" w:hAnsi="Georgia" w:cs="Times New Roman"/>
          <w:sz w:val="18"/>
          <w:szCs w:val="18"/>
          <w:rPrChange w:id="2845" w:author="Jackson Halpin" w:date="2025-06-11T14:21:00Z" w16du:dateUtc="2025-06-11T18:21:00Z">
            <w:rPr>
              <w:rFonts w:ascii="Times New Roman" w:hAnsi="Times New Roman" w:cs="Times New Roman"/>
            </w:rPr>
          </w:rPrChange>
        </w:rPr>
        <w:t xml:space="preserve">LC3B LDS* </w:t>
      </w:r>
      <w:r w:rsidRPr="00557BC1">
        <w:rPr>
          <w:rFonts w:ascii="Georgia" w:eastAsiaTheme="minorEastAsia" w:hAnsi="Georgia" w:cs="Times New Roman"/>
          <w:sz w:val="18"/>
          <w:szCs w:val="18"/>
          <w:rPrChange w:id="2846" w:author="Jackson Halpin" w:date="2025-06-11T14:21:00Z" w16du:dateUtc="2025-06-11T18:21:00Z">
            <w:rPr>
              <w:rFonts w:ascii="Times New Roman" w:eastAsiaTheme="minorEastAsia" w:hAnsi="Times New Roman" w:cs="Times New Roman"/>
            </w:rPr>
          </w:rPrChange>
        </w:rPr>
        <w:t xml:space="preserve">pre-tetramerized to SAV-PE. For direct comparison, the binding pool from sort 5 was sorted against pre-tetramerized LC3B (Sort 6) and pre-tetramerized </w:t>
      </w:r>
      <w:r w:rsidRPr="00557BC1">
        <w:rPr>
          <w:rFonts w:ascii="Georgia" w:hAnsi="Georgia" w:cs="Times New Roman"/>
          <w:sz w:val="18"/>
          <w:szCs w:val="18"/>
          <w:rPrChange w:id="2847" w:author="Jackson Halpin" w:date="2025-06-11T14:21:00Z" w16du:dateUtc="2025-06-11T18:21:00Z">
            <w:rPr>
              <w:rFonts w:ascii="Times New Roman" w:hAnsi="Times New Roman" w:cs="Times New Roman"/>
            </w:rPr>
          </w:rPrChange>
        </w:rPr>
        <w:t>LC3B LDS*</w:t>
      </w:r>
      <w:r w:rsidRPr="00557BC1">
        <w:rPr>
          <w:rFonts w:ascii="Georgia" w:eastAsiaTheme="minorEastAsia" w:hAnsi="Georgia" w:cs="Times New Roman"/>
          <w:sz w:val="18"/>
          <w:szCs w:val="18"/>
          <w:rPrChange w:id="2848" w:author="Jackson Halpin" w:date="2025-06-11T14:21:00Z" w16du:dateUtc="2025-06-11T18:21:00Z">
            <w:rPr>
              <w:rFonts w:ascii="Times New Roman" w:eastAsiaTheme="minorEastAsia" w:hAnsi="Times New Roman" w:cs="Times New Roman"/>
            </w:rPr>
          </w:rPrChange>
        </w:rPr>
        <w:t xml:space="preserve"> (LDS* 1</w:t>
      </w:r>
      <m:oMath>
        <m:r>
          <m:rPr>
            <m:sty m:val="p"/>
          </m:rPr>
          <w:rPr>
            <w:rFonts w:ascii="Cambria Math" w:hAnsi="Cambria Math" w:cs="Times New Roman"/>
            <w:sz w:val="18"/>
            <w:szCs w:val="18"/>
            <w:rPrChange w:id="2849" w:author="Jackson Halpin" w:date="2025-06-11T14:21:00Z" w16du:dateUtc="2025-06-11T18:21:00Z">
              <w:rPr>
                <w:rFonts w:ascii="Cambria Math" w:hAnsi="Cambria Math" w:cs="Times New Roman"/>
              </w:rPr>
            </w:rPrChange>
          </w:rPr>
          <m:t>)</m:t>
        </m:r>
      </m:oMath>
      <w:r w:rsidRPr="00557BC1">
        <w:rPr>
          <w:rFonts w:ascii="Georgia" w:eastAsiaTheme="minorEastAsia" w:hAnsi="Georgia" w:cs="Times New Roman"/>
          <w:sz w:val="18"/>
          <w:szCs w:val="18"/>
          <w:rPrChange w:id="2850" w:author="Jackson Halpin" w:date="2025-06-11T14:21:00Z" w16du:dateUtc="2025-06-11T18:21:00Z">
            <w:rPr>
              <w:rFonts w:ascii="Times New Roman" w:eastAsiaTheme="minorEastAsia" w:hAnsi="Times New Roman" w:cs="Times New Roman"/>
            </w:rPr>
          </w:rPrChange>
        </w:rPr>
        <w:t xml:space="preserve"> on the same day and both the binding and nonbinding populations were collected for sequencing. Two subsequent </w:t>
      </w:r>
      <w:r w:rsidRPr="00557BC1">
        <w:rPr>
          <w:rFonts w:ascii="Georgia" w:hAnsi="Georgia" w:cs="Times New Roman"/>
          <w:sz w:val="18"/>
          <w:szCs w:val="18"/>
          <w:rPrChange w:id="2851" w:author="Jackson Halpin" w:date="2025-06-11T14:21:00Z" w16du:dateUtc="2025-06-11T18:21:00Z">
            <w:rPr>
              <w:rFonts w:ascii="Times New Roman" w:hAnsi="Times New Roman" w:cs="Times New Roman"/>
            </w:rPr>
          </w:rPrChange>
        </w:rPr>
        <w:t xml:space="preserve">LC3B LDS* </w:t>
      </w:r>
      <w:r w:rsidRPr="00557BC1">
        <w:rPr>
          <w:rFonts w:ascii="Georgia" w:eastAsiaTheme="minorEastAsia" w:hAnsi="Georgia" w:cs="Times New Roman"/>
          <w:sz w:val="18"/>
          <w:szCs w:val="18"/>
          <w:rPrChange w:id="2852" w:author="Jackson Halpin" w:date="2025-06-11T14:21:00Z" w16du:dateUtc="2025-06-11T18:21:00Z">
            <w:rPr>
              <w:rFonts w:ascii="Times New Roman" w:eastAsiaTheme="minorEastAsia" w:hAnsi="Times New Roman" w:cs="Times New Roman"/>
            </w:rPr>
          </w:rPrChange>
        </w:rPr>
        <w:t>enrichment sorts were performed to further enrich for peptides potentially binding an alternate site. For the LDS* sorts, as well as canonical sort 5 and sort 6, both the binding and nonbinding populations were collected and miniprepped to isolate the plasmid DNA.</w:t>
      </w:r>
    </w:p>
    <w:p w14:paraId="166864BE" w14:textId="77777777" w:rsidR="00705B2C" w:rsidRPr="00557BC1" w:rsidRDefault="00705B2C" w:rsidP="00557BC1">
      <w:pPr>
        <w:rPr>
          <w:rFonts w:ascii="Georgia" w:hAnsi="Georgia" w:cs="Times New Roman"/>
          <w:b/>
          <w:bCs/>
          <w:sz w:val="18"/>
          <w:szCs w:val="18"/>
          <w:rPrChange w:id="2853" w:author="Jackson Halpin" w:date="2025-06-11T14:21:00Z" w16du:dateUtc="2025-06-11T18:21:00Z">
            <w:rPr>
              <w:rFonts w:ascii="Times New Roman" w:hAnsi="Times New Roman" w:cs="Times New Roman"/>
              <w:b/>
              <w:bCs/>
            </w:rPr>
          </w:rPrChange>
        </w:rPr>
        <w:pPrChange w:id="2854" w:author="Jackson Halpin" w:date="2025-06-11T14:17:00Z" w16du:dateUtc="2025-06-11T18:17:00Z">
          <w:pPr>
            <w:spacing w:line="480" w:lineRule="auto"/>
          </w:pPr>
        </w:pPrChange>
      </w:pPr>
    </w:p>
    <w:p w14:paraId="3DED8D8A" w14:textId="77777777" w:rsidR="00705B2C" w:rsidRPr="00557BC1" w:rsidRDefault="00705B2C" w:rsidP="00557BC1">
      <w:pPr>
        <w:rPr>
          <w:rFonts w:ascii="Georgia" w:hAnsi="Georgia" w:cs="Times New Roman"/>
          <w:b/>
          <w:bCs/>
          <w:sz w:val="18"/>
          <w:szCs w:val="18"/>
          <w:rPrChange w:id="2855" w:author="Jackson Halpin" w:date="2025-06-11T14:21:00Z" w16du:dateUtc="2025-06-11T18:21:00Z">
            <w:rPr>
              <w:rFonts w:ascii="Times New Roman" w:hAnsi="Times New Roman" w:cs="Times New Roman"/>
              <w:b/>
              <w:bCs/>
            </w:rPr>
          </w:rPrChange>
        </w:rPr>
        <w:pPrChange w:id="2856" w:author="Jackson Halpin" w:date="2025-06-11T14:17:00Z" w16du:dateUtc="2025-06-11T18:17:00Z">
          <w:pPr>
            <w:spacing w:line="480" w:lineRule="auto"/>
          </w:pPr>
        </w:pPrChange>
      </w:pPr>
      <w:r w:rsidRPr="00557BC1">
        <w:rPr>
          <w:rFonts w:ascii="Georgia" w:hAnsi="Georgia" w:cs="Times New Roman"/>
          <w:b/>
          <w:bCs/>
          <w:sz w:val="18"/>
          <w:szCs w:val="18"/>
          <w:rPrChange w:id="2857" w:author="Jackson Halpin" w:date="2025-06-11T14:21:00Z" w16du:dateUtc="2025-06-11T18:21:00Z">
            <w:rPr>
              <w:rFonts w:ascii="Times New Roman" w:hAnsi="Times New Roman" w:cs="Times New Roman"/>
              <w:b/>
              <w:bCs/>
            </w:rPr>
          </w:rPrChange>
        </w:rPr>
        <w:t xml:space="preserve">NGS Sample Preparation </w:t>
      </w:r>
    </w:p>
    <w:p w14:paraId="5D5BA9AB" w14:textId="01FBE132" w:rsidR="00705B2C" w:rsidRPr="00557BC1" w:rsidRDefault="00705B2C" w:rsidP="00557BC1">
      <w:pPr>
        <w:jc w:val="both"/>
        <w:rPr>
          <w:rFonts w:ascii="Georgia" w:eastAsiaTheme="minorEastAsia" w:hAnsi="Georgia" w:cs="Times New Roman"/>
          <w:sz w:val="18"/>
          <w:szCs w:val="18"/>
          <w:rPrChange w:id="2858" w:author="Jackson Halpin" w:date="2025-06-11T14:21:00Z" w16du:dateUtc="2025-06-11T18:21:00Z">
            <w:rPr>
              <w:rFonts w:ascii="Times New Roman" w:eastAsiaTheme="minorEastAsia" w:hAnsi="Times New Roman" w:cs="Times New Roman"/>
            </w:rPr>
          </w:rPrChange>
        </w:rPr>
        <w:pPrChange w:id="2859" w:author="Jackson Halpin" w:date="2025-06-11T14:17:00Z" w16du:dateUtc="2025-06-11T18:17:00Z">
          <w:pPr>
            <w:spacing w:line="480" w:lineRule="auto"/>
            <w:jc w:val="both"/>
          </w:pPr>
        </w:pPrChange>
      </w:pPr>
      <w:r w:rsidRPr="00557BC1">
        <w:rPr>
          <w:rFonts w:ascii="Georgia" w:hAnsi="Georgia" w:cs="Times New Roman"/>
          <w:sz w:val="18"/>
          <w:szCs w:val="18"/>
          <w:rPrChange w:id="2860" w:author="Jackson Halpin" w:date="2025-06-11T14:21:00Z" w16du:dateUtc="2025-06-11T18:21:00Z">
            <w:rPr>
              <w:rFonts w:ascii="Times New Roman" w:hAnsi="Times New Roman" w:cs="Times New Roman"/>
            </w:rPr>
          </w:rPrChange>
        </w:rPr>
        <w:t xml:space="preserve">As described above, </w:t>
      </w:r>
      <w:r w:rsidR="009A2315" w:rsidRPr="00557BC1">
        <w:rPr>
          <w:rFonts w:ascii="Georgia" w:hAnsi="Georgia" w:cs="Times New Roman"/>
          <w:sz w:val="18"/>
          <w:szCs w:val="18"/>
          <w:rPrChange w:id="2861" w:author="Jackson Halpin" w:date="2025-06-11T14:21:00Z" w16du:dateUtc="2025-06-11T18:21:00Z">
            <w:rPr>
              <w:rFonts w:ascii="Times New Roman" w:hAnsi="Times New Roman" w:cs="Times New Roman"/>
            </w:rPr>
          </w:rPrChange>
        </w:rPr>
        <w:t>cells from each round of sorting</w:t>
      </w:r>
      <w:r w:rsidRPr="00557BC1">
        <w:rPr>
          <w:rFonts w:ascii="Georgia" w:hAnsi="Georgia" w:cs="Times New Roman"/>
          <w:sz w:val="18"/>
          <w:szCs w:val="18"/>
          <w:rPrChange w:id="2862" w:author="Jackson Halpin" w:date="2025-06-11T14:21:00Z" w16du:dateUtc="2025-06-11T18:21:00Z">
            <w:rPr>
              <w:rFonts w:ascii="Times New Roman" w:hAnsi="Times New Roman" w:cs="Times New Roman"/>
            </w:rPr>
          </w:rPrChange>
        </w:rPr>
        <w:t xml:space="preserve"> were grown overnight in LB containing 25 ug/mL chloramphenicol and 0.2% w/v glucose, rotating at 37 </w:t>
      </w:r>
      <w:r w:rsidRPr="00557BC1">
        <w:rPr>
          <w:rFonts w:ascii="Georgia" w:eastAsiaTheme="minorEastAsia" w:hAnsi="Georgia" w:cs="Times New Roman"/>
          <w:sz w:val="18"/>
          <w:szCs w:val="18"/>
          <w:rPrChange w:id="2863"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864" w:author="Jackson Halpin" w:date="2025-06-11T14:21:00Z" w16du:dateUtc="2025-06-11T18:21:00Z">
            <w:rPr>
              <w:rFonts w:ascii="Times New Roman" w:eastAsiaTheme="minorEastAsia" w:hAnsi="Times New Roman" w:cs="Times New Roman"/>
            </w:rPr>
          </w:rPrChange>
        </w:rPr>
        <w:t xml:space="preserve">C, then miniprepped (NEB Monarch). Samples collected on different days, or </w:t>
      </w:r>
      <w:r w:rsidR="009A2315" w:rsidRPr="00557BC1">
        <w:rPr>
          <w:rFonts w:ascii="Georgia" w:eastAsiaTheme="minorEastAsia" w:hAnsi="Georgia" w:cs="Times New Roman"/>
          <w:sz w:val="18"/>
          <w:szCs w:val="18"/>
          <w:rPrChange w:id="2865" w:author="Jackson Halpin" w:date="2025-06-11T14:21:00Z" w16du:dateUtc="2025-06-11T18:21:00Z">
            <w:rPr>
              <w:rFonts w:ascii="Times New Roman" w:eastAsiaTheme="minorEastAsia" w:hAnsi="Times New Roman" w:cs="Times New Roman"/>
            </w:rPr>
          </w:rPrChange>
        </w:rPr>
        <w:t xml:space="preserve">from sorts using </w:t>
      </w:r>
      <w:r w:rsidRPr="00557BC1">
        <w:rPr>
          <w:rFonts w:ascii="Georgia" w:eastAsiaTheme="minorEastAsia" w:hAnsi="Georgia" w:cs="Times New Roman"/>
          <w:sz w:val="18"/>
          <w:szCs w:val="18"/>
          <w:rPrChange w:id="2866" w:author="Jackson Halpin" w:date="2025-06-11T14:21:00Z" w16du:dateUtc="2025-06-11T18:21:00Z">
            <w:rPr>
              <w:rFonts w:ascii="Times New Roman" w:eastAsiaTheme="minorEastAsia" w:hAnsi="Times New Roman" w:cs="Times New Roman"/>
            </w:rPr>
          </w:rPrChange>
        </w:rPr>
        <w:t>different protein</w:t>
      </w:r>
      <w:r w:rsidR="009A2315" w:rsidRPr="00557BC1">
        <w:rPr>
          <w:rFonts w:ascii="Georgia" w:eastAsiaTheme="minorEastAsia" w:hAnsi="Georgia" w:cs="Times New Roman"/>
          <w:sz w:val="18"/>
          <w:szCs w:val="18"/>
          <w:rPrChange w:id="2867" w:author="Jackson Halpin" w:date="2025-06-11T14:21:00Z" w16du:dateUtc="2025-06-11T18:21:00Z">
            <w:rPr>
              <w:rFonts w:ascii="Times New Roman" w:eastAsiaTheme="minorEastAsia" w:hAnsi="Times New Roman" w:cs="Times New Roman"/>
            </w:rPr>
          </w:rPrChange>
        </w:rPr>
        <w:t xml:space="preserve"> target</w:t>
      </w:r>
      <w:r w:rsidRPr="00557BC1">
        <w:rPr>
          <w:rFonts w:ascii="Georgia" w:eastAsiaTheme="minorEastAsia" w:hAnsi="Georgia" w:cs="Times New Roman"/>
          <w:sz w:val="18"/>
          <w:szCs w:val="18"/>
          <w:rPrChange w:id="2868" w:author="Jackson Halpin" w:date="2025-06-11T14:21:00Z" w16du:dateUtc="2025-06-11T18:21:00Z">
            <w:rPr>
              <w:rFonts w:ascii="Times New Roman" w:eastAsiaTheme="minorEastAsia" w:hAnsi="Times New Roman" w:cs="Times New Roman"/>
            </w:rPr>
          </w:rPrChange>
        </w:rPr>
        <w:t xml:space="preserve">s (LC3B or LC3B LDS*) were assigned a unique index. We PCR amplified the variable region of the library with a forward primer containing the 5’ Illumina adaptor sequence (ol_JD806) and a corresponding reverse primer that contained one of 14 6-nucleotide (nt) index sequences for subsequent multiplexing and the 3’ Illumina adaptor sequence (ol_JD807-813, NGSi8-14); the amplicon preparation scheme and all primers are listed in </w:t>
      </w:r>
      <w:r w:rsidRPr="00557BC1">
        <w:rPr>
          <w:rFonts w:ascii="Georgia" w:eastAsiaTheme="minorEastAsia" w:hAnsi="Georgia" w:cs="Times New Roman"/>
          <w:sz w:val="18"/>
          <w:szCs w:val="18"/>
          <w:highlight w:val="yellow"/>
          <w:rPrChange w:id="2869" w:author="Jackson Halpin" w:date="2025-06-11T14:21:00Z" w16du:dateUtc="2025-06-11T18:21:00Z">
            <w:rPr>
              <w:rFonts w:ascii="Times New Roman" w:eastAsiaTheme="minorEastAsia" w:hAnsi="Times New Roman" w:cs="Times New Roman"/>
              <w:highlight w:val="yellow"/>
            </w:rPr>
          </w:rPrChange>
        </w:rPr>
        <w:t xml:space="preserve">Supplementary File </w:t>
      </w:r>
      <w:ins w:id="2870" w:author="Jennifer Kosmatka" w:date="2025-06-11T08:43:00Z" w16du:dateUtc="2025-06-11T12:43:00Z">
        <w:r w:rsidR="00D412A8" w:rsidRPr="00557BC1">
          <w:rPr>
            <w:rFonts w:ascii="Georgia" w:eastAsiaTheme="minorEastAsia" w:hAnsi="Georgia" w:cs="Times New Roman"/>
            <w:sz w:val="18"/>
            <w:szCs w:val="18"/>
            <w:highlight w:val="yellow"/>
            <w:rPrChange w:id="2871" w:author="Jackson Halpin" w:date="2025-06-11T14:21:00Z" w16du:dateUtc="2025-06-11T18:21:00Z">
              <w:rPr>
                <w:rFonts w:ascii="Times New Roman" w:eastAsiaTheme="minorEastAsia" w:hAnsi="Times New Roman" w:cs="Times New Roman"/>
                <w:highlight w:val="yellow"/>
              </w:rPr>
            </w:rPrChange>
          </w:rPr>
          <w:t>1</w:t>
        </w:r>
      </w:ins>
      <w:del w:id="2872" w:author="Jennifer Kosmatka" w:date="2025-06-11T08:43:00Z" w16du:dateUtc="2025-06-11T12:43:00Z">
        <w:r w:rsidRPr="00557BC1" w:rsidDel="00D412A8">
          <w:rPr>
            <w:rFonts w:ascii="Georgia" w:eastAsiaTheme="minorEastAsia" w:hAnsi="Georgia" w:cs="Times New Roman"/>
            <w:sz w:val="18"/>
            <w:szCs w:val="18"/>
            <w:highlight w:val="yellow"/>
            <w:rPrChange w:id="2873" w:author="Jackson Halpin" w:date="2025-06-11T14:21:00Z" w16du:dateUtc="2025-06-11T18:21:00Z">
              <w:rPr>
                <w:rFonts w:ascii="Times New Roman" w:eastAsiaTheme="minorEastAsia" w:hAnsi="Times New Roman" w:cs="Times New Roman"/>
                <w:highlight w:val="yellow"/>
              </w:rPr>
            </w:rPrChange>
          </w:rPr>
          <w:delText>X</w:delText>
        </w:r>
      </w:del>
      <w:r w:rsidRPr="00557BC1">
        <w:rPr>
          <w:rFonts w:ascii="Georgia" w:eastAsiaTheme="minorEastAsia" w:hAnsi="Georgia" w:cs="Times New Roman"/>
          <w:sz w:val="18"/>
          <w:szCs w:val="18"/>
          <w:rPrChange w:id="2874" w:author="Jackson Halpin" w:date="2025-06-11T14:21:00Z" w16du:dateUtc="2025-06-11T18:21:00Z">
            <w:rPr>
              <w:rFonts w:ascii="Times New Roman" w:eastAsiaTheme="minorEastAsia" w:hAnsi="Times New Roman" w:cs="Times New Roman"/>
            </w:rPr>
          </w:rPrChange>
        </w:rPr>
        <w:t xml:space="preserve">. Eleven cycles of amplification were performed using Phusion polymerase (NEB) with an annealing temperature of 68 </w:t>
      </w:r>
      <w:r w:rsidRPr="00557BC1">
        <w:rPr>
          <w:rFonts w:ascii="Georgia" w:eastAsiaTheme="minorEastAsia" w:hAnsi="Georgia" w:cs="Times New Roman"/>
          <w:sz w:val="18"/>
          <w:szCs w:val="18"/>
          <w:rPrChange w:id="2875"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876" w:author="Jackson Halpin" w:date="2025-06-11T14:21:00Z" w16du:dateUtc="2025-06-11T18:21:00Z">
            <w:rPr>
              <w:rFonts w:ascii="Times New Roman" w:eastAsiaTheme="minorEastAsia" w:hAnsi="Times New Roman" w:cs="Times New Roman"/>
            </w:rPr>
          </w:rPrChange>
        </w:rPr>
        <w:t xml:space="preserve">C and 1.25 </w:t>
      </w:r>
      <w:r w:rsidR="00D60439" w:rsidRPr="00557BC1">
        <w:rPr>
          <w:rFonts w:ascii="Georgia" w:hAnsi="Georgia" w:cs="Times New Roman"/>
          <w:sz w:val="18"/>
          <w:szCs w:val="18"/>
          <w:rPrChange w:id="2877" w:author="Jackson Halpin" w:date="2025-06-11T14:21:00Z" w16du:dateUtc="2025-06-11T18:21:00Z">
            <w:rPr>
              <w:rFonts w:ascii="Times New Roman" w:hAnsi="Times New Roman" w:cs="Times New Roman"/>
            </w:rPr>
          </w:rPrChange>
        </w:rPr>
        <w:t>µM</w:t>
      </w:r>
      <w:r w:rsidRPr="00557BC1">
        <w:rPr>
          <w:rFonts w:ascii="Georgia" w:eastAsiaTheme="minorEastAsia" w:hAnsi="Georgia" w:cs="Times New Roman"/>
          <w:sz w:val="18"/>
          <w:szCs w:val="18"/>
          <w:rPrChange w:id="2878" w:author="Jackson Halpin" w:date="2025-06-11T14:21:00Z" w16du:dateUtc="2025-06-11T18:21:00Z">
            <w:rPr>
              <w:rFonts w:ascii="Times New Roman" w:eastAsiaTheme="minorEastAsia" w:hAnsi="Times New Roman" w:cs="Times New Roman"/>
            </w:rPr>
          </w:rPrChange>
        </w:rPr>
        <w:t xml:space="preserve"> of the relevant primers. Two cycles of re-conditioning PCR with 1 </w:t>
      </w:r>
      <w:r w:rsidR="00D60439" w:rsidRPr="00557BC1">
        <w:rPr>
          <w:rFonts w:ascii="Georgia" w:hAnsi="Georgia" w:cs="Times New Roman"/>
          <w:sz w:val="18"/>
          <w:szCs w:val="18"/>
          <w:rPrChange w:id="2879" w:author="Jackson Halpin" w:date="2025-06-11T14:21:00Z" w16du:dateUtc="2025-06-11T18:21:00Z">
            <w:rPr>
              <w:rFonts w:ascii="Times New Roman" w:hAnsi="Times New Roman" w:cs="Times New Roman"/>
            </w:rPr>
          </w:rPrChange>
        </w:rPr>
        <w:t>µM</w:t>
      </w:r>
      <w:r w:rsidRPr="00557BC1">
        <w:rPr>
          <w:rFonts w:ascii="Georgia" w:eastAsiaTheme="minorEastAsia" w:hAnsi="Georgia" w:cs="Times New Roman"/>
          <w:sz w:val="18"/>
          <w:szCs w:val="18"/>
          <w:rPrChange w:id="2880" w:author="Jackson Halpin" w:date="2025-06-11T14:21:00Z" w16du:dateUtc="2025-06-11T18:21:00Z">
            <w:rPr>
              <w:rFonts w:ascii="Times New Roman" w:eastAsiaTheme="minorEastAsia" w:hAnsi="Times New Roman" w:cs="Times New Roman"/>
            </w:rPr>
          </w:rPrChange>
        </w:rPr>
        <w:t xml:space="preserve"> primers and an annealing temperature of 68 </w:t>
      </w:r>
      <w:r w:rsidRPr="00557BC1">
        <w:rPr>
          <w:rFonts w:ascii="Georgia" w:eastAsiaTheme="minorEastAsia" w:hAnsi="Georgia" w:cs="Times New Roman"/>
          <w:sz w:val="18"/>
          <w:szCs w:val="18"/>
          <w:rPrChange w:id="2881"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2882" w:author="Jackson Halpin" w:date="2025-06-11T14:21:00Z" w16du:dateUtc="2025-06-11T18:21:00Z">
            <w:rPr>
              <w:rFonts w:ascii="Times New Roman" w:eastAsiaTheme="minorEastAsia" w:hAnsi="Times New Roman" w:cs="Times New Roman"/>
            </w:rPr>
          </w:rPrChange>
        </w:rPr>
        <w:t xml:space="preserve">C were performed to eliminate potential heteroduplex formation. The resulting reactions were purified using a 0.85X/0.5X double-sided size selection with </w:t>
      </w:r>
      <w:proofErr w:type="spellStart"/>
      <w:r w:rsidRPr="00557BC1">
        <w:rPr>
          <w:rFonts w:ascii="Georgia" w:eastAsiaTheme="minorEastAsia" w:hAnsi="Georgia" w:cs="Times New Roman"/>
          <w:sz w:val="18"/>
          <w:szCs w:val="18"/>
          <w:rPrChange w:id="2883" w:author="Jackson Halpin" w:date="2025-06-11T14:21:00Z" w16du:dateUtc="2025-06-11T18:21:00Z">
            <w:rPr>
              <w:rFonts w:ascii="Times New Roman" w:eastAsiaTheme="minorEastAsia" w:hAnsi="Times New Roman" w:cs="Times New Roman"/>
            </w:rPr>
          </w:rPrChange>
        </w:rPr>
        <w:t>AMPure</w:t>
      </w:r>
      <w:proofErr w:type="spellEnd"/>
      <w:r w:rsidRPr="00557BC1">
        <w:rPr>
          <w:rFonts w:ascii="Georgia" w:eastAsiaTheme="minorEastAsia" w:hAnsi="Georgia" w:cs="Times New Roman"/>
          <w:sz w:val="18"/>
          <w:szCs w:val="18"/>
          <w:rPrChange w:id="2884" w:author="Jackson Halpin" w:date="2025-06-11T14:21:00Z" w16du:dateUtc="2025-06-11T18:21:00Z">
            <w:rPr>
              <w:rFonts w:ascii="Times New Roman" w:eastAsiaTheme="minorEastAsia" w:hAnsi="Times New Roman" w:cs="Times New Roman"/>
            </w:rPr>
          </w:rPrChange>
        </w:rPr>
        <w:t xml:space="preserve"> XP beads (Beckman Coulter)</w:t>
      </w:r>
      <w:r w:rsidR="005A0F65" w:rsidRPr="00557BC1">
        <w:rPr>
          <w:rFonts w:ascii="Georgia" w:eastAsiaTheme="minorEastAsia" w:hAnsi="Georgia" w:cs="Times New Roman"/>
          <w:sz w:val="18"/>
          <w:szCs w:val="18"/>
          <w:rPrChange w:id="2885" w:author="Jackson Halpin" w:date="2025-06-11T14:21:00Z" w16du:dateUtc="2025-06-11T18:21:00Z">
            <w:rPr>
              <w:rFonts w:ascii="Times New Roman" w:eastAsiaTheme="minorEastAsia" w:hAnsi="Times New Roman" w:cs="Times New Roman"/>
            </w:rPr>
          </w:rPrChange>
        </w:rPr>
        <w:t xml:space="preserve"> and </w:t>
      </w:r>
      <w:r w:rsidRPr="00557BC1">
        <w:rPr>
          <w:rFonts w:ascii="Georgia" w:eastAsiaTheme="minorEastAsia" w:hAnsi="Georgia" w:cs="Times New Roman"/>
          <w:sz w:val="18"/>
          <w:szCs w:val="18"/>
          <w:rPrChange w:id="2886" w:author="Jackson Halpin" w:date="2025-06-11T14:21:00Z" w16du:dateUtc="2025-06-11T18:21:00Z">
            <w:rPr>
              <w:rFonts w:ascii="Times New Roman" w:eastAsiaTheme="minorEastAsia" w:hAnsi="Times New Roman" w:cs="Times New Roman"/>
            </w:rPr>
          </w:rPrChange>
        </w:rPr>
        <w:t xml:space="preserve">eluted in 11 </w:t>
      </w:r>
      <w:proofErr w:type="spellStart"/>
      <w:r w:rsidRPr="00557BC1">
        <w:rPr>
          <w:rFonts w:ascii="Georgia" w:eastAsiaTheme="minorEastAsia" w:hAnsi="Georgia" w:cs="Times New Roman"/>
          <w:sz w:val="18"/>
          <w:szCs w:val="18"/>
          <w:rPrChange w:id="2887" w:author="Jackson Halpin" w:date="2025-06-11T14:21:00Z" w16du:dateUtc="2025-06-11T18:21:00Z">
            <w:rPr>
              <w:rFonts w:ascii="Times New Roman" w:eastAsiaTheme="minorEastAsia" w:hAnsi="Times New Roman" w:cs="Times New Roman"/>
            </w:rPr>
          </w:rPrChange>
        </w:rPr>
        <w:t>uL</w:t>
      </w:r>
      <w:proofErr w:type="spellEnd"/>
      <w:r w:rsidRPr="00557BC1">
        <w:rPr>
          <w:rFonts w:ascii="Georgia" w:eastAsiaTheme="minorEastAsia" w:hAnsi="Georgia" w:cs="Times New Roman"/>
          <w:sz w:val="18"/>
          <w:szCs w:val="18"/>
          <w:rPrChange w:id="2888" w:author="Jackson Halpin" w:date="2025-06-11T14:21:00Z" w16du:dateUtc="2025-06-11T18:21:00Z">
            <w:rPr>
              <w:rFonts w:ascii="Times New Roman" w:eastAsiaTheme="minorEastAsia" w:hAnsi="Times New Roman" w:cs="Times New Roman"/>
            </w:rPr>
          </w:rPrChange>
        </w:rPr>
        <w:t xml:space="preserve"> of 10 mM </w:t>
      </w:r>
      <w:proofErr w:type="spellStart"/>
      <w:r w:rsidRPr="00557BC1">
        <w:rPr>
          <w:rFonts w:ascii="Georgia" w:eastAsiaTheme="minorEastAsia" w:hAnsi="Georgia" w:cs="Times New Roman"/>
          <w:sz w:val="18"/>
          <w:szCs w:val="18"/>
          <w:rPrChange w:id="2889" w:author="Jackson Halpin" w:date="2025-06-11T14:21:00Z" w16du:dateUtc="2025-06-11T18:21:00Z">
            <w:rPr>
              <w:rFonts w:ascii="Times New Roman" w:eastAsiaTheme="minorEastAsia" w:hAnsi="Times New Roman" w:cs="Times New Roman"/>
            </w:rPr>
          </w:rPrChange>
        </w:rPr>
        <w:t>UltraPure</w:t>
      </w:r>
      <w:proofErr w:type="spellEnd"/>
      <w:r w:rsidRPr="00557BC1">
        <w:rPr>
          <w:rFonts w:ascii="Georgia" w:eastAsiaTheme="minorEastAsia" w:hAnsi="Georgia" w:cs="Times New Roman"/>
          <w:sz w:val="18"/>
          <w:szCs w:val="18"/>
          <w:rPrChange w:id="2890" w:author="Jackson Halpin" w:date="2025-06-11T14:21:00Z" w16du:dateUtc="2025-06-11T18:21:00Z">
            <w:rPr>
              <w:rFonts w:ascii="Times New Roman" w:eastAsiaTheme="minorEastAsia" w:hAnsi="Times New Roman" w:cs="Times New Roman"/>
            </w:rPr>
          </w:rPrChange>
        </w:rPr>
        <w:t xml:space="preserve"> Tris pH 8. The DNA concentration for each sort was measured </w:t>
      </w:r>
      <w:ins w:id="2891" w:author="Jennifer Kosmatka" w:date="2025-06-09T17:41:00Z" w16du:dateUtc="2025-06-09T21:41:00Z">
        <w:r w:rsidR="00D02715" w:rsidRPr="00557BC1">
          <w:rPr>
            <w:rFonts w:ascii="Georgia" w:eastAsiaTheme="minorEastAsia" w:hAnsi="Georgia" w:cs="Times New Roman"/>
            <w:sz w:val="18"/>
            <w:szCs w:val="18"/>
            <w:rPrChange w:id="2892" w:author="Jackson Halpin" w:date="2025-06-11T14:21:00Z" w16du:dateUtc="2025-06-11T18:21:00Z">
              <w:rPr>
                <w:rFonts w:ascii="Times New Roman" w:eastAsiaTheme="minorEastAsia" w:hAnsi="Times New Roman" w:cs="Times New Roman"/>
              </w:rPr>
            </w:rPrChange>
          </w:rPr>
          <w:t xml:space="preserve">and the quality and size of the DNA amplicons was </w:t>
        </w:r>
        <w:r w:rsidR="00D02715" w:rsidRPr="00557BC1">
          <w:rPr>
            <w:rFonts w:ascii="Georgia" w:eastAsiaTheme="minorEastAsia" w:hAnsi="Georgia" w:cs="Times New Roman"/>
            <w:sz w:val="18"/>
            <w:szCs w:val="18"/>
            <w:rPrChange w:id="2893" w:author="Jackson Halpin" w:date="2025-06-11T14:21:00Z" w16du:dateUtc="2025-06-11T18:21:00Z">
              <w:rPr>
                <w:rFonts w:ascii="Times New Roman" w:eastAsiaTheme="minorEastAsia" w:hAnsi="Times New Roman" w:cs="Times New Roman"/>
              </w:rPr>
            </w:rPrChange>
          </w:rPr>
          <w:lastRenderedPageBreak/>
          <w:t xml:space="preserve">assessed using the Bioanalyzer. </w:t>
        </w:r>
        <w:commentRangeStart w:id="2894"/>
        <w:commentRangeEnd w:id="2894"/>
        <w:r w:rsidR="00D02715" w:rsidRPr="00557BC1">
          <w:rPr>
            <w:rStyle w:val="CommentReference"/>
            <w:rFonts w:ascii="Georgia" w:hAnsi="Georgia"/>
            <w:sz w:val="10"/>
            <w:szCs w:val="10"/>
            <w:rPrChange w:id="2895" w:author="Jackson Halpin" w:date="2025-06-11T14:21:00Z" w16du:dateUtc="2025-06-11T18:21:00Z">
              <w:rPr>
                <w:rStyle w:val="CommentReference"/>
              </w:rPr>
            </w:rPrChange>
          </w:rPr>
          <w:commentReference w:id="2894"/>
        </w:r>
      </w:ins>
      <w:del w:id="2896" w:author="Jennifer Kosmatka" w:date="2025-06-09T17:42:00Z" w16du:dateUtc="2025-06-09T21:42:00Z">
        <w:r w:rsidRPr="00557BC1" w:rsidDel="00D02715">
          <w:rPr>
            <w:rFonts w:ascii="Georgia" w:eastAsiaTheme="minorEastAsia" w:hAnsi="Georgia" w:cs="Times New Roman"/>
            <w:sz w:val="18"/>
            <w:szCs w:val="18"/>
            <w:rPrChange w:id="2897" w:author="Jackson Halpin" w:date="2025-06-11T14:21:00Z" w16du:dateUtc="2025-06-11T18:21:00Z">
              <w:rPr>
                <w:rFonts w:ascii="Times New Roman" w:eastAsiaTheme="minorEastAsia" w:hAnsi="Times New Roman" w:cs="Times New Roman"/>
              </w:rPr>
            </w:rPrChange>
          </w:rPr>
          <w:delText>and the</w:delText>
        </w:r>
      </w:del>
      <w:ins w:id="2898" w:author="Jennifer Kosmatka" w:date="2025-06-09T17:42:00Z" w16du:dateUtc="2025-06-09T21:42:00Z">
        <w:r w:rsidR="00D02715" w:rsidRPr="00557BC1">
          <w:rPr>
            <w:rFonts w:ascii="Georgia" w:eastAsiaTheme="minorEastAsia" w:hAnsi="Georgia" w:cs="Times New Roman"/>
            <w:sz w:val="18"/>
            <w:szCs w:val="18"/>
            <w:rPrChange w:id="2899" w:author="Jackson Halpin" w:date="2025-06-11T14:21:00Z" w16du:dateUtc="2025-06-11T18:21:00Z">
              <w:rPr>
                <w:rFonts w:ascii="Times New Roman" w:eastAsiaTheme="minorEastAsia" w:hAnsi="Times New Roman" w:cs="Times New Roman"/>
              </w:rPr>
            </w:rPrChange>
          </w:rPr>
          <w:t>The</w:t>
        </w:r>
      </w:ins>
      <w:r w:rsidRPr="00557BC1">
        <w:rPr>
          <w:rFonts w:ascii="Georgia" w:eastAsiaTheme="minorEastAsia" w:hAnsi="Georgia" w:cs="Times New Roman"/>
          <w:sz w:val="18"/>
          <w:szCs w:val="18"/>
          <w:rPrChange w:id="2900" w:author="Jackson Halpin" w:date="2025-06-11T14:21:00Z" w16du:dateUtc="2025-06-11T18:21:00Z">
            <w:rPr>
              <w:rFonts w:ascii="Times New Roman" w:eastAsiaTheme="minorEastAsia" w:hAnsi="Times New Roman" w:cs="Times New Roman"/>
            </w:rPr>
          </w:rPrChange>
        </w:rPr>
        <w:t xml:space="preserve"> individual samples were combined </w:t>
      </w:r>
      <w:r w:rsidR="005A0F65" w:rsidRPr="00557BC1">
        <w:rPr>
          <w:rFonts w:ascii="Georgia" w:eastAsiaTheme="minorEastAsia" w:hAnsi="Georgia" w:cs="Times New Roman"/>
          <w:sz w:val="18"/>
          <w:szCs w:val="18"/>
          <w:rPrChange w:id="2901" w:author="Jackson Halpin" w:date="2025-06-11T14:21:00Z" w16du:dateUtc="2025-06-11T18:21:00Z">
            <w:rPr>
              <w:rFonts w:ascii="Times New Roman" w:eastAsiaTheme="minorEastAsia" w:hAnsi="Times New Roman" w:cs="Times New Roman"/>
            </w:rPr>
          </w:rPrChange>
        </w:rPr>
        <w:t>such that</w:t>
      </w:r>
      <w:r w:rsidRPr="00557BC1">
        <w:rPr>
          <w:rFonts w:ascii="Georgia" w:eastAsiaTheme="minorEastAsia" w:hAnsi="Georgia" w:cs="Times New Roman"/>
          <w:sz w:val="18"/>
          <w:szCs w:val="18"/>
          <w:rPrChange w:id="2902" w:author="Jackson Halpin" w:date="2025-06-11T14:21:00Z" w16du:dateUtc="2025-06-11T18:21:00Z">
            <w:rPr>
              <w:rFonts w:ascii="Times New Roman" w:eastAsiaTheme="minorEastAsia" w:hAnsi="Times New Roman" w:cs="Times New Roman"/>
            </w:rPr>
          </w:rPrChange>
        </w:rPr>
        <w:t xml:space="preserve"> the multiplexed sample included 14 pools distinguished by </w:t>
      </w:r>
      <w:r w:rsidR="005A0F65" w:rsidRPr="00557BC1">
        <w:rPr>
          <w:rFonts w:ascii="Georgia" w:eastAsiaTheme="minorEastAsia" w:hAnsi="Georgia" w:cs="Times New Roman"/>
          <w:sz w:val="18"/>
          <w:szCs w:val="18"/>
          <w:rPrChange w:id="2903" w:author="Jackson Halpin" w:date="2025-06-11T14:21:00Z" w16du:dateUtc="2025-06-11T18:21:00Z">
            <w:rPr>
              <w:rFonts w:ascii="Times New Roman" w:eastAsiaTheme="minorEastAsia" w:hAnsi="Times New Roman" w:cs="Times New Roman"/>
            </w:rPr>
          </w:rPrChange>
        </w:rPr>
        <w:t xml:space="preserve">an </w:t>
      </w:r>
      <w:r w:rsidRPr="00557BC1">
        <w:rPr>
          <w:rFonts w:ascii="Georgia" w:eastAsiaTheme="minorEastAsia" w:hAnsi="Georgia" w:cs="Times New Roman"/>
          <w:sz w:val="18"/>
          <w:szCs w:val="18"/>
          <w:rPrChange w:id="2904" w:author="Jackson Halpin" w:date="2025-06-11T14:21:00Z" w16du:dateUtc="2025-06-11T18:21:00Z">
            <w:rPr>
              <w:rFonts w:ascii="Times New Roman" w:eastAsiaTheme="minorEastAsia" w:hAnsi="Times New Roman" w:cs="Times New Roman"/>
            </w:rPr>
          </w:rPrChange>
        </w:rPr>
        <w:t xml:space="preserve">index that corresponded to cells collected at the same 1.68 </w:t>
      </w:r>
      <w:r w:rsidR="00D60439" w:rsidRPr="00557BC1">
        <w:rPr>
          <w:rFonts w:ascii="Georgia" w:hAnsi="Georgia" w:cs="Times New Roman"/>
          <w:sz w:val="18"/>
          <w:szCs w:val="18"/>
          <w:rPrChange w:id="2905" w:author="Jackson Halpin" w:date="2025-06-11T14:21:00Z" w16du:dateUtc="2025-06-11T18:21:00Z">
            <w:rPr>
              <w:rFonts w:ascii="Times New Roman" w:hAnsi="Times New Roman" w:cs="Times New Roman"/>
            </w:rPr>
          </w:rPrChange>
        </w:rPr>
        <w:t>µM</w:t>
      </w:r>
      <w:r w:rsidRPr="00557BC1">
        <w:rPr>
          <w:rFonts w:ascii="Georgia" w:eastAsiaTheme="minorEastAsia" w:hAnsi="Georgia" w:cs="Times New Roman"/>
          <w:sz w:val="18"/>
          <w:szCs w:val="18"/>
          <w:rPrChange w:id="2906" w:author="Jackson Halpin" w:date="2025-06-11T14:21:00Z" w16du:dateUtc="2025-06-11T18:21:00Z">
            <w:rPr>
              <w:rFonts w:ascii="Times New Roman" w:eastAsiaTheme="minorEastAsia" w:hAnsi="Times New Roman" w:cs="Times New Roman"/>
            </w:rPr>
          </w:rPrChange>
        </w:rPr>
        <w:t xml:space="preserve"> LC3B or LC3B LDS* concentration in each consecutive sort. </w:t>
      </w:r>
      <w:commentRangeStart w:id="2907"/>
      <w:del w:id="2908" w:author="Jennifer Kosmatka" w:date="2025-06-09T17:42:00Z" w16du:dateUtc="2025-06-09T21:42:00Z">
        <w:r w:rsidRPr="00557BC1" w:rsidDel="00D02715">
          <w:rPr>
            <w:rFonts w:ascii="Georgia" w:eastAsiaTheme="minorEastAsia" w:hAnsi="Georgia" w:cs="Times New Roman"/>
            <w:sz w:val="18"/>
            <w:szCs w:val="18"/>
            <w:rPrChange w:id="2909" w:author="Jackson Halpin" w:date="2025-06-11T14:21:00Z" w16du:dateUtc="2025-06-11T18:21:00Z">
              <w:rPr>
                <w:rFonts w:ascii="Times New Roman" w:eastAsiaTheme="minorEastAsia" w:hAnsi="Times New Roman" w:cs="Times New Roman"/>
              </w:rPr>
            </w:rPrChange>
          </w:rPr>
          <w:delText xml:space="preserve">For each sort sequenced, the quality and size of the DNA amplicons was assessed using the Bioanalyzer. </w:delText>
        </w:r>
        <w:commentRangeEnd w:id="2907"/>
        <w:r w:rsidR="005A0F65" w:rsidRPr="00557BC1" w:rsidDel="00D02715">
          <w:rPr>
            <w:rStyle w:val="CommentReference"/>
            <w:rFonts w:ascii="Georgia" w:hAnsi="Georgia"/>
            <w:sz w:val="10"/>
            <w:szCs w:val="10"/>
            <w:rPrChange w:id="2910" w:author="Jackson Halpin" w:date="2025-06-11T14:21:00Z" w16du:dateUtc="2025-06-11T18:21:00Z">
              <w:rPr>
                <w:rStyle w:val="CommentReference"/>
              </w:rPr>
            </w:rPrChange>
          </w:rPr>
          <w:commentReference w:id="2907"/>
        </w:r>
      </w:del>
      <w:r w:rsidRPr="00557BC1">
        <w:rPr>
          <w:rFonts w:ascii="Georgia" w:eastAsiaTheme="minorEastAsia" w:hAnsi="Georgia" w:cs="Times New Roman"/>
          <w:sz w:val="18"/>
          <w:szCs w:val="18"/>
          <w:rPrChange w:id="2911" w:author="Jackson Halpin" w:date="2025-06-11T14:21:00Z" w16du:dateUtc="2025-06-11T18:21:00Z">
            <w:rPr>
              <w:rFonts w:ascii="Times New Roman" w:eastAsiaTheme="minorEastAsia" w:hAnsi="Times New Roman" w:cs="Times New Roman"/>
            </w:rPr>
          </w:rPrChange>
        </w:rPr>
        <w:t xml:space="preserve">The multiplexed sample was submitted for sequencing on the Illumina NextSeq500 using 150 nt paired-end reads </w:t>
      </w:r>
      <w:r w:rsidR="005A0F65" w:rsidRPr="00557BC1">
        <w:rPr>
          <w:rFonts w:ascii="Georgia" w:eastAsiaTheme="minorEastAsia" w:hAnsi="Georgia" w:cs="Times New Roman"/>
          <w:sz w:val="18"/>
          <w:szCs w:val="18"/>
          <w:rPrChange w:id="2912" w:author="Jackson Halpin" w:date="2025-06-11T14:21:00Z" w16du:dateUtc="2025-06-11T18:21:00Z">
            <w:rPr>
              <w:rFonts w:ascii="Times New Roman" w:eastAsiaTheme="minorEastAsia" w:hAnsi="Times New Roman" w:cs="Times New Roman"/>
            </w:rPr>
          </w:rPrChange>
        </w:rPr>
        <w:t>and custom-</w:t>
      </w:r>
      <w:r w:rsidRPr="00557BC1">
        <w:rPr>
          <w:rFonts w:ascii="Georgia" w:eastAsiaTheme="minorEastAsia" w:hAnsi="Georgia" w:cs="Times New Roman"/>
          <w:sz w:val="18"/>
          <w:szCs w:val="18"/>
          <w:rPrChange w:id="2913" w:author="Jackson Halpin" w:date="2025-06-11T14:21:00Z" w16du:dateUtc="2025-06-11T18:21:00Z">
            <w:rPr>
              <w:rFonts w:ascii="Times New Roman" w:eastAsiaTheme="minorEastAsia" w:hAnsi="Times New Roman" w:cs="Times New Roman"/>
            </w:rPr>
          </w:rPrChange>
        </w:rPr>
        <w:t xml:space="preserve">designed sequencing primers (ol_JD814-6). Supplementary file </w:t>
      </w:r>
      <w:ins w:id="2914" w:author="Jennifer Kosmatka" w:date="2025-06-11T08:46:00Z" w16du:dateUtc="2025-06-11T12:46:00Z">
        <w:r w:rsidR="00D412A8" w:rsidRPr="00557BC1">
          <w:rPr>
            <w:rFonts w:ascii="Georgia" w:eastAsiaTheme="minorEastAsia" w:hAnsi="Georgia" w:cs="Times New Roman"/>
            <w:sz w:val="18"/>
            <w:szCs w:val="18"/>
            <w:highlight w:val="yellow"/>
            <w:rPrChange w:id="2915" w:author="Jackson Halpin" w:date="2025-06-11T14:21:00Z" w16du:dateUtc="2025-06-11T18:21:00Z">
              <w:rPr>
                <w:rFonts w:ascii="Times New Roman" w:eastAsiaTheme="minorEastAsia" w:hAnsi="Times New Roman" w:cs="Times New Roman"/>
                <w:highlight w:val="yellow"/>
              </w:rPr>
            </w:rPrChange>
          </w:rPr>
          <w:t>1</w:t>
        </w:r>
      </w:ins>
      <w:del w:id="2916" w:author="Jennifer Kosmatka" w:date="2025-06-11T08:46:00Z" w16du:dateUtc="2025-06-11T12:46:00Z">
        <w:r w:rsidRPr="00557BC1" w:rsidDel="00D412A8">
          <w:rPr>
            <w:rFonts w:ascii="Georgia" w:eastAsiaTheme="minorEastAsia" w:hAnsi="Georgia" w:cs="Times New Roman"/>
            <w:sz w:val="18"/>
            <w:szCs w:val="18"/>
            <w:highlight w:val="yellow"/>
            <w:rPrChange w:id="2917" w:author="Jackson Halpin" w:date="2025-06-11T14:21:00Z" w16du:dateUtc="2025-06-11T18:21:00Z">
              <w:rPr>
                <w:rFonts w:ascii="Times New Roman" w:eastAsiaTheme="minorEastAsia" w:hAnsi="Times New Roman" w:cs="Times New Roman"/>
                <w:highlight w:val="yellow"/>
              </w:rPr>
            </w:rPrChange>
          </w:rPr>
          <w:delText>X</w:delText>
        </w:r>
      </w:del>
      <w:r w:rsidRPr="00557BC1">
        <w:rPr>
          <w:rFonts w:ascii="Georgia" w:eastAsiaTheme="minorEastAsia" w:hAnsi="Georgia" w:cs="Times New Roman"/>
          <w:sz w:val="18"/>
          <w:szCs w:val="18"/>
          <w:rPrChange w:id="2918" w:author="Jackson Halpin" w:date="2025-06-11T14:21:00Z" w16du:dateUtc="2025-06-11T18:21:00Z">
            <w:rPr>
              <w:rFonts w:ascii="Times New Roman" w:eastAsiaTheme="minorEastAsia" w:hAnsi="Times New Roman" w:cs="Times New Roman"/>
            </w:rPr>
          </w:rPrChange>
        </w:rPr>
        <w:t xml:space="preserve"> provides an overview of the procedures used to (1) label the individual samples with an index indicating the sort of origin, (2) prepare the library for sequencing, (3) sequence with custom Illumina primers</w:t>
      </w:r>
      <w:ins w:id="2919" w:author="Jennifer Kosmatka" w:date="2025-05-31T11:34:00Z" w16du:dateUtc="2025-05-31T15:34:00Z">
        <w:r w:rsidR="00C53F0D" w:rsidRPr="00557BC1">
          <w:rPr>
            <w:rFonts w:ascii="Georgia" w:eastAsiaTheme="minorEastAsia" w:hAnsi="Georgia" w:cs="Times New Roman"/>
            <w:sz w:val="18"/>
            <w:szCs w:val="18"/>
            <w:rPrChange w:id="2920" w:author="Jackson Halpin" w:date="2025-06-11T14:21:00Z" w16du:dateUtc="2025-06-11T18:21:00Z">
              <w:rPr>
                <w:rFonts w:ascii="Times New Roman" w:eastAsiaTheme="minorEastAsia" w:hAnsi="Times New Roman" w:cs="Times New Roman"/>
              </w:rPr>
            </w:rPrChange>
          </w:rPr>
          <w:t xml:space="preserve">. </w:t>
        </w:r>
      </w:ins>
      <w:del w:id="2921" w:author="Jennifer Kosmatka" w:date="2025-05-31T11:34:00Z" w16du:dateUtc="2025-05-31T15:34:00Z">
        <w:r w:rsidRPr="00557BC1" w:rsidDel="00C53F0D">
          <w:rPr>
            <w:rFonts w:ascii="Georgia" w:eastAsiaTheme="minorEastAsia" w:hAnsi="Georgia" w:cs="Times New Roman"/>
            <w:sz w:val="18"/>
            <w:szCs w:val="18"/>
            <w:rPrChange w:id="2922" w:author="Jackson Halpin" w:date="2025-06-11T14:21:00Z" w16du:dateUtc="2025-06-11T18:21:00Z">
              <w:rPr>
                <w:rFonts w:ascii="Times New Roman" w:eastAsiaTheme="minorEastAsia" w:hAnsi="Times New Roman" w:cs="Times New Roman"/>
              </w:rPr>
            </w:rPrChange>
          </w:rPr>
          <w:delText xml:space="preserve">, and (4) </w:delText>
        </w:r>
        <w:commentRangeStart w:id="2923"/>
        <w:r w:rsidRPr="00557BC1" w:rsidDel="00C53F0D">
          <w:rPr>
            <w:rFonts w:ascii="Georgia" w:eastAsiaTheme="minorEastAsia" w:hAnsi="Georgia" w:cs="Times New Roman"/>
            <w:sz w:val="18"/>
            <w:szCs w:val="18"/>
            <w:rPrChange w:id="2924" w:author="Jackson Halpin" w:date="2025-06-11T14:21:00Z" w16du:dateUtc="2025-06-11T18:21:00Z">
              <w:rPr>
                <w:rFonts w:ascii="Times New Roman" w:eastAsiaTheme="minorEastAsia" w:hAnsi="Times New Roman" w:cs="Times New Roman"/>
              </w:rPr>
            </w:rPrChange>
          </w:rPr>
          <w:delText>describe the read allocation for each sort given the anticipated library size</w:delText>
        </w:r>
        <w:commentRangeEnd w:id="2923"/>
        <w:r w:rsidR="005A0F65" w:rsidRPr="00557BC1" w:rsidDel="00C53F0D">
          <w:rPr>
            <w:rStyle w:val="CommentReference"/>
            <w:rFonts w:ascii="Georgia" w:hAnsi="Georgia"/>
            <w:sz w:val="10"/>
            <w:szCs w:val="10"/>
            <w:rPrChange w:id="2925" w:author="Jackson Halpin" w:date="2025-06-11T14:21:00Z" w16du:dateUtc="2025-06-11T18:21:00Z">
              <w:rPr>
                <w:rStyle w:val="CommentReference"/>
              </w:rPr>
            </w:rPrChange>
          </w:rPr>
          <w:commentReference w:id="2923"/>
        </w:r>
        <w:r w:rsidRPr="00557BC1" w:rsidDel="00C53F0D">
          <w:rPr>
            <w:rFonts w:ascii="Georgia" w:eastAsiaTheme="minorEastAsia" w:hAnsi="Georgia" w:cs="Times New Roman"/>
            <w:sz w:val="18"/>
            <w:szCs w:val="18"/>
            <w:rPrChange w:id="2926" w:author="Jackson Halpin" w:date="2025-06-11T14:21:00Z" w16du:dateUtc="2025-06-11T18:21:00Z">
              <w:rPr>
                <w:rFonts w:ascii="Times New Roman" w:eastAsiaTheme="minorEastAsia" w:hAnsi="Times New Roman" w:cs="Times New Roman"/>
              </w:rPr>
            </w:rPrChange>
          </w:rPr>
          <w:delText xml:space="preserve">. </w:delText>
        </w:r>
      </w:del>
      <w:r w:rsidRPr="00557BC1">
        <w:rPr>
          <w:rFonts w:ascii="Georgia" w:eastAsiaTheme="minorEastAsia" w:hAnsi="Georgia" w:cs="Times New Roman"/>
          <w:sz w:val="18"/>
          <w:szCs w:val="18"/>
          <w:rPrChange w:id="2927" w:author="Jackson Halpin" w:date="2025-06-11T14:21:00Z" w16du:dateUtc="2025-06-11T18:21:00Z">
            <w:rPr>
              <w:rFonts w:ascii="Times New Roman" w:eastAsiaTheme="minorEastAsia" w:hAnsi="Times New Roman" w:cs="Times New Roman"/>
            </w:rPr>
          </w:rPrChange>
        </w:rPr>
        <w:t>Index and primer sequences are listed for each sample.</w:t>
      </w:r>
    </w:p>
    <w:p w14:paraId="2088EA5A" w14:textId="77777777" w:rsidR="00705B2C" w:rsidRPr="00557BC1" w:rsidRDefault="00705B2C" w:rsidP="00557BC1">
      <w:pPr>
        <w:rPr>
          <w:rFonts w:ascii="Georgia" w:hAnsi="Georgia" w:cs="Times New Roman"/>
          <w:b/>
          <w:bCs/>
          <w:sz w:val="18"/>
          <w:szCs w:val="18"/>
          <w:rPrChange w:id="2928" w:author="Jackson Halpin" w:date="2025-06-11T14:21:00Z" w16du:dateUtc="2025-06-11T18:21:00Z">
            <w:rPr>
              <w:rFonts w:ascii="Times New Roman" w:hAnsi="Times New Roman" w:cs="Times New Roman"/>
              <w:b/>
              <w:bCs/>
            </w:rPr>
          </w:rPrChange>
        </w:rPr>
        <w:pPrChange w:id="2929" w:author="Jackson Halpin" w:date="2025-06-11T14:17:00Z" w16du:dateUtc="2025-06-11T18:17:00Z">
          <w:pPr>
            <w:spacing w:line="480" w:lineRule="auto"/>
          </w:pPr>
        </w:pPrChange>
      </w:pPr>
    </w:p>
    <w:p w14:paraId="3F934162" w14:textId="77777777" w:rsidR="00705B2C" w:rsidRPr="00557BC1" w:rsidRDefault="00705B2C" w:rsidP="00557BC1">
      <w:pPr>
        <w:jc w:val="both"/>
        <w:rPr>
          <w:rFonts w:ascii="Georgia" w:hAnsi="Georgia" w:cs="Times New Roman"/>
          <w:b/>
          <w:bCs/>
          <w:sz w:val="18"/>
          <w:szCs w:val="18"/>
          <w:rPrChange w:id="2930" w:author="Jackson Halpin" w:date="2025-06-11T14:21:00Z" w16du:dateUtc="2025-06-11T18:21:00Z">
            <w:rPr>
              <w:rFonts w:ascii="Times New Roman" w:hAnsi="Times New Roman" w:cs="Times New Roman"/>
              <w:b/>
              <w:bCs/>
            </w:rPr>
          </w:rPrChange>
        </w:rPr>
        <w:pPrChange w:id="2931" w:author="Jackson Halpin" w:date="2025-06-11T14:17:00Z" w16du:dateUtc="2025-06-11T18:17:00Z">
          <w:pPr>
            <w:spacing w:line="480" w:lineRule="auto"/>
            <w:jc w:val="both"/>
          </w:pPr>
        </w:pPrChange>
      </w:pPr>
      <w:r w:rsidRPr="00557BC1">
        <w:rPr>
          <w:rFonts w:ascii="Georgia" w:hAnsi="Georgia" w:cs="Times New Roman"/>
          <w:b/>
          <w:bCs/>
          <w:sz w:val="18"/>
          <w:szCs w:val="18"/>
          <w:rPrChange w:id="2932" w:author="Jackson Halpin" w:date="2025-06-11T14:21:00Z" w16du:dateUtc="2025-06-11T18:21:00Z">
            <w:rPr>
              <w:rFonts w:ascii="Times New Roman" w:hAnsi="Times New Roman" w:cs="Times New Roman"/>
              <w:b/>
              <w:bCs/>
            </w:rPr>
          </w:rPrChange>
        </w:rPr>
        <w:t>NGS Data Processing and Analysis</w:t>
      </w:r>
    </w:p>
    <w:p w14:paraId="0F401968" w14:textId="34DD2743" w:rsidR="00705B2C" w:rsidRPr="00557BC1" w:rsidRDefault="005A0F65" w:rsidP="00557BC1">
      <w:pPr>
        <w:jc w:val="both"/>
        <w:rPr>
          <w:rFonts w:ascii="Georgia" w:eastAsiaTheme="minorEastAsia" w:hAnsi="Georgia" w:cs="Times New Roman"/>
          <w:sz w:val="18"/>
          <w:szCs w:val="18"/>
          <w:rPrChange w:id="2933" w:author="Jackson Halpin" w:date="2025-06-11T14:21:00Z" w16du:dateUtc="2025-06-11T18:21:00Z">
            <w:rPr>
              <w:rFonts w:ascii="Times New Roman" w:eastAsiaTheme="minorEastAsia" w:hAnsi="Times New Roman" w:cs="Times New Roman"/>
            </w:rPr>
          </w:rPrChange>
        </w:rPr>
        <w:pPrChange w:id="2934" w:author="Jackson Halpin" w:date="2025-06-11T14:17:00Z" w16du:dateUtc="2025-06-11T18:17:00Z">
          <w:pPr>
            <w:spacing w:line="480" w:lineRule="auto"/>
            <w:jc w:val="both"/>
          </w:pPr>
        </w:pPrChange>
      </w:pPr>
      <w:r w:rsidRPr="00557BC1">
        <w:rPr>
          <w:rFonts w:ascii="Georgia" w:eastAsiaTheme="minorEastAsia" w:hAnsi="Georgia" w:cs="Times New Roman"/>
          <w:sz w:val="18"/>
          <w:szCs w:val="18"/>
          <w:rPrChange w:id="2935" w:author="Jackson Halpin" w:date="2025-06-11T14:21:00Z" w16du:dateUtc="2025-06-11T18:21:00Z">
            <w:rPr>
              <w:rFonts w:ascii="Times New Roman" w:eastAsiaTheme="minorEastAsia" w:hAnsi="Times New Roman" w:cs="Times New Roman"/>
            </w:rPr>
          </w:rPrChange>
        </w:rPr>
        <w:t>Demultiplexed</w:t>
      </w:r>
      <w:r w:rsidR="00705B2C" w:rsidRPr="00557BC1">
        <w:rPr>
          <w:rFonts w:ascii="Georgia" w:eastAsiaTheme="minorEastAsia" w:hAnsi="Georgia" w:cs="Times New Roman"/>
          <w:sz w:val="18"/>
          <w:szCs w:val="18"/>
          <w:rPrChange w:id="2936" w:author="Jackson Halpin" w:date="2025-06-11T14:21:00Z" w16du:dateUtc="2025-06-11T18:21:00Z">
            <w:rPr>
              <w:rFonts w:ascii="Times New Roman" w:eastAsiaTheme="minorEastAsia" w:hAnsi="Times New Roman" w:cs="Times New Roman"/>
            </w:rPr>
          </w:rPrChange>
        </w:rPr>
        <w:t xml:space="preserve"> sequencing data </w:t>
      </w:r>
      <w:r w:rsidRPr="00557BC1">
        <w:rPr>
          <w:rFonts w:ascii="Georgia" w:eastAsiaTheme="minorEastAsia" w:hAnsi="Georgia" w:cs="Times New Roman"/>
          <w:sz w:val="18"/>
          <w:szCs w:val="18"/>
          <w:rPrChange w:id="2937" w:author="Jackson Halpin" w:date="2025-06-11T14:21:00Z" w16du:dateUtc="2025-06-11T18:21:00Z">
            <w:rPr>
              <w:rFonts w:ascii="Times New Roman" w:eastAsiaTheme="minorEastAsia" w:hAnsi="Times New Roman" w:cs="Times New Roman"/>
            </w:rPr>
          </w:rPrChange>
        </w:rPr>
        <w:t xml:space="preserve">were </w:t>
      </w:r>
      <w:r w:rsidR="00705B2C" w:rsidRPr="00557BC1">
        <w:rPr>
          <w:rFonts w:ascii="Georgia" w:eastAsiaTheme="minorEastAsia" w:hAnsi="Georgia" w:cs="Times New Roman"/>
          <w:sz w:val="18"/>
          <w:szCs w:val="18"/>
          <w:rPrChange w:id="2938" w:author="Jackson Halpin" w:date="2025-06-11T14:21:00Z" w16du:dateUtc="2025-06-11T18:21:00Z">
            <w:rPr>
              <w:rFonts w:ascii="Times New Roman" w:eastAsiaTheme="minorEastAsia" w:hAnsi="Times New Roman" w:cs="Times New Roman"/>
            </w:rPr>
          </w:rPrChange>
        </w:rPr>
        <w:t xml:space="preserve">merged with </w:t>
      </w:r>
      <w:proofErr w:type="spellStart"/>
      <w:r w:rsidR="00705B2C" w:rsidRPr="00557BC1">
        <w:rPr>
          <w:rFonts w:ascii="Georgia" w:eastAsiaTheme="minorEastAsia" w:hAnsi="Georgia" w:cs="Times New Roman"/>
          <w:sz w:val="18"/>
          <w:szCs w:val="18"/>
          <w:rPrChange w:id="2939" w:author="Jackson Halpin" w:date="2025-06-11T14:21:00Z" w16du:dateUtc="2025-06-11T18:21:00Z">
            <w:rPr>
              <w:rFonts w:ascii="Times New Roman" w:eastAsiaTheme="minorEastAsia" w:hAnsi="Times New Roman" w:cs="Times New Roman"/>
            </w:rPr>
          </w:rPrChange>
        </w:rPr>
        <w:t>bbmerge</w:t>
      </w:r>
      <w:proofErr w:type="spellEnd"/>
      <w:r w:rsidR="00705B2C" w:rsidRPr="00557BC1">
        <w:rPr>
          <w:rFonts w:ascii="Georgia" w:eastAsiaTheme="minorEastAsia" w:hAnsi="Georgia" w:cs="Times New Roman"/>
          <w:sz w:val="18"/>
          <w:szCs w:val="18"/>
          <w:rPrChange w:id="2940" w:author="Jackson Halpin" w:date="2025-06-11T14:21:00Z" w16du:dateUtc="2025-06-11T18:21:00Z">
            <w:rPr>
              <w:rFonts w:ascii="Times New Roman" w:eastAsiaTheme="minorEastAsia" w:hAnsi="Times New Roman" w:cs="Times New Roman"/>
            </w:rPr>
          </w:rPrChange>
        </w:rPr>
        <w:t xml:space="preserve"> using </w:t>
      </w:r>
      <w:proofErr w:type="spellStart"/>
      <w:r w:rsidR="00705B2C" w:rsidRPr="00557BC1">
        <w:rPr>
          <w:rFonts w:ascii="Georgia" w:eastAsiaTheme="minorEastAsia" w:hAnsi="Georgia" w:cs="Times New Roman"/>
          <w:sz w:val="18"/>
          <w:szCs w:val="18"/>
          <w:rPrChange w:id="2941" w:author="Jackson Halpin" w:date="2025-06-11T14:21:00Z" w16du:dateUtc="2025-06-11T18:21:00Z">
            <w:rPr>
              <w:rFonts w:ascii="Times New Roman" w:eastAsiaTheme="minorEastAsia" w:hAnsi="Times New Roman" w:cs="Times New Roman"/>
            </w:rPr>
          </w:rPrChange>
        </w:rPr>
        <w:t>maq</w:t>
      </w:r>
      <w:proofErr w:type="spellEnd"/>
      <w:r w:rsidR="00705B2C" w:rsidRPr="00557BC1">
        <w:rPr>
          <w:rFonts w:ascii="Georgia" w:eastAsiaTheme="minorEastAsia" w:hAnsi="Georgia" w:cs="Times New Roman"/>
          <w:sz w:val="18"/>
          <w:szCs w:val="18"/>
          <w:rPrChange w:id="2942" w:author="Jackson Halpin" w:date="2025-06-11T14:21:00Z" w16du:dateUtc="2025-06-11T18:21:00Z">
            <w:rPr>
              <w:rFonts w:ascii="Times New Roman" w:eastAsiaTheme="minorEastAsia" w:hAnsi="Times New Roman" w:cs="Times New Roman"/>
            </w:rPr>
          </w:rPrChange>
        </w:rPr>
        <w:t>=20. We used the sequencing data to determine the number of clonal cells (cells displaying the same peptide) that were found in each consecutive sort. We calculated the frequency (</w:t>
      </w:r>
      <m:oMath>
        <m:sSub>
          <m:sSubPr>
            <m:ctrlPr>
              <w:rPr>
                <w:rFonts w:ascii="Cambria Math" w:eastAsiaTheme="minorEastAsia" w:hAnsi="Cambria Math" w:cs="Times New Roman"/>
                <w:i/>
                <w:sz w:val="18"/>
                <w:szCs w:val="18"/>
                <w:rPrChange w:id="2943" w:author="Jackson Halpin" w:date="2025-06-11T14:21:00Z" w16du:dateUtc="2025-06-11T18:21:00Z">
                  <w:rPr>
                    <w:rFonts w:ascii="Cambria Math" w:eastAsiaTheme="minorEastAsia" w:hAnsi="Cambria Math" w:cs="Times New Roman"/>
                    <w:i/>
                  </w:rPr>
                </w:rPrChange>
              </w:rPr>
            </m:ctrlPr>
          </m:sSubPr>
          <m:e>
            <m:r>
              <w:rPr>
                <w:rFonts w:ascii="Cambria Math" w:eastAsiaTheme="minorEastAsia" w:hAnsi="Cambria Math" w:cs="Times New Roman"/>
                <w:sz w:val="18"/>
                <w:szCs w:val="18"/>
                <w:rPrChange w:id="2944" w:author="Jackson Halpin" w:date="2025-06-11T14:21:00Z" w16du:dateUtc="2025-06-11T18:21:00Z">
                  <w:rPr>
                    <w:rFonts w:ascii="Cambria Math" w:eastAsiaTheme="minorEastAsia" w:hAnsi="Cambria Math" w:cs="Times New Roman"/>
                  </w:rPr>
                </w:rPrChange>
              </w:rPr>
              <m:t>f</m:t>
            </m:r>
          </m:e>
          <m:sub>
            <m:r>
              <w:rPr>
                <w:rFonts w:ascii="Cambria Math" w:eastAsiaTheme="minorEastAsia" w:hAnsi="Cambria Math" w:cs="Times New Roman"/>
                <w:sz w:val="18"/>
                <w:szCs w:val="18"/>
                <w:rPrChange w:id="2945" w:author="Jackson Halpin" w:date="2025-06-11T14:21:00Z" w16du:dateUtc="2025-06-11T18:21:00Z">
                  <w:rPr>
                    <w:rFonts w:ascii="Cambria Math" w:eastAsiaTheme="minorEastAsia" w:hAnsi="Cambria Math" w:cs="Times New Roman"/>
                  </w:rPr>
                </w:rPrChange>
              </w:rPr>
              <m:t>i,sort(x)</m:t>
            </m:r>
          </m:sub>
        </m:sSub>
        <m:r>
          <w:rPr>
            <w:rFonts w:ascii="Cambria Math" w:eastAsiaTheme="minorEastAsia" w:hAnsi="Cambria Math" w:cs="Times New Roman"/>
            <w:sz w:val="18"/>
            <w:szCs w:val="18"/>
            <w:rPrChange w:id="2946" w:author="Jackson Halpin" w:date="2025-06-11T14:21:00Z" w16du:dateUtc="2025-06-11T18:21:00Z">
              <w:rPr>
                <w:rFonts w:ascii="Cambria Math" w:eastAsiaTheme="minorEastAsia" w:hAnsi="Cambria Math" w:cs="Times New Roman"/>
              </w:rPr>
            </w:rPrChange>
          </w:rPr>
          <m:t xml:space="preserve">) </m:t>
        </m:r>
      </m:oMath>
      <w:r w:rsidR="00705B2C" w:rsidRPr="00557BC1">
        <w:rPr>
          <w:rFonts w:ascii="Georgia" w:eastAsiaTheme="minorEastAsia" w:hAnsi="Georgia" w:cs="Times New Roman"/>
          <w:sz w:val="18"/>
          <w:szCs w:val="18"/>
          <w:rPrChange w:id="2947" w:author="Jackson Halpin" w:date="2025-06-11T14:21:00Z" w16du:dateUtc="2025-06-11T18:21:00Z">
            <w:rPr>
              <w:rFonts w:ascii="Times New Roman" w:eastAsiaTheme="minorEastAsia" w:hAnsi="Times New Roman" w:cs="Times New Roman"/>
            </w:rPr>
          </w:rPrChange>
        </w:rPr>
        <w:t xml:space="preserve">of each clone in the collected gate of sort (x) as </w:t>
      </w:r>
      <w:proofErr w:type="spellStart"/>
      <w:r w:rsidR="00705B2C" w:rsidRPr="00557BC1">
        <w:rPr>
          <w:rFonts w:ascii="Georgia" w:eastAsiaTheme="minorEastAsia" w:hAnsi="Georgia" w:cs="Times New Roman"/>
          <w:sz w:val="18"/>
          <w:szCs w:val="18"/>
          <w:rPrChange w:id="2948" w:author="Jackson Halpin" w:date="2025-06-11T14:21:00Z" w16du:dateUtc="2025-06-11T18:21:00Z">
            <w:rPr>
              <w:rFonts w:ascii="Times New Roman" w:eastAsiaTheme="minorEastAsia" w:hAnsi="Times New Roman" w:cs="Times New Roman"/>
            </w:rPr>
          </w:rPrChange>
        </w:rPr>
        <w:t>c</w:t>
      </w:r>
      <w:r w:rsidR="00705B2C" w:rsidRPr="00557BC1">
        <w:rPr>
          <w:rFonts w:ascii="Georgia" w:eastAsiaTheme="minorEastAsia" w:hAnsi="Georgia" w:cs="Times New Roman"/>
          <w:sz w:val="18"/>
          <w:szCs w:val="18"/>
          <w:vertAlign w:val="subscript"/>
          <w:rPrChange w:id="2949" w:author="Jackson Halpin" w:date="2025-06-11T14:21:00Z" w16du:dateUtc="2025-06-11T18:21:00Z">
            <w:rPr>
              <w:rFonts w:ascii="Times New Roman" w:eastAsiaTheme="minorEastAsia" w:hAnsi="Times New Roman" w:cs="Times New Roman"/>
              <w:vertAlign w:val="subscript"/>
            </w:rPr>
          </w:rPrChange>
        </w:rPr>
        <w:t>i,sort</w:t>
      </w:r>
      <w:proofErr w:type="spellEnd"/>
      <w:r w:rsidR="00705B2C" w:rsidRPr="00557BC1">
        <w:rPr>
          <w:rFonts w:ascii="Georgia" w:eastAsiaTheme="minorEastAsia" w:hAnsi="Georgia" w:cs="Times New Roman"/>
          <w:sz w:val="18"/>
          <w:szCs w:val="18"/>
          <w:vertAlign w:val="subscript"/>
          <w:rPrChange w:id="2950" w:author="Jackson Halpin" w:date="2025-06-11T14:21:00Z" w16du:dateUtc="2025-06-11T18:21:00Z">
            <w:rPr>
              <w:rFonts w:ascii="Times New Roman" w:eastAsiaTheme="minorEastAsia" w:hAnsi="Times New Roman" w:cs="Times New Roman"/>
              <w:vertAlign w:val="subscript"/>
            </w:rPr>
          </w:rPrChange>
        </w:rPr>
        <w:t>(x)</w:t>
      </w:r>
      <w:r w:rsidR="00705B2C" w:rsidRPr="00557BC1">
        <w:rPr>
          <w:rFonts w:ascii="Georgia" w:eastAsiaTheme="minorEastAsia" w:hAnsi="Georgia" w:cs="Times New Roman"/>
          <w:sz w:val="18"/>
          <w:szCs w:val="18"/>
          <w:rPrChange w:id="2951" w:author="Jackson Halpin" w:date="2025-06-11T14:21:00Z" w16du:dateUtc="2025-06-11T18:21:00Z">
            <w:rPr>
              <w:rFonts w:ascii="Times New Roman" w:eastAsiaTheme="minorEastAsia" w:hAnsi="Times New Roman" w:cs="Times New Roman"/>
            </w:rPr>
          </w:rPrChange>
        </w:rPr>
        <w:t>/</w:t>
      </w:r>
      <w:proofErr w:type="spellStart"/>
      <w:r w:rsidR="00705B2C" w:rsidRPr="00557BC1">
        <w:rPr>
          <w:rFonts w:ascii="Georgia" w:eastAsiaTheme="minorEastAsia" w:hAnsi="Georgia" w:cs="Times New Roman"/>
          <w:sz w:val="18"/>
          <w:szCs w:val="18"/>
          <w:rPrChange w:id="2952" w:author="Jackson Halpin" w:date="2025-06-11T14:21:00Z" w16du:dateUtc="2025-06-11T18:21:00Z">
            <w:rPr>
              <w:rFonts w:ascii="Times New Roman" w:eastAsiaTheme="minorEastAsia" w:hAnsi="Times New Roman" w:cs="Times New Roman"/>
            </w:rPr>
          </w:rPrChange>
        </w:rPr>
        <w:t>N</w:t>
      </w:r>
      <w:r w:rsidR="00705B2C" w:rsidRPr="00557BC1">
        <w:rPr>
          <w:rFonts w:ascii="Georgia" w:eastAsiaTheme="minorEastAsia" w:hAnsi="Georgia" w:cs="Times New Roman"/>
          <w:sz w:val="18"/>
          <w:szCs w:val="18"/>
          <w:vertAlign w:val="subscript"/>
          <w:rPrChange w:id="2953" w:author="Jackson Halpin" w:date="2025-06-11T14:21:00Z" w16du:dateUtc="2025-06-11T18:21:00Z">
            <w:rPr>
              <w:rFonts w:ascii="Times New Roman" w:eastAsiaTheme="minorEastAsia" w:hAnsi="Times New Roman" w:cs="Times New Roman"/>
              <w:vertAlign w:val="subscript"/>
            </w:rPr>
          </w:rPrChange>
        </w:rPr>
        <w:t>i,sort</w:t>
      </w:r>
      <w:proofErr w:type="spellEnd"/>
      <w:r w:rsidR="00705B2C" w:rsidRPr="00557BC1">
        <w:rPr>
          <w:rFonts w:ascii="Georgia" w:eastAsiaTheme="minorEastAsia" w:hAnsi="Georgia" w:cs="Times New Roman"/>
          <w:sz w:val="18"/>
          <w:szCs w:val="18"/>
          <w:vertAlign w:val="subscript"/>
          <w:rPrChange w:id="2954" w:author="Jackson Halpin" w:date="2025-06-11T14:21:00Z" w16du:dateUtc="2025-06-11T18:21:00Z">
            <w:rPr>
              <w:rFonts w:ascii="Times New Roman" w:eastAsiaTheme="minorEastAsia" w:hAnsi="Times New Roman" w:cs="Times New Roman"/>
              <w:vertAlign w:val="subscript"/>
            </w:rPr>
          </w:rPrChange>
        </w:rPr>
        <w:t xml:space="preserve">(x) </w:t>
      </w:r>
      <w:r w:rsidR="00705B2C" w:rsidRPr="00557BC1">
        <w:rPr>
          <w:rFonts w:ascii="Georgia" w:eastAsiaTheme="minorEastAsia" w:hAnsi="Georgia" w:cs="Times New Roman"/>
          <w:sz w:val="18"/>
          <w:szCs w:val="18"/>
          <w:rPrChange w:id="2955" w:author="Jackson Halpin" w:date="2025-06-11T14:21:00Z" w16du:dateUtc="2025-06-11T18:21:00Z">
            <w:rPr>
              <w:rFonts w:ascii="Times New Roman" w:eastAsiaTheme="minorEastAsia" w:hAnsi="Times New Roman" w:cs="Times New Roman"/>
            </w:rPr>
          </w:rPrChange>
        </w:rPr>
        <w:t xml:space="preserve">where </w:t>
      </w:r>
      <w:proofErr w:type="spellStart"/>
      <w:r w:rsidR="00705B2C" w:rsidRPr="00557BC1">
        <w:rPr>
          <w:rFonts w:ascii="Georgia" w:eastAsiaTheme="minorEastAsia" w:hAnsi="Georgia" w:cs="Times New Roman"/>
          <w:sz w:val="18"/>
          <w:szCs w:val="18"/>
          <w:rPrChange w:id="2956" w:author="Jackson Halpin" w:date="2025-06-11T14:21:00Z" w16du:dateUtc="2025-06-11T18:21:00Z">
            <w:rPr>
              <w:rFonts w:ascii="Times New Roman" w:eastAsiaTheme="minorEastAsia" w:hAnsi="Times New Roman" w:cs="Times New Roman"/>
            </w:rPr>
          </w:rPrChange>
        </w:rPr>
        <w:t>c</w:t>
      </w:r>
      <w:r w:rsidR="00705B2C" w:rsidRPr="00557BC1">
        <w:rPr>
          <w:rFonts w:ascii="Georgia" w:eastAsiaTheme="minorEastAsia" w:hAnsi="Georgia" w:cs="Times New Roman"/>
          <w:sz w:val="18"/>
          <w:szCs w:val="18"/>
          <w:vertAlign w:val="subscript"/>
          <w:rPrChange w:id="2957" w:author="Jackson Halpin" w:date="2025-06-11T14:21:00Z" w16du:dateUtc="2025-06-11T18:21:00Z">
            <w:rPr>
              <w:rFonts w:ascii="Times New Roman" w:eastAsiaTheme="minorEastAsia" w:hAnsi="Times New Roman" w:cs="Times New Roman"/>
              <w:vertAlign w:val="subscript"/>
            </w:rPr>
          </w:rPrChange>
        </w:rPr>
        <w:t>i,sort</w:t>
      </w:r>
      <w:proofErr w:type="spellEnd"/>
      <w:r w:rsidR="00705B2C" w:rsidRPr="00557BC1">
        <w:rPr>
          <w:rFonts w:ascii="Georgia" w:eastAsiaTheme="minorEastAsia" w:hAnsi="Georgia" w:cs="Times New Roman"/>
          <w:sz w:val="18"/>
          <w:szCs w:val="18"/>
          <w:vertAlign w:val="subscript"/>
          <w:rPrChange w:id="2958" w:author="Jackson Halpin" w:date="2025-06-11T14:21:00Z" w16du:dateUtc="2025-06-11T18:21:00Z">
            <w:rPr>
              <w:rFonts w:ascii="Times New Roman" w:eastAsiaTheme="minorEastAsia" w:hAnsi="Times New Roman" w:cs="Times New Roman"/>
              <w:vertAlign w:val="subscript"/>
            </w:rPr>
          </w:rPrChange>
        </w:rPr>
        <w:t xml:space="preserve">(x) </w:t>
      </w:r>
      <w:r w:rsidR="00705B2C" w:rsidRPr="00557BC1">
        <w:rPr>
          <w:rFonts w:ascii="Georgia" w:eastAsiaTheme="minorEastAsia" w:hAnsi="Georgia" w:cs="Times New Roman"/>
          <w:sz w:val="18"/>
          <w:szCs w:val="18"/>
          <w:rPrChange w:id="2959" w:author="Jackson Halpin" w:date="2025-06-11T14:21:00Z" w16du:dateUtc="2025-06-11T18:21:00Z">
            <w:rPr>
              <w:rFonts w:ascii="Times New Roman" w:eastAsiaTheme="minorEastAsia" w:hAnsi="Times New Roman" w:cs="Times New Roman"/>
            </w:rPr>
          </w:rPrChange>
        </w:rPr>
        <w:t xml:space="preserve">is the number of raw reads for sequence </w:t>
      </w:r>
      <w:proofErr w:type="spellStart"/>
      <w:r w:rsidR="00705B2C" w:rsidRPr="00557BC1">
        <w:rPr>
          <w:rFonts w:ascii="Georgia" w:eastAsiaTheme="minorEastAsia" w:hAnsi="Georgia" w:cs="Times New Roman"/>
          <w:sz w:val="18"/>
          <w:szCs w:val="18"/>
          <w:rPrChange w:id="2960" w:author="Jackson Halpin" w:date="2025-06-11T14:21:00Z" w16du:dateUtc="2025-06-11T18:21:00Z">
            <w:rPr>
              <w:rFonts w:ascii="Times New Roman" w:eastAsiaTheme="minorEastAsia" w:hAnsi="Times New Roman" w:cs="Times New Roman"/>
            </w:rPr>
          </w:rPrChange>
        </w:rPr>
        <w:t>i</w:t>
      </w:r>
      <w:proofErr w:type="spellEnd"/>
      <w:r w:rsidR="00705B2C" w:rsidRPr="00557BC1">
        <w:rPr>
          <w:rFonts w:ascii="Georgia" w:eastAsiaTheme="minorEastAsia" w:hAnsi="Georgia" w:cs="Times New Roman"/>
          <w:sz w:val="18"/>
          <w:szCs w:val="18"/>
          <w:rPrChange w:id="2961" w:author="Jackson Halpin" w:date="2025-06-11T14:21:00Z" w16du:dateUtc="2025-06-11T18:21:00Z">
            <w:rPr>
              <w:rFonts w:ascii="Times New Roman" w:eastAsiaTheme="minorEastAsia" w:hAnsi="Times New Roman" w:cs="Times New Roman"/>
            </w:rPr>
          </w:rPrChange>
        </w:rPr>
        <w:t xml:space="preserve"> in sort (x) and </w:t>
      </w:r>
      <w:proofErr w:type="spellStart"/>
      <w:r w:rsidR="00705B2C" w:rsidRPr="00557BC1">
        <w:rPr>
          <w:rFonts w:ascii="Georgia" w:eastAsiaTheme="minorEastAsia" w:hAnsi="Georgia" w:cs="Times New Roman"/>
          <w:sz w:val="18"/>
          <w:szCs w:val="18"/>
          <w:rPrChange w:id="2962" w:author="Jackson Halpin" w:date="2025-06-11T14:21:00Z" w16du:dateUtc="2025-06-11T18:21:00Z">
            <w:rPr>
              <w:rFonts w:ascii="Times New Roman" w:eastAsiaTheme="minorEastAsia" w:hAnsi="Times New Roman" w:cs="Times New Roman"/>
            </w:rPr>
          </w:rPrChange>
        </w:rPr>
        <w:t>N</w:t>
      </w:r>
      <w:r w:rsidR="00705B2C" w:rsidRPr="00557BC1">
        <w:rPr>
          <w:rFonts w:ascii="Georgia" w:eastAsiaTheme="minorEastAsia" w:hAnsi="Georgia" w:cs="Times New Roman"/>
          <w:sz w:val="18"/>
          <w:szCs w:val="18"/>
          <w:vertAlign w:val="subscript"/>
          <w:rPrChange w:id="2963" w:author="Jackson Halpin" w:date="2025-06-11T14:21:00Z" w16du:dateUtc="2025-06-11T18:21:00Z">
            <w:rPr>
              <w:rFonts w:ascii="Times New Roman" w:eastAsiaTheme="minorEastAsia" w:hAnsi="Times New Roman" w:cs="Times New Roman"/>
              <w:vertAlign w:val="subscript"/>
            </w:rPr>
          </w:rPrChange>
        </w:rPr>
        <w:t>i,sort</w:t>
      </w:r>
      <w:proofErr w:type="spellEnd"/>
      <w:r w:rsidR="00705B2C" w:rsidRPr="00557BC1">
        <w:rPr>
          <w:rFonts w:ascii="Georgia" w:eastAsiaTheme="minorEastAsia" w:hAnsi="Georgia" w:cs="Times New Roman"/>
          <w:sz w:val="18"/>
          <w:szCs w:val="18"/>
          <w:vertAlign w:val="subscript"/>
          <w:rPrChange w:id="2964" w:author="Jackson Halpin" w:date="2025-06-11T14:21:00Z" w16du:dateUtc="2025-06-11T18:21:00Z">
            <w:rPr>
              <w:rFonts w:ascii="Times New Roman" w:eastAsiaTheme="minorEastAsia" w:hAnsi="Times New Roman" w:cs="Times New Roman"/>
              <w:vertAlign w:val="subscript"/>
            </w:rPr>
          </w:rPrChange>
        </w:rPr>
        <w:t>(x)</w:t>
      </w:r>
      <w:r w:rsidR="00705B2C" w:rsidRPr="00557BC1">
        <w:rPr>
          <w:rFonts w:ascii="Georgia" w:eastAsiaTheme="minorEastAsia" w:hAnsi="Georgia" w:cs="Times New Roman"/>
          <w:sz w:val="18"/>
          <w:szCs w:val="18"/>
          <w:rPrChange w:id="2965" w:author="Jackson Halpin" w:date="2025-06-11T14:21:00Z" w16du:dateUtc="2025-06-11T18:21:00Z">
            <w:rPr>
              <w:rFonts w:ascii="Times New Roman" w:eastAsiaTheme="minorEastAsia" w:hAnsi="Times New Roman" w:cs="Times New Roman"/>
            </w:rPr>
          </w:rPrChange>
        </w:rPr>
        <w:t xml:space="preserve"> is the total sequencing reads of all clones obtained for sort(x), i.e. </w:t>
      </w:r>
      <w:proofErr w:type="spellStart"/>
      <w:r w:rsidR="00705B2C" w:rsidRPr="00557BC1">
        <w:rPr>
          <w:rFonts w:ascii="Georgia" w:eastAsiaTheme="minorEastAsia" w:hAnsi="Georgia" w:cs="Times New Roman"/>
          <w:sz w:val="18"/>
          <w:szCs w:val="18"/>
          <w:rPrChange w:id="2966" w:author="Jackson Halpin" w:date="2025-06-11T14:21:00Z" w16du:dateUtc="2025-06-11T18:21:00Z">
            <w:rPr>
              <w:rFonts w:ascii="Times New Roman" w:eastAsiaTheme="minorEastAsia" w:hAnsi="Times New Roman" w:cs="Times New Roman"/>
            </w:rPr>
          </w:rPrChange>
        </w:rPr>
        <w:t>N</w:t>
      </w:r>
      <w:r w:rsidR="00705B2C" w:rsidRPr="00557BC1">
        <w:rPr>
          <w:rFonts w:ascii="Georgia" w:eastAsiaTheme="minorEastAsia" w:hAnsi="Georgia" w:cs="Times New Roman"/>
          <w:sz w:val="18"/>
          <w:szCs w:val="18"/>
          <w:vertAlign w:val="subscript"/>
          <w:rPrChange w:id="2967" w:author="Jackson Halpin" w:date="2025-06-11T14:21:00Z" w16du:dateUtc="2025-06-11T18:21:00Z">
            <w:rPr>
              <w:rFonts w:ascii="Times New Roman" w:eastAsiaTheme="minorEastAsia" w:hAnsi="Times New Roman" w:cs="Times New Roman"/>
              <w:vertAlign w:val="subscript"/>
            </w:rPr>
          </w:rPrChange>
        </w:rPr>
        <w:t>i,sort</w:t>
      </w:r>
      <w:proofErr w:type="spellEnd"/>
      <w:r w:rsidR="00705B2C" w:rsidRPr="00557BC1">
        <w:rPr>
          <w:rFonts w:ascii="Georgia" w:eastAsiaTheme="minorEastAsia" w:hAnsi="Georgia" w:cs="Times New Roman"/>
          <w:sz w:val="18"/>
          <w:szCs w:val="18"/>
          <w:vertAlign w:val="subscript"/>
          <w:rPrChange w:id="2968" w:author="Jackson Halpin" w:date="2025-06-11T14:21:00Z" w16du:dateUtc="2025-06-11T18:21:00Z">
            <w:rPr>
              <w:rFonts w:ascii="Times New Roman" w:eastAsiaTheme="minorEastAsia" w:hAnsi="Times New Roman" w:cs="Times New Roman"/>
              <w:vertAlign w:val="subscript"/>
            </w:rPr>
          </w:rPrChange>
        </w:rPr>
        <w:t>(x)</w:t>
      </w:r>
      <w:r w:rsidR="00705B2C" w:rsidRPr="00557BC1">
        <w:rPr>
          <w:rFonts w:ascii="Georgia" w:eastAsiaTheme="minorEastAsia" w:hAnsi="Georgia" w:cs="Times New Roman"/>
          <w:sz w:val="18"/>
          <w:szCs w:val="18"/>
          <w:rPrChange w:id="2969" w:author="Jackson Halpin" w:date="2025-06-11T14:21:00Z" w16du:dateUtc="2025-06-11T18:21:00Z">
            <w:rPr>
              <w:rFonts w:ascii="Times New Roman" w:eastAsiaTheme="minorEastAsia" w:hAnsi="Times New Roman" w:cs="Times New Roman"/>
            </w:rPr>
          </w:rPrChange>
        </w:rPr>
        <w:t xml:space="preserve"> = </w:t>
      </w:r>
      <m:oMath>
        <m:nary>
          <m:naryPr>
            <m:chr m:val="∑"/>
            <m:limLoc m:val="undOvr"/>
            <m:supHide m:val="1"/>
            <m:ctrlPr>
              <w:rPr>
                <w:rFonts w:ascii="Cambria Math" w:eastAsiaTheme="minorEastAsia" w:hAnsi="Cambria Math" w:cs="Times New Roman"/>
                <w:i/>
                <w:sz w:val="18"/>
                <w:szCs w:val="18"/>
                <w:rPrChange w:id="2970" w:author="Jackson Halpin" w:date="2025-06-11T14:21:00Z" w16du:dateUtc="2025-06-11T18:21:00Z">
                  <w:rPr>
                    <w:rFonts w:ascii="Cambria Math" w:eastAsiaTheme="minorEastAsia" w:hAnsi="Cambria Math" w:cs="Times New Roman"/>
                    <w:i/>
                  </w:rPr>
                </w:rPrChange>
              </w:rPr>
            </m:ctrlPr>
          </m:naryPr>
          <m:sub>
            <m:r>
              <w:rPr>
                <w:rFonts w:ascii="Cambria Math" w:eastAsiaTheme="minorEastAsia" w:hAnsi="Cambria Math" w:cs="Times New Roman"/>
                <w:sz w:val="18"/>
                <w:szCs w:val="18"/>
                <w:rPrChange w:id="2971" w:author="Jackson Halpin" w:date="2025-06-11T14:21:00Z" w16du:dateUtc="2025-06-11T18:21:00Z">
                  <w:rPr>
                    <w:rFonts w:ascii="Cambria Math" w:eastAsiaTheme="minorEastAsia" w:hAnsi="Cambria Math" w:cs="Times New Roman"/>
                  </w:rPr>
                </w:rPrChange>
              </w:rPr>
              <m:t>i</m:t>
            </m:r>
          </m:sub>
          <m:sup/>
          <m:e>
            <m:sSub>
              <m:sSubPr>
                <m:ctrlPr>
                  <w:rPr>
                    <w:rFonts w:ascii="Cambria Math" w:eastAsiaTheme="minorEastAsia" w:hAnsi="Cambria Math" w:cs="Times New Roman"/>
                    <w:i/>
                    <w:sz w:val="18"/>
                    <w:szCs w:val="18"/>
                    <w:rPrChange w:id="2972" w:author="Jackson Halpin" w:date="2025-06-11T14:21:00Z" w16du:dateUtc="2025-06-11T18:21:00Z">
                      <w:rPr>
                        <w:rFonts w:ascii="Cambria Math" w:eastAsiaTheme="minorEastAsia" w:hAnsi="Cambria Math" w:cs="Times New Roman"/>
                        <w:i/>
                      </w:rPr>
                    </w:rPrChange>
                  </w:rPr>
                </m:ctrlPr>
              </m:sSubPr>
              <m:e>
                <m:r>
                  <w:rPr>
                    <w:rFonts w:ascii="Cambria Math" w:eastAsiaTheme="minorEastAsia" w:hAnsi="Cambria Math" w:cs="Times New Roman"/>
                    <w:sz w:val="18"/>
                    <w:szCs w:val="18"/>
                    <w:rPrChange w:id="2973" w:author="Jackson Halpin" w:date="2025-06-11T14:21:00Z" w16du:dateUtc="2025-06-11T18:21:00Z">
                      <w:rPr>
                        <w:rFonts w:ascii="Cambria Math" w:eastAsiaTheme="minorEastAsia" w:hAnsi="Cambria Math" w:cs="Times New Roman"/>
                      </w:rPr>
                    </w:rPrChange>
                  </w:rPr>
                  <m:t>c</m:t>
                </m:r>
              </m:e>
              <m:sub>
                <m:r>
                  <w:rPr>
                    <w:rFonts w:ascii="Cambria Math" w:eastAsiaTheme="minorEastAsia" w:hAnsi="Cambria Math" w:cs="Times New Roman"/>
                    <w:sz w:val="18"/>
                    <w:szCs w:val="18"/>
                    <w:rPrChange w:id="2974" w:author="Jackson Halpin" w:date="2025-06-11T14:21:00Z" w16du:dateUtc="2025-06-11T18:21:00Z">
                      <w:rPr>
                        <w:rFonts w:ascii="Cambria Math" w:eastAsiaTheme="minorEastAsia" w:hAnsi="Cambria Math" w:cs="Times New Roman"/>
                      </w:rPr>
                    </w:rPrChange>
                  </w:rPr>
                  <m:t>i, sort(x)</m:t>
                </m:r>
              </m:sub>
            </m:sSub>
          </m:e>
        </m:nary>
      </m:oMath>
      <w:r w:rsidR="00705B2C" w:rsidRPr="00557BC1">
        <w:rPr>
          <w:rFonts w:ascii="Georgia" w:eastAsiaTheme="minorEastAsia" w:hAnsi="Georgia" w:cs="Times New Roman"/>
          <w:sz w:val="18"/>
          <w:szCs w:val="18"/>
          <w:rPrChange w:id="2975" w:author="Jackson Halpin" w:date="2025-06-11T14:21:00Z" w16du:dateUtc="2025-06-11T18:21:00Z">
            <w:rPr>
              <w:rFonts w:ascii="Times New Roman" w:eastAsiaTheme="minorEastAsia" w:hAnsi="Times New Roman" w:cs="Times New Roman"/>
            </w:rPr>
          </w:rPrChange>
        </w:rPr>
        <w:t xml:space="preserve">. The enrichment ratio (ER) was then calculated for each peptide to evaluate the enrichment of each clone through the sorting trajectory as follows: </w:t>
      </w:r>
      <m:oMath>
        <m:sSub>
          <m:sSubPr>
            <m:ctrlPr>
              <w:rPr>
                <w:rFonts w:ascii="Cambria Math" w:eastAsiaTheme="minorEastAsia" w:hAnsi="Cambria Math" w:cs="Times New Roman"/>
                <w:i/>
                <w:sz w:val="18"/>
                <w:szCs w:val="18"/>
                <w:rPrChange w:id="2976" w:author="Jackson Halpin" w:date="2025-06-11T14:21:00Z" w16du:dateUtc="2025-06-11T18:21:00Z">
                  <w:rPr>
                    <w:rFonts w:ascii="Cambria Math" w:eastAsiaTheme="minorEastAsia" w:hAnsi="Cambria Math" w:cs="Times New Roman"/>
                    <w:i/>
                  </w:rPr>
                </w:rPrChange>
              </w:rPr>
            </m:ctrlPr>
          </m:sSubPr>
          <m:e>
            <m:r>
              <w:rPr>
                <w:rFonts w:ascii="Cambria Math" w:eastAsiaTheme="minorEastAsia" w:hAnsi="Cambria Math" w:cs="Times New Roman"/>
                <w:sz w:val="18"/>
                <w:szCs w:val="18"/>
                <w:rPrChange w:id="2977" w:author="Jackson Halpin" w:date="2025-06-11T14:21:00Z" w16du:dateUtc="2025-06-11T18:21:00Z">
                  <w:rPr>
                    <w:rFonts w:ascii="Cambria Math" w:eastAsiaTheme="minorEastAsia" w:hAnsi="Cambria Math" w:cs="Times New Roman"/>
                  </w:rPr>
                </w:rPrChange>
              </w:rPr>
              <m:t>ER</m:t>
            </m:r>
          </m:e>
          <m:sub>
            <m:r>
              <w:rPr>
                <w:rFonts w:ascii="Cambria Math" w:eastAsiaTheme="minorEastAsia" w:hAnsi="Cambria Math" w:cs="Times New Roman"/>
                <w:sz w:val="18"/>
                <w:szCs w:val="18"/>
                <w:rPrChange w:id="2978" w:author="Jackson Halpin" w:date="2025-06-11T14:21:00Z" w16du:dateUtc="2025-06-11T18:21:00Z">
                  <w:rPr>
                    <w:rFonts w:ascii="Cambria Math" w:eastAsiaTheme="minorEastAsia" w:hAnsi="Cambria Math" w:cs="Times New Roman"/>
                  </w:rPr>
                </w:rPrChange>
              </w:rPr>
              <m:t>i, sort</m:t>
            </m:r>
            <m:d>
              <m:dPr>
                <m:ctrlPr>
                  <w:rPr>
                    <w:rFonts w:ascii="Cambria Math" w:eastAsiaTheme="minorEastAsia" w:hAnsi="Cambria Math" w:cs="Times New Roman"/>
                    <w:i/>
                    <w:sz w:val="18"/>
                    <w:szCs w:val="18"/>
                    <w:rPrChange w:id="2979" w:author="Jackson Halpin" w:date="2025-06-11T14:21:00Z" w16du:dateUtc="2025-06-11T18:21:00Z">
                      <w:rPr>
                        <w:rFonts w:ascii="Cambria Math" w:eastAsiaTheme="minorEastAsia" w:hAnsi="Cambria Math" w:cs="Times New Roman"/>
                        <w:i/>
                      </w:rPr>
                    </w:rPrChange>
                  </w:rPr>
                </m:ctrlPr>
              </m:dPr>
              <m:e>
                <m:r>
                  <w:rPr>
                    <w:rFonts w:ascii="Cambria Math" w:eastAsiaTheme="minorEastAsia" w:hAnsi="Cambria Math" w:cs="Times New Roman"/>
                    <w:sz w:val="18"/>
                    <w:szCs w:val="18"/>
                    <w:rPrChange w:id="2980" w:author="Jackson Halpin" w:date="2025-06-11T14:21:00Z" w16du:dateUtc="2025-06-11T18:21:00Z">
                      <w:rPr>
                        <w:rFonts w:ascii="Cambria Math" w:eastAsiaTheme="minorEastAsia" w:hAnsi="Cambria Math" w:cs="Times New Roman"/>
                      </w:rPr>
                    </w:rPrChange>
                  </w:rPr>
                  <m:t>x</m:t>
                </m:r>
              </m:e>
            </m:d>
          </m:sub>
        </m:sSub>
        <m:r>
          <w:rPr>
            <w:rFonts w:ascii="Cambria Math" w:eastAsiaTheme="minorEastAsia" w:hAnsi="Cambria Math" w:cs="Times New Roman"/>
            <w:sz w:val="18"/>
            <w:szCs w:val="18"/>
            <w:rPrChange w:id="2981" w:author="Jackson Halpin" w:date="2025-06-11T14:21:00Z" w16du:dateUtc="2025-06-11T18:21:00Z">
              <w:rPr>
                <w:rFonts w:ascii="Cambria Math" w:eastAsiaTheme="minorEastAsia" w:hAnsi="Cambria Math" w:cs="Times New Roman"/>
              </w:rPr>
            </w:rPrChange>
          </w:rPr>
          <m:t>=</m:t>
        </m:r>
        <m:sSub>
          <m:sSubPr>
            <m:ctrlPr>
              <w:rPr>
                <w:rFonts w:ascii="Cambria Math" w:eastAsiaTheme="minorEastAsia" w:hAnsi="Cambria Math" w:cs="Times New Roman"/>
                <w:i/>
                <w:sz w:val="18"/>
                <w:szCs w:val="18"/>
                <w:rPrChange w:id="2982" w:author="Jackson Halpin" w:date="2025-06-11T14:21:00Z" w16du:dateUtc="2025-06-11T18:21:00Z">
                  <w:rPr>
                    <w:rFonts w:ascii="Cambria Math" w:eastAsiaTheme="minorEastAsia" w:hAnsi="Cambria Math" w:cs="Times New Roman"/>
                    <w:i/>
                  </w:rPr>
                </w:rPrChange>
              </w:rPr>
            </m:ctrlPr>
          </m:sSubPr>
          <m:e>
            <m:r>
              <w:rPr>
                <w:rFonts w:ascii="Cambria Math" w:eastAsiaTheme="minorEastAsia" w:hAnsi="Cambria Math" w:cs="Times New Roman"/>
                <w:sz w:val="18"/>
                <w:szCs w:val="18"/>
                <w:rPrChange w:id="2983" w:author="Jackson Halpin" w:date="2025-06-11T14:21:00Z" w16du:dateUtc="2025-06-11T18:21:00Z">
                  <w:rPr>
                    <w:rFonts w:ascii="Cambria Math" w:eastAsiaTheme="minorEastAsia" w:hAnsi="Cambria Math" w:cs="Times New Roman"/>
                  </w:rPr>
                </w:rPrChange>
              </w:rPr>
              <m:t>log</m:t>
            </m:r>
          </m:e>
          <m:sub>
            <m:r>
              <w:rPr>
                <w:rFonts w:ascii="Cambria Math" w:eastAsiaTheme="minorEastAsia" w:hAnsi="Cambria Math" w:cs="Times New Roman"/>
                <w:sz w:val="18"/>
                <w:szCs w:val="18"/>
                <w:rPrChange w:id="2984" w:author="Jackson Halpin" w:date="2025-06-11T14:21:00Z" w16du:dateUtc="2025-06-11T18:21:00Z">
                  <w:rPr>
                    <w:rFonts w:ascii="Cambria Math" w:eastAsiaTheme="minorEastAsia" w:hAnsi="Cambria Math" w:cs="Times New Roman"/>
                  </w:rPr>
                </w:rPrChange>
              </w:rPr>
              <m:t>2</m:t>
            </m:r>
          </m:sub>
        </m:sSub>
        <m:r>
          <w:rPr>
            <w:rFonts w:ascii="Cambria Math" w:eastAsiaTheme="minorEastAsia" w:hAnsi="Cambria Math" w:cs="Times New Roman"/>
            <w:sz w:val="18"/>
            <w:szCs w:val="18"/>
            <w:rPrChange w:id="2985" w:author="Jackson Halpin" w:date="2025-06-11T14:21:00Z" w16du:dateUtc="2025-06-11T18:21:00Z">
              <w:rPr>
                <w:rFonts w:ascii="Cambria Math" w:eastAsiaTheme="minorEastAsia" w:hAnsi="Cambria Math" w:cs="Times New Roman"/>
              </w:rPr>
            </w:rPrChange>
          </w:rPr>
          <m:t>(</m:t>
        </m:r>
        <m:f>
          <m:fPr>
            <m:ctrlPr>
              <w:rPr>
                <w:rFonts w:ascii="Cambria Math" w:eastAsiaTheme="minorEastAsia" w:hAnsi="Cambria Math" w:cs="Times New Roman"/>
                <w:i/>
                <w:sz w:val="18"/>
                <w:szCs w:val="18"/>
                <w:rPrChange w:id="2986" w:author="Jackson Halpin" w:date="2025-06-11T14:21:00Z" w16du:dateUtc="2025-06-11T18:21:00Z">
                  <w:rPr>
                    <w:rFonts w:ascii="Cambria Math" w:eastAsiaTheme="minorEastAsia" w:hAnsi="Cambria Math" w:cs="Times New Roman"/>
                    <w:i/>
                  </w:rPr>
                </w:rPrChange>
              </w:rPr>
            </m:ctrlPr>
          </m:fPr>
          <m:num>
            <m:sSub>
              <m:sSubPr>
                <m:ctrlPr>
                  <w:rPr>
                    <w:rFonts w:ascii="Cambria Math" w:eastAsiaTheme="minorEastAsia" w:hAnsi="Cambria Math" w:cs="Times New Roman"/>
                    <w:i/>
                    <w:sz w:val="18"/>
                    <w:szCs w:val="18"/>
                    <w:rPrChange w:id="2987" w:author="Jackson Halpin" w:date="2025-06-11T14:21:00Z" w16du:dateUtc="2025-06-11T18:21:00Z">
                      <w:rPr>
                        <w:rFonts w:ascii="Cambria Math" w:eastAsiaTheme="minorEastAsia" w:hAnsi="Cambria Math" w:cs="Times New Roman"/>
                        <w:i/>
                      </w:rPr>
                    </w:rPrChange>
                  </w:rPr>
                </m:ctrlPr>
              </m:sSubPr>
              <m:e>
                <m:r>
                  <w:rPr>
                    <w:rFonts w:ascii="Cambria Math" w:eastAsiaTheme="minorEastAsia" w:hAnsi="Cambria Math" w:cs="Times New Roman"/>
                    <w:sz w:val="18"/>
                    <w:szCs w:val="18"/>
                    <w:rPrChange w:id="2988" w:author="Jackson Halpin" w:date="2025-06-11T14:21:00Z" w16du:dateUtc="2025-06-11T18:21:00Z">
                      <w:rPr>
                        <w:rFonts w:ascii="Cambria Math" w:eastAsiaTheme="minorEastAsia" w:hAnsi="Cambria Math" w:cs="Times New Roman"/>
                      </w:rPr>
                    </w:rPrChange>
                  </w:rPr>
                  <m:t>f</m:t>
                </m:r>
              </m:e>
              <m:sub>
                <m:r>
                  <w:rPr>
                    <w:rFonts w:ascii="Cambria Math" w:eastAsiaTheme="minorEastAsia" w:hAnsi="Cambria Math" w:cs="Times New Roman"/>
                    <w:sz w:val="18"/>
                    <w:szCs w:val="18"/>
                    <w:rPrChange w:id="2989" w:author="Jackson Halpin" w:date="2025-06-11T14:21:00Z" w16du:dateUtc="2025-06-11T18:21:00Z">
                      <w:rPr>
                        <w:rFonts w:ascii="Cambria Math" w:eastAsiaTheme="minorEastAsia" w:hAnsi="Cambria Math" w:cs="Times New Roman"/>
                      </w:rPr>
                    </w:rPrChange>
                  </w:rPr>
                  <m:t>i,sort</m:t>
                </m:r>
                <m:d>
                  <m:dPr>
                    <m:ctrlPr>
                      <w:rPr>
                        <w:rFonts w:ascii="Cambria Math" w:eastAsiaTheme="minorEastAsia" w:hAnsi="Cambria Math" w:cs="Times New Roman"/>
                        <w:i/>
                        <w:sz w:val="18"/>
                        <w:szCs w:val="18"/>
                        <w:rPrChange w:id="2990" w:author="Jackson Halpin" w:date="2025-06-11T14:21:00Z" w16du:dateUtc="2025-06-11T18:21:00Z">
                          <w:rPr>
                            <w:rFonts w:ascii="Cambria Math" w:eastAsiaTheme="minorEastAsia" w:hAnsi="Cambria Math" w:cs="Times New Roman"/>
                            <w:i/>
                          </w:rPr>
                        </w:rPrChange>
                      </w:rPr>
                    </m:ctrlPr>
                  </m:dPr>
                  <m:e>
                    <m:r>
                      <w:rPr>
                        <w:rFonts w:ascii="Cambria Math" w:eastAsiaTheme="minorEastAsia" w:hAnsi="Cambria Math" w:cs="Times New Roman"/>
                        <w:sz w:val="18"/>
                        <w:szCs w:val="18"/>
                        <w:rPrChange w:id="2991" w:author="Jackson Halpin" w:date="2025-06-11T14:21:00Z" w16du:dateUtc="2025-06-11T18:21:00Z">
                          <w:rPr>
                            <w:rFonts w:ascii="Cambria Math" w:eastAsiaTheme="minorEastAsia" w:hAnsi="Cambria Math" w:cs="Times New Roman"/>
                          </w:rPr>
                        </w:rPrChange>
                      </w:rPr>
                      <m:t>x</m:t>
                    </m:r>
                  </m:e>
                </m:d>
              </m:sub>
            </m:sSub>
          </m:num>
          <m:den>
            <m:r>
              <w:rPr>
                <w:rFonts w:ascii="Cambria Math" w:eastAsiaTheme="minorEastAsia" w:hAnsi="Cambria Math" w:cs="Times New Roman"/>
                <w:sz w:val="18"/>
                <w:szCs w:val="18"/>
                <w:rPrChange w:id="2992" w:author="Jackson Halpin" w:date="2025-06-11T14:21:00Z" w16du:dateUtc="2025-06-11T18:21:00Z">
                  <w:rPr>
                    <w:rFonts w:ascii="Cambria Math" w:eastAsiaTheme="minorEastAsia" w:hAnsi="Cambria Math" w:cs="Times New Roman"/>
                  </w:rPr>
                </w:rPrChange>
              </w:rPr>
              <m:t>fi, input</m:t>
            </m:r>
          </m:den>
        </m:f>
        <m:r>
          <w:rPr>
            <w:rFonts w:ascii="Cambria Math" w:eastAsiaTheme="minorEastAsia" w:hAnsi="Cambria Math" w:cs="Times New Roman"/>
            <w:sz w:val="18"/>
            <w:szCs w:val="18"/>
            <w:rPrChange w:id="2993" w:author="Jackson Halpin" w:date="2025-06-11T14:21:00Z" w16du:dateUtc="2025-06-11T18:21:00Z">
              <w:rPr>
                <w:rFonts w:ascii="Cambria Math" w:eastAsiaTheme="minorEastAsia" w:hAnsi="Cambria Math" w:cs="Times New Roman"/>
              </w:rPr>
            </w:rPrChange>
          </w:rPr>
          <m:t>)</m:t>
        </m:r>
      </m:oMath>
      <w:r w:rsidR="00705B2C" w:rsidRPr="00557BC1">
        <w:rPr>
          <w:rFonts w:ascii="Georgia" w:eastAsiaTheme="minorEastAsia" w:hAnsi="Georgia" w:cs="Times New Roman"/>
          <w:sz w:val="18"/>
          <w:szCs w:val="18"/>
          <w:rPrChange w:id="2994" w:author="Jackson Halpin" w:date="2025-06-11T14:21:00Z" w16du:dateUtc="2025-06-11T18:21:00Z">
            <w:rPr>
              <w:rFonts w:ascii="Times New Roman" w:eastAsiaTheme="minorEastAsia" w:hAnsi="Times New Roman" w:cs="Times New Roman"/>
            </w:rPr>
          </w:rPrChange>
        </w:rPr>
        <w:t xml:space="preserve"> where </w:t>
      </w:r>
      <m:oMath>
        <m:sSub>
          <m:sSubPr>
            <m:ctrlPr>
              <w:rPr>
                <w:rFonts w:ascii="Cambria Math" w:eastAsiaTheme="minorEastAsia" w:hAnsi="Cambria Math" w:cs="Times New Roman"/>
                <w:i/>
                <w:sz w:val="18"/>
                <w:szCs w:val="18"/>
                <w:rPrChange w:id="2995" w:author="Jackson Halpin" w:date="2025-06-11T14:21:00Z" w16du:dateUtc="2025-06-11T18:21:00Z">
                  <w:rPr>
                    <w:rFonts w:ascii="Cambria Math" w:eastAsiaTheme="minorEastAsia" w:hAnsi="Cambria Math" w:cs="Times New Roman"/>
                    <w:i/>
                  </w:rPr>
                </w:rPrChange>
              </w:rPr>
            </m:ctrlPr>
          </m:sSubPr>
          <m:e>
            <m:r>
              <w:rPr>
                <w:rFonts w:ascii="Cambria Math" w:eastAsiaTheme="minorEastAsia" w:hAnsi="Cambria Math" w:cs="Times New Roman"/>
                <w:sz w:val="18"/>
                <w:szCs w:val="18"/>
                <w:rPrChange w:id="2996" w:author="Jackson Halpin" w:date="2025-06-11T14:21:00Z" w16du:dateUtc="2025-06-11T18:21:00Z">
                  <w:rPr>
                    <w:rFonts w:ascii="Cambria Math" w:eastAsiaTheme="minorEastAsia" w:hAnsi="Cambria Math" w:cs="Times New Roman"/>
                  </w:rPr>
                </w:rPrChange>
              </w:rPr>
              <m:t>f</m:t>
            </m:r>
          </m:e>
          <m:sub>
            <m:r>
              <w:rPr>
                <w:rFonts w:ascii="Cambria Math" w:eastAsiaTheme="minorEastAsia" w:hAnsi="Cambria Math" w:cs="Times New Roman"/>
                <w:sz w:val="18"/>
                <w:szCs w:val="18"/>
                <w:rPrChange w:id="2997" w:author="Jackson Halpin" w:date="2025-06-11T14:21:00Z" w16du:dateUtc="2025-06-11T18:21:00Z">
                  <w:rPr>
                    <w:rFonts w:ascii="Cambria Math" w:eastAsiaTheme="minorEastAsia" w:hAnsi="Cambria Math" w:cs="Times New Roman"/>
                  </w:rPr>
                </w:rPrChange>
              </w:rPr>
              <m:t>i,input</m:t>
            </m:r>
          </m:sub>
        </m:sSub>
      </m:oMath>
      <w:r w:rsidR="00705B2C" w:rsidRPr="00557BC1">
        <w:rPr>
          <w:rFonts w:ascii="Georgia" w:eastAsiaTheme="minorEastAsia" w:hAnsi="Georgia" w:cs="Times New Roman"/>
          <w:sz w:val="18"/>
          <w:szCs w:val="18"/>
          <w:rPrChange w:id="2998" w:author="Jackson Halpin" w:date="2025-06-11T14:21:00Z" w16du:dateUtc="2025-06-11T18:21:00Z">
            <w:rPr>
              <w:rFonts w:ascii="Times New Roman" w:eastAsiaTheme="minorEastAsia" w:hAnsi="Times New Roman" w:cs="Times New Roman"/>
            </w:rPr>
          </w:rPrChange>
        </w:rPr>
        <w:t xml:space="preserve"> is the frequency of each sequence in the naïve input library </w:t>
      </w:r>
      <w:r w:rsidR="00705B2C" w:rsidRPr="00557BC1">
        <w:rPr>
          <w:rFonts w:ascii="Georgia" w:eastAsiaTheme="minorEastAsia" w:hAnsi="Georgia" w:cs="Times New Roman"/>
          <w:sz w:val="18"/>
          <w:szCs w:val="18"/>
          <w:rPrChange w:id="2999" w:author="Jackson Halpin" w:date="2025-06-11T14:21:00Z" w16du:dateUtc="2025-06-11T18:21:00Z">
            <w:rPr>
              <w:rFonts w:ascii="Times New Roman" w:eastAsiaTheme="minorEastAsia" w:hAnsi="Times New Roman" w:cs="Times New Roman"/>
            </w:rPr>
          </w:rPrChange>
        </w:rPr>
        <w:fldChar w:fldCharType="begin"/>
      </w:r>
      <w:r w:rsidR="00254B7E" w:rsidRPr="00557BC1">
        <w:rPr>
          <w:rFonts w:ascii="Georgia" w:eastAsiaTheme="minorEastAsia" w:hAnsi="Georgia" w:cs="Times New Roman"/>
          <w:sz w:val="18"/>
          <w:szCs w:val="18"/>
          <w:rPrChange w:id="3000" w:author="Jackson Halpin" w:date="2025-06-11T14:21:00Z" w16du:dateUtc="2025-06-11T18:21:00Z">
            <w:rPr>
              <w:rFonts w:ascii="Times New Roman" w:eastAsiaTheme="minorEastAsia" w:hAnsi="Times New Roman" w:cs="Times New Roman"/>
            </w:rPr>
          </w:rPrChange>
        </w:rPr>
        <w:instrText xml:space="preserve"> ADDIN ZOTERO_ITEM CSL_CITATION {"citationID":"dliaaRNa","properties":{"formattedCitation":"(Rubin et al. 2017)","plainCitation":"(Rubin et al. 2017)","noteIndex":0},"citationItems":[{"id":185,"uris":["http://zotero.org/users/local/DUCgBsd9/items/VY5ZX2UA","http://zotero.org/users/14717947/items/VY5ZX2UA"],"itemData":{"id":185,"type":"article-journal","container-title":"Genome Biology","DOI":"10.1186/s13059-017-1272-5","ISSN":"1474-760X","issue":"1","journalAbbreviation":"Genome Biol","language":"en","page":"150","source":"DOI.org (Crossref)","title":"A statistical framework for analyzing deep mutational scanning data","volume":"18","author":[{"family":"Rubin","given":"Alan F."},{"family":"Gelman","given":"Hannah"},{"family":"Lucas","given":"Nathan"},{"family":"Bajjalieh","given":"Sandra M."},{"family":"Papenfuss","given":"Anthony T."},{"family":"Speed","given":"Terence P."},{"family":"Fowler","given":"Douglas M."}],"issued":{"date-parts":[["2017",12]]}}}],"schema":"https://github.com/citation-style-language/schema/raw/master/csl-citation.json"} </w:instrText>
      </w:r>
      <w:r w:rsidR="00705B2C" w:rsidRPr="00557BC1">
        <w:rPr>
          <w:rFonts w:ascii="Georgia" w:eastAsiaTheme="minorEastAsia" w:hAnsi="Georgia" w:cs="Times New Roman"/>
          <w:sz w:val="18"/>
          <w:szCs w:val="18"/>
          <w:rPrChange w:id="3001" w:author="Jackson Halpin" w:date="2025-06-11T14:21:00Z" w16du:dateUtc="2025-06-11T18:21:00Z">
            <w:rPr>
              <w:rFonts w:ascii="Times New Roman" w:eastAsiaTheme="minorEastAsia" w:hAnsi="Times New Roman" w:cs="Times New Roman"/>
            </w:rPr>
          </w:rPrChange>
        </w:rPr>
        <w:fldChar w:fldCharType="separate"/>
      </w:r>
      <w:r w:rsidR="00B15AF8" w:rsidRPr="00557BC1">
        <w:rPr>
          <w:rFonts w:ascii="Georgia" w:eastAsiaTheme="minorEastAsia" w:hAnsi="Georgia" w:cs="Times New Roman"/>
          <w:noProof/>
          <w:sz w:val="18"/>
          <w:szCs w:val="18"/>
          <w:rPrChange w:id="3002" w:author="Jackson Halpin" w:date="2025-06-11T14:21:00Z" w16du:dateUtc="2025-06-11T18:21:00Z">
            <w:rPr>
              <w:rFonts w:ascii="Times New Roman" w:eastAsiaTheme="minorEastAsia" w:hAnsi="Times New Roman" w:cs="Times New Roman"/>
              <w:noProof/>
            </w:rPr>
          </w:rPrChange>
        </w:rPr>
        <w:t>(Rubin et al. 2017)</w:t>
      </w:r>
      <w:r w:rsidR="00705B2C" w:rsidRPr="00557BC1">
        <w:rPr>
          <w:rFonts w:ascii="Georgia" w:eastAsiaTheme="minorEastAsia" w:hAnsi="Georgia" w:cs="Times New Roman"/>
          <w:sz w:val="18"/>
          <w:szCs w:val="18"/>
          <w:rPrChange w:id="3003" w:author="Jackson Halpin" w:date="2025-06-11T14:21:00Z" w16du:dateUtc="2025-06-11T18:21:00Z">
            <w:rPr>
              <w:rFonts w:ascii="Times New Roman" w:eastAsiaTheme="minorEastAsia" w:hAnsi="Times New Roman" w:cs="Times New Roman"/>
            </w:rPr>
          </w:rPrChange>
        </w:rPr>
        <w:fldChar w:fldCharType="end"/>
      </w:r>
      <w:r w:rsidR="00705B2C" w:rsidRPr="00557BC1">
        <w:rPr>
          <w:rFonts w:ascii="Georgia" w:eastAsiaTheme="minorEastAsia" w:hAnsi="Georgia" w:cs="Times New Roman"/>
          <w:sz w:val="18"/>
          <w:szCs w:val="18"/>
          <w:rPrChange w:id="3004" w:author="Jackson Halpin" w:date="2025-06-11T14:21:00Z" w16du:dateUtc="2025-06-11T18:21:00Z">
            <w:rPr>
              <w:rFonts w:ascii="Times New Roman" w:eastAsiaTheme="minorEastAsia" w:hAnsi="Times New Roman" w:cs="Times New Roman"/>
            </w:rPr>
          </w:rPrChange>
        </w:rPr>
        <w:t>.</w:t>
      </w:r>
    </w:p>
    <w:p w14:paraId="291B653A" w14:textId="77777777" w:rsidR="00705B2C" w:rsidRPr="00557BC1" w:rsidRDefault="00705B2C" w:rsidP="00557BC1">
      <w:pPr>
        <w:jc w:val="both"/>
        <w:rPr>
          <w:rFonts w:ascii="Georgia" w:eastAsiaTheme="minorEastAsia" w:hAnsi="Georgia" w:cs="Times New Roman"/>
          <w:sz w:val="18"/>
          <w:szCs w:val="18"/>
          <w:rPrChange w:id="3005" w:author="Jackson Halpin" w:date="2025-06-11T14:21:00Z" w16du:dateUtc="2025-06-11T18:21:00Z">
            <w:rPr>
              <w:rFonts w:ascii="Times New Roman" w:eastAsiaTheme="minorEastAsia" w:hAnsi="Times New Roman" w:cs="Times New Roman"/>
            </w:rPr>
          </w:rPrChange>
        </w:rPr>
        <w:pPrChange w:id="3006" w:author="Jackson Halpin" w:date="2025-06-11T14:17:00Z" w16du:dateUtc="2025-06-11T18:17:00Z">
          <w:pPr>
            <w:spacing w:line="480" w:lineRule="auto"/>
            <w:jc w:val="both"/>
          </w:pPr>
        </w:pPrChange>
      </w:pPr>
    </w:p>
    <w:p w14:paraId="1B072FA0" w14:textId="201435EF" w:rsidR="00705B2C" w:rsidRPr="00557BC1" w:rsidRDefault="00BE5F5F" w:rsidP="00557BC1">
      <w:pPr>
        <w:jc w:val="both"/>
        <w:rPr>
          <w:rFonts w:ascii="Georgia" w:hAnsi="Georgia" w:cs="Times New Roman"/>
          <w:sz w:val="18"/>
          <w:szCs w:val="18"/>
          <w:rPrChange w:id="3007" w:author="Jackson Halpin" w:date="2025-06-11T14:21:00Z" w16du:dateUtc="2025-06-11T18:21:00Z">
            <w:rPr>
              <w:rFonts w:ascii="Times New Roman" w:hAnsi="Times New Roman" w:cs="Times New Roman"/>
            </w:rPr>
          </w:rPrChange>
        </w:rPr>
        <w:pPrChange w:id="3008" w:author="Jackson Halpin" w:date="2025-06-11T14:17:00Z" w16du:dateUtc="2025-06-11T18:17:00Z">
          <w:pPr>
            <w:spacing w:line="480" w:lineRule="auto"/>
            <w:jc w:val="both"/>
          </w:pPr>
        </w:pPrChange>
      </w:pPr>
      <w:r w:rsidRPr="00557BC1">
        <w:rPr>
          <w:rFonts w:ascii="Georgia" w:eastAsiaTheme="minorEastAsia" w:hAnsi="Georgia" w:cs="Times New Roman"/>
          <w:sz w:val="18"/>
          <w:szCs w:val="18"/>
          <w:rPrChange w:id="3009" w:author="Jackson Halpin" w:date="2025-06-11T14:21:00Z" w16du:dateUtc="2025-06-11T18:21:00Z">
            <w:rPr>
              <w:rFonts w:ascii="Times New Roman" w:eastAsiaTheme="minorEastAsia" w:hAnsi="Times New Roman" w:cs="Times New Roman"/>
            </w:rPr>
          </w:rPrChange>
        </w:rPr>
        <w:t>T</w:t>
      </w:r>
      <w:r w:rsidR="00705B2C" w:rsidRPr="00557BC1">
        <w:rPr>
          <w:rFonts w:ascii="Georgia" w:eastAsiaTheme="minorEastAsia" w:hAnsi="Georgia" w:cs="Times New Roman"/>
          <w:sz w:val="18"/>
          <w:szCs w:val="18"/>
          <w:rPrChange w:id="3010" w:author="Jackson Halpin" w:date="2025-06-11T14:21:00Z" w16du:dateUtc="2025-06-11T18:21:00Z">
            <w:rPr>
              <w:rFonts w:ascii="Times New Roman" w:eastAsiaTheme="minorEastAsia" w:hAnsi="Times New Roman" w:cs="Times New Roman"/>
            </w:rPr>
          </w:rPrChange>
        </w:rPr>
        <w:t xml:space="preserve">he T7-pep library contains many point mutations and frame shifts. </w:t>
      </w:r>
      <w:r w:rsidRPr="00557BC1">
        <w:rPr>
          <w:rFonts w:ascii="Georgia" w:eastAsiaTheme="minorEastAsia" w:hAnsi="Georgia" w:cs="Times New Roman"/>
          <w:sz w:val="18"/>
          <w:szCs w:val="18"/>
          <w:rPrChange w:id="3011" w:author="Jackson Halpin" w:date="2025-06-11T14:21:00Z" w16du:dateUtc="2025-06-11T18:21:00Z">
            <w:rPr>
              <w:rFonts w:ascii="Times New Roman" w:eastAsiaTheme="minorEastAsia" w:hAnsi="Times New Roman" w:cs="Times New Roman"/>
            </w:rPr>
          </w:rPrChange>
        </w:rPr>
        <w:t>We</w:t>
      </w:r>
      <w:r w:rsidR="00705B2C" w:rsidRPr="00557BC1">
        <w:rPr>
          <w:rFonts w:ascii="Georgia" w:eastAsiaTheme="minorEastAsia" w:hAnsi="Georgia" w:cs="Times New Roman"/>
          <w:sz w:val="18"/>
          <w:szCs w:val="18"/>
          <w:rPrChange w:id="3012" w:author="Jackson Halpin" w:date="2025-06-11T14:21:00Z" w16du:dateUtc="2025-06-11T18:21:00Z">
            <w:rPr>
              <w:rFonts w:ascii="Times New Roman" w:eastAsiaTheme="minorEastAsia" w:hAnsi="Times New Roman" w:cs="Times New Roman"/>
            </w:rPr>
          </w:rPrChange>
        </w:rPr>
        <w:t xml:space="preserve"> collapsed hits that we judged to be variants of the same sequence based on sequence clustering using ALFAT-</w:t>
      </w:r>
      <w:proofErr w:type="spellStart"/>
      <w:r w:rsidR="00705B2C" w:rsidRPr="00557BC1">
        <w:rPr>
          <w:rFonts w:ascii="Georgia" w:eastAsiaTheme="minorEastAsia" w:hAnsi="Georgia" w:cs="Times New Roman"/>
          <w:sz w:val="18"/>
          <w:szCs w:val="18"/>
          <w:rPrChange w:id="3013" w:author="Jackson Halpin" w:date="2025-06-11T14:21:00Z" w16du:dateUtc="2025-06-11T18:21:00Z">
            <w:rPr>
              <w:rFonts w:ascii="Times New Roman" w:eastAsiaTheme="minorEastAsia" w:hAnsi="Times New Roman" w:cs="Times New Roman"/>
            </w:rPr>
          </w:rPrChange>
        </w:rPr>
        <w:t>Clust</w:t>
      </w:r>
      <w:proofErr w:type="spellEnd"/>
      <w:r w:rsidR="00705B2C" w:rsidRPr="00557BC1">
        <w:rPr>
          <w:rFonts w:ascii="Georgia" w:eastAsiaTheme="minorEastAsia" w:hAnsi="Georgia" w:cs="Times New Roman"/>
          <w:sz w:val="18"/>
          <w:szCs w:val="18"/>
          <w:rPrChange w:id="3014" w:author="Jackson Halpin" w:date="2025-06-11T14:21:00Z" w16du:dateUtc="2025-06-11T18:21:00Z">
            <w:rPr>
              <w:rFonts w:ascii="Times New Roman" w:eastAsiaTheme="minorEastAsia" w:hAnsi="Times New Roman" w:cs="Times New Roman"/>
            </w:rPr>
          </w:rPrChange>
        </w:rPr>
        <w:t xml:space="preserve"> with the </w:t>
      </w:r>
      <w:r w:rsidR="00705B2C" w:rsidRPr="00557BC1">
        <w:rPr>
          <w:rFonts w:ascii="Georgia" w:eastAsiaTheme="minorEastAsia" w:hAnsi="Georgia" w:cs="Times New Roman"/>
          <w:sz w:val="18"/>
          <w:szCs w:val="18"/>
          <w:rPrChange w:id="3015" w:author="Jackson Halpin" w:date="2025-06-11T14:21:00Z" w16du:dateUtc="2025-06-11T18:21:00Z">
            <w:rPr>
              <w:rFonts w:ascii="Times New Roman" w:eastAsiaTheme="minorEastAsia" w:hAnsi="Times New Roman" w:cs="Times New Roman"/>
              <w:highlight w:val="yellow"/>
            </w:rPr>
          </w:rPrChange>
        </w:rPr>
        <w:t>pre-set thresholds</w:t>
      </w:r>
      <w:r w:rsidR="00705B2C" w:rsidRPr="00557BC1">
        <w:rPr>
          <w:rFonts w:ascii="Georgia" w:eastAsiaTheme="minorEastAsia" w:hAnsi="Georgia" w:cs="Times New Roman"/>
          <w:sz w:val="18"/>
          <w:szCs w:val="18"/>
          <w:rPrChange w:id="3016" w:author="Jackson Halpin" w:date="2025-06-11T14:21:00Z" w16du:dateUtc="2025-06-11T18:21:00Z">
            <w:rPr>
              <w:rFonts w:ascii="Times New Roman" w:eastAsiaTheme="minorEastAsia" w:hAnsi="Times New Roman" w:cs="Times New Roman"/>
            </w:rPr>
          </w:rPrChange>
        </w:rPr>
        <w:t xml:space="preserve">, selecting </w:t>
      </w:r>
      <w:commentRangeStart w:id="3017"/>
      <w:commentRangeStart w:id="3018"/>
      <w:r w:rsidR="00705B2C" w:rsidRPr="00557BC1">
        <w:rPr>
          <w:rFonts w:ascii="Georgia" w:eastAsiaTheme="minorEastAsia" w:hAnsi="Georgia" w:cs="Times New Roman"/>
          <w:sz w:val="18"/>
          <w:szCs w:val="18"/>
          <w:rPrChange w:id="3019" w:author="Jackson Halpin" w:date="2025-06-11T14:21:00Z" w16du:dateUtc="2025-06-11T18:21:00Z">
            <w:rPr>
              <w:rFonts w:ascii="Times New Roman" w:eastAsiaTheme="minorEastAsia" w:hAnsi="Times New Roman" w:cs="Times New Roman"/>
            </w:rPr>
          </w:rPrChange>
        </w:rPr>
        <w:t xml:space="preserve">the sequence that enriched farthest in the sort </w:t>
      </w:r>
      <w:commentRangeEnd w:id="3017"/>
      <w:r w:rsidRPr="00557BC1">
        <w:rPr>
          <w:rStyle w:val="CommentReference"/>
          <w:rFonts w:ascii="Georgia" w:hAnsi="Georgia"/>
          <w:sz w:val="10"/>
          <w:szCs w:val="10"/>
          <w:rPrChange w:id="3020" w:author="Jackson Halpin" w:date="2025-06-11T14:21:00Z" w16du:dateUtc="2025-06-11T18:21:00Z">
            <w:rPr>
              <w:rStyle w:val="CommentReference"/>
            </w:rPr>
          </w:rPrChange>
        </w:rPr>
        <w:commentReference w:id="3017"/>
      </w:r>
      <w:commentRangeEnd w:id="3018"/>
      <w:r w:rsidR="00D81C86" w:rsidRPr="00557BC1">
        <w:rPr>
          <w:rStyle w:val="CommentReference"/>
          <w:rFonts w:ascii="Georgia" w:hAnsi="Georgia"/>
          <w:sz w:val="10"/>
          <w:szCs w:val="10"/>
          <w:rPrChange w:id="3021" w:author="Jackson Halpin" w:date="2025-06-11T14:21:00Z" w16du:dateUtc="2025-06-11T18:21:00Z">
            <w:rPr>
              <w:rStyle w:val="CommentReference"/>
            </w:rPr>
          </w:rPrChange>
        </w:rPr>
        <w:commentReference w:id="3018"/>
      </w:r>
      <w:r w:rsidR="00705B2C" w:rsidRPr="00557BC1">
        <w:rPr>
          <w:rFonts w:ascii="Georgia" w:eastAsiaTheme="minorEastAsia" w:hAnsi="Georgia" w:cs="Times New Roman"/>
          <w:sz w:val="18"/>
          <w:szCs w:val="18"/>
          <w:rPrChange w:id="3022" w:author="Jackson Halpin" w:date="2025-06-11T14:21:00Z" w16du:dateUtc="2025-06-11T18:21:00Z">
            <w:rPr>
              <w:rFonts w:ascii="Times New Roman" w:eastAsiaTheme="minorEastAsia" w:hAnsi="Times New Roman" w:cs="Times New Roman"/>
            </w:rPr>
          </w:rPrChange>
        </w:rPr>
        <w:t xml:space="preserve">as the representative sequence </w:t>
      </w:r>
      <w:r w:rsidR="00705B2C" w:rsidRPr="00557BC1">
        <w:rPr>
          <w:rFonts w:ascii="Georgia" w:eastAsiaTheme="minorEastAsia" w:hAnsi="Georgia" w:cs="Times New Roman"/>
          <w:sz w:val="18"/>
          <w:szCs w:val="18"/>
          <w:rPrChange w:id="3023" w:author="Jackson Halpin" w:date="2025-06-11T14:21:00Z" w16du:dateUtc="2025-06-11T18:21:00Z">
            <w:rPr>
              <w:rFonts w:ascii="Times New Roman" w:eastAsiaTheme="minorEastAsia" w:hAnsi="Times New Roman" w:cs="Times New Roman"/>
            </w:rPr>
          </w:rPrChange>
        </w:rPr>
        <w:fldChar w:fldCharType="begin"/>
      </w:r>
      <w:r w:rsidR="00254B7E" w:rsidRPr="00557BC1">
        <w:rPr>
          <w:rFonts w:ascii="Georgia" w:eastAsiaTheme="minorEastAsia" w:hAnsi="Georgia" w:cs="Times New Roman"/>
          <w:sz w:val="18"/>
          <w:szCs w:val="18"/>
          <w:rPrChange w:id="3024" w:author="Jackson Halpin" w:date="2025-06-11T14:21:00Z" w16du:dateUtc="2025-06-11T18:21:00Z">
            <w:rPr>
              <w:rFonts w:ascii="Times New Roman" w:eastAsiaTheme="minorEastAsia" w:hAnsi="Times New Roman" w:cs="Times New Roman"/>
            </w:rPr>
          </w:rPrChange>
        </w:rPr>
        <w:instrText xml:space="preserve"> ADDIN ZOTERO_ITEM CSL_CITATION {"citationID":"bH5jhZvC","properties":{"formattedCitation":"(Chiu and Ong 2022)","plainCitation":"(Chiu and Ong 2022)","noteIndex":0},"citationItems":[{"id":183,"uris":["http://zotero.org/users/local/DUCgBsd9/items/45B97P9Y","http://zotero.org/users/14717947/items/45B97P9Y"],"itemData":{"id":183,"type":"article-journal","abstract":"Abstract\n            \n              Background\n              Biological sequence clustering is a complicated data clustering problem owing to the high computation costs incurred for pairwise sequence distance calculations through sequence alignments, as well as difficulties in determining parameters for deriving robust clusters. While current approaches are successful in reducing the number of sequence alignments performed, the generated clusters are based on a single sequence identity threshold applied to every cluster. Poor choices of this identity threshold would thus lead to low quality clusters. There is however little support provided to users in selecting thresholds that are well matched with the input sequences.\n            \n            \n              Results\n              We present a novel sequence clustering approach called ALFATClust that exploits rapid pairwise alignment-free sequence distance calculations and community detection in graph for clusters generation. Instead of a single threshold applied to every generated cluster, ALFATClust is capable of dynamically determining the cut-off threshold for each individual cluster by considering both cluster separation and intra-cluster sequence similarity. Benchmarking analysis shows that ALFATClust generally outperforms existing approaches by simultaneously maintaining cluster robustness and substantial cluster separation for the benchmark datasets. The software also provides an evaluation report for verifying the quality of the non-singleton clusters obtained.\n            \n            \n              Conclusions\n              ALFATClust is able to generate sequence clusters having high intra-cluster sequence similarity and substantial separation between clusters without having users to decide precise similarity cut-off thresholds.","container-title":"BMC Bioinformatics","DOI":"10.1186/s12859-022-04643-9","ISSN":"1471-2105","issue":"1","journalAbbreviation":"BMC Bioinformatics","language":"en","page":"108","source":"DOI.org (Crossref)","title":"Clustering biological sequences with dynamic sequence similarity threshold","volume":"23","author":[{"family":"Chiu","given":"Jimmy Ka Ho"},{"family":"Ong","given":"Rick Twee-Hee"}],"issued":{"date-parts":[["2022",12]]}}}],"schema":"https://github.com/citation-style-language/schema/raw/master/csl-citation.json"} </w:instrText>
      </w:r>
      <w:r w:rsidR="00705B2C" w:rsidRPr="00557BC1">
        <w:rPr>
          <w:rFonts w:ascii="Georgia" w:eastAsiaTheme="minorEastAsia" w:hAnsi="Georgia" w:cs="Times New Roman"/>
          <w:sz w:val="18"/>
          <w:szCs w:val="18"/>
          <w:rPrChange w:id="3025" w:author="Jackson Halpin" w:date="2025-06-11T14:21:00Z" w16du:dateUtc="2025-06-11T18:21:00Z">
            <w:rPr>
              <w:rFonts w:ascii="Times New Roman" w:eastAsiaTheme="minorEastAsia" w:hAnsi="Times New Roman" w:cs="Times New Roman"/>
            </w:rPr>
          </w:rPrChange>
        </w:rPr>
        <w:fldChar w:fldCharType="separate"/>
      </w:r>
      <w:r w:rsidR="00B15AF8" w:rsidRPr="00557BC1">
        <w:rPr>
          <w:rFonts w:ascii="Georgia" w:eastAsiaTheme="minorEastAsia" w:hAnsi="Georgia" w:cs="Times New Roman"/>
          <w:noProof/>
          <w:sz w:val="18"/>
          <w:szCs w:val="18"/>
          <w:rPrChange w:id="3026" w:author="Jackson Halpin" w:date="2025-06-11T14:21:00Z" w16du:dateUtc="2025-06-11T18:21:00Z">
            <w:rPr>
              <w:rFonts w:ascii="Times New Roman" w:eastAsiaTheme="minorEastAsia" w:hAnsi="Times New Roman" w:cs="Times New Roman"/>
              <w:noProof/>
            </w:rPr>
          </w:rPrChange>
        </w:rPr>
        <w:t>(Chiu and Ong 2022)</w:t>
      </w:r>
      <w:r w:rsidR="00705B2C" w:rsidRPr="00557BC1">
        <w:rPr>
          <w:rFonts w:ascii="Georgia" w:eastAsiaTheme="minorEastAsia" w:hAnsi="Georgia" w:cs="Times New Roman"/>
          <w:sz w:val="18"/>
          <w:szCs w:val="18"/>
          <w:rPrChange w:id="3027" w:author="Jackson Halpin" w:date="2025-06-11T14:21:00Z" w16du:dateUtc="2025-06-11T18:21:00Z">
            <w:rPr>
              <w:rFonts w:ascii="Times New Roman" w:eastAsiaTheme="minorEastAsia" w:hAnsi="Times New Roman" w:cs="Times New Roman"/>
            </w:rPr>
          </w:rPrChange>
        </w:rPr>
        <w:fldChar w:fldCharType="end"/>
      </w:r>
      <w:r w:rsidR="00705B2C" w:rsidRPr="00557BC1">
        <w:rPr>
          <w:rFonts w:ascii="Georgia" w:eastAsiaTheme="minorEastAsia" w:hAnsi="Georgia" w:cs="Times New Roman"/>
          <w:sz w:val="18"/>
          <w:szCs w:val="18"/>
          <w:rPrChange w:id="3028" w:author="Jackson Halpin" w:date="2025-06-11T14:21:00Z" w16du:dateUtc="2025-06-11T18:21:00Z">
            <w:rPr>
              <w:rFonts w:ascii="Times New Roman" w:eastAsiaTheme="minorEastAsia" w:hAnsi="Times New Roman" w:cs="Times New Roman"/>
            </w:rPr>
          </w:rPrChange>
        </w:rPr>
        <w:t xml:space="preserve">. We then filtered for clones that had a read count of </w:t>
      </w:r>
      <w:r w:rsidR="00705B2C" w:rsidRPr="00557BC1">
        <w:rPr>
          <w:rFonts w:ascii="Georgia" w:eastAsiaTheme="minorEastAsia" w:hAnsi="Georgia" w:cs="Times New Roman"/>
          <w:sz w:val="18"/>
          <w:szCs w:val="18"/>
          <w:rPrChange w:id="3029" w:author="Jackson Halpin" w:date="2025-06-11T14:21:00Z" w16du:dateUtc="2025-06-11T18:21:00Z">
            <w:rPr>
              <w:rFonts w:ascii="Times New Roman" w:eastAsiaTheme="minorEastAsia" w:hAnsi="Times New Roman" w:cs="Times New Roman"/>
            </w:rPr>
          </w:rPrChange>
        </w:rPr>
        <w:sym w:font="Symbol" w:char="F0B3"/>
      </w:r>
      <w:r w:rsidR="00705B2C" w:rsidRPr="00557BC1">
        <w:rPr>
          <w:rFonts w:ascii="Georgia" w:eastAsiaTheme="minorEastAsia" w:hAnsi="Georgia" w:cs="Times New Roman"/>
          <w:sz w:val="18"/>
          <w:szCs w:val="18"/>
          <w:rPrChange w:id="3030" w:author="Jackson Halpin" w:date="2025-06-11T14:21:00Z" w16du:dateUtc="2025-06-11T18:21:00Z">
            <w:rPr>
              <w:rFonts w:ascii="Times New Roman" w:eastAsiaTheme="minorEastAsia" w:hAnsi="Times New Roman" w:cs="Times New Roman"/>
            </w:rPr>
          </w:rPrChange>
        </w:rPr>
        <w:t xml:space="preserve"> 10 reads in the input library. Sequences were translated using </w:t>
      </w:r>
      <w:proofErr w:type="spellStart"/>
      <w:r w:rsidR="00705B2C" w:rsidRPr="00557BC1">
        <w:rPr>
          <w:rFonts w:ascii="Georgia" w:eastAsiaTheme="minorEastAsia" w:hAnsi="Georgia" w:cs="Times New Roman"/>
          <w:sz w:val="18"/>
          <w:szCs w:val="18"/>
          <w:rPrChange w:id="3031" w:author="Jackson Halpin" w:date="2025-06-11T14:21:00Z" w16du:dateUtc="2025-06-11T18:21:00Z">
            <w:rPr>
              <w:rFonts w:ascii="Times New Roman" w:eastAsiaTheme="minorEastAsia" w:hAnsi="Times New Roman" w:cs="Times New Roman"/>
            </w:rPr>
          </w:rPrChange>
        </w:rPr>
        <w:t>Biopython</w:t>
      </w:r>
      <w:proofErr w:type="spellEnd"/>
      <w:r w:rsidR="00705B2C" w:rsidRPr="00557BC1">
        <w:rPr>
          <w:rFonts w:ascii="Georgia" w:eastAsiaTheme="minorEastAsia" w:hAnsi="Georgia" w:cs="Times New Roman"/>
          <w:sz w:val="18"/>
          <w:szCs w:val="18"/>
          <w:rPrChange w:id="3032" w:author="Jackson Halpin" w:date="2025-06-11T14:21:00Z" w16du:dateUtc="2025-06-11T18:21:00Z">
            <w:rPr>
              <w:rFonts w:ascii="Times New Roman" w:eastAsiaTheme="minorEastAsia" w:hAnsi="Times New Roman" w:cs="Times New Roman"/>
            </w:rPr>
          </w:rPrChange>
        </w:rPr>
        <w:t xml:space="preserve"> </w:t>
      </w:r>
      <w:r w:rsidR="00705B2C" w:rsidRPr="00557BC1">
        <w:rPr>
          <w:rFonts w:ascii="Georgia" w:eastAsiaTheme="minorEastAsia" w:hAnsi="Georgia" w:cs="Times New Roman"/>
          <w:sz w:val="18"/>
          <w:szCs w:val="18"/>
          <w:rPrChange w:id="3033" w:author="Jackson Halpin" w:date="2025-06-11T14:21:00Z" w16du:dateUtc="2025-06-11T18:21:00Z">
            <w:rPr>
              <w:rFonts w:ascii="Times New Roman" w:eastAsiaTheme="minorEastAsia" w:hAnsi="Times New Roman" w:cs="Times New Roman"/>
            </w:rPr>
          </w:rPrChange>
        </w:rPr>
        <w:fldChar w:fldCharType="begin"/>
      </w:r>
      <w:r w:rsidR="00254B7E" w:rsidRPr="00557BC1">
        <w:rPr>
          <w:rFonts w:ascii="Georgia" w:eastAsiaTheme="minorEastAsia" w:hAnsi="Georgia" w:cs="Times New Roman"/>
          <w:sz w:val="18"/>
          <w:szCs w:val="18"/>
          <w:rPrChange w:id="3034" w:author="Jackson Halpin" w:date="2025-06-11T14:21:00Z" w16du:dateUtc="2025-06-11T18:21:00Z">
            <w:rPr>
              <w:rFonts w:ascii="Times New Roman" w:eastAsiaTheme="minorEastAsia" w:hAnsi="Times New Roman" w:cs="Times New Roman"/>
            </w:rPr>
          </w:rPrChange>
        </w:rPr>
        <w:instrText xml:space="preserve"> ADDIN ZOTERO_ITEM CSL_CITATION {"citationID":"2L9mrQF6","properties":{"formattedCitation":"(Cock et al. 2009)","plainCitation":"(Cock et al. 2009)","noteIndex":0},"citationItems":[{"id":433,"uris":["http://zotero.org/users/14717947/items/2WBSZTQA"],"itemData":{"id":433,"type":"article-journal","abstract":"Abstract\n            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learning.\n            Availability: Biopython is freely available, with documentation and source code at www.biopython.org under the Biopython license.\n            Contact: All queries should be directed to the Biopython mailing lists, see www.biopython.org/wiki/_Mailing_listspeter.cock@scri.ac.uk.","container-title":"Bioinformatics","DOI":"10.1093/bioinformatics/btp163","ISSN":"1367-4811, 1367-4803","issue":"11","language":"en","license":"http://creativecommons.org/licenses/by-nc/2.0/uk/","page":"1422-1423","source":"DOI.org (Crossref)","title":"Biopython: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J."},{"family":"Dalke","given":"Andrew"},{"family":"Friedberg","given":"Iddo"},{"family":"Hamelryck","given":"Thomas"},{"family":"Kauff","given":"Frank"},{"family":"Wilczynski","given":"Bartek"},{"family":"De Hoon","given":"Michiel J. L."}],"issued":{"date-parts":[["2009",6,1]]}}}],"schema":"https://github.com/citation-style-language/schema/raw/master/csl-citation.json"} </w:instrText>
      </w:r>
      <w:r w:rsidR="00705B2C" w:rsidRPr="00557BC1">
        <w:rPr>
          <w:rFonts w:ascii="Georgia" w:eastAsiaTheme="minorEastAsia" w:hAnsi="Georgia" w:cs="Times New Roman"/>
          <w:sz w:val="18"/>
          <w:szCs w:val="18"/>
          <w:rPrChange w:id="3035" w:author="Jackson Halpin" w:date="2025-06-11T14:21:00Z" w16du:dateUtc="2025-06-11T18:21:00Z">
            <w:rPr>
              <w:rFonts w:ascii="Times New Roman" w:eastAsiaTheme="minorEastAsia" w:hAnsi="Times New Roman" w:cs="Times New Roman"/>
            </w:rPr>
          </w:rPrChange>
        </w:rPr>
        <w:fldChar w:fldCharType="separate"/>
      </w:r>
      <w:r w:rsidR="00B15AF8" w:rsidRPr="00557BC1">
        <w:rPr>
          <w:rFonts w:ascii="Georgia" w:eastAsiaTheme="minorEastAsia" w:hAnsi="Georgia" w:cs="Times New Roman"/>
          <w:noProof/>
          <w:sz w:val="18"/>
          <w:szCs w:val="18"/>
          <w:rPrChange w:id="3036" w:author="Jackson Halpin" w:date="2025-06-11T14:21:00Z" w16du:dateUtc="2025-06-11T18:21:00Z">
            <w:rPr>
              <w:rFonts w:ascii="Times New Roman" w:eastAsiaTheme="minorEastAsia" w:hAnsi="Times New Roman" w:cs="Times New Roman"/>
              <w:noProof/>
            </w:rPr>
          </w:rPrChange>
        </w:rPr>
        <w:t>(Cock et al. 2009)</w:t>
      </w:r>
      <w:r w:rsidR="00705B2C" w:rsidRPr="00557BC1">
        <w:rPr>
          <w:rFonts w:ascii="Georgia" w:eastAsiaTheme="minorEastAsia" w:hAnsi="Georgia" w:cs="Times New Roman"/>
          <w:sz w:val="18"/>
          <w:szCs w:val="18"/>
          <w:rPrChange w:id="3037" w:author="Jackson Halpin" w:date="2025-06-11T14:21:00Z" w16du:dateUtc="2025-06-11T18:21:00Z">
            <w:rPr>
              <w:rFonts w:ascii="Times New Roman" w:eastAsiaTheme="minorEastAsia" w:hAnsi="Times New Roman" w:cs="Times New Roman"/>
            </w:rPr>
          </w:rPrChange>
        </w:rPr>
        <w:fldChar w:fldCharType="end"/>
      </w:r>
      <w:r w:rsidR="00705B2C" w:rsidRPr="00557BC1">
        <w:rPr>
          <w:rFonts w:ascii="Georgia" w:eastAsiaTheme="minorEastAsia" w:hAnsi="Georgia" w:cs="Times New Roman"/>
          <w:sz w:val="18"/>
          <w:szCs w:val="18"/>
          <w:rPrChange w:id="3038" w:author="Jackson Halpin" w:date="2025-06-11T14:21:00Z" w16du:dateUtc="2025-06-11T18:21:00Z">
            <w:rPr>
              <w:rFonts w:ascii="Times New Roman" w:eastAsiaTheme="minorEastAsia" w:hAnsi="Times New Roman" w:cs="Times New Roman"/>
            </w:rPr>
          </w:rPrChange>
        </w:rPr>
        <w:t xml:space="preserve"> and mapped to the human proteome using NCBI BLAST. Complete data corresponding to the read counts, for each sequence at every sort, are provided and have been deposited at </w:t>
      </w:r>
      <w:r w:rsidR="00705B2C" w:rsidRPr="00557BC1">
        <w:rPr>
          <w:rFonts w:ascii="Georgia" w:eastAsiaTheme="minorEastAsia" w:hAnsi="Georgia" w:cs="Times New Roman"/>
          <w:sz w:val="18"/>
          <w:szCs w:val="18"/>
          <w:highlight w:val="yellow"/>
          <w:rPrChange w:id="3039" w:author="Jackson Halpin" w:date="2025-06-11T14:21:00Z" w16du:dateUtc="2025-06-11T18:21:00Z">
            <w:rPr>
              <w:rFonts w:ascii="Times New Roman" w:eastAsiaTheme="minorEastAsia" w:hAnsi="Times New Roman" w:cs="Times New Roman"/>
              <w:highlight w:val="yellow"/>
            </w:rPr>
          </w:rPrChange>
        </w:rPr>
        <w:t>xxx</w:t>
      </w:r>
      <w:r w:rsidR="00705B2C" w:rsidRPr="00557BC1">
        <w:rPr>
          <w:rFonts w:ascii="Georgia" w:eastAsiaTheme="minorEastAsia" w:hAnsi="Georgia" w:cs="Times New Roman"/>
          <w:sz w:val="18"/>
          <w:szCs w:val="18"/>
          <w:rPrChange w:id="3040" w:author="Jackson Halpin" w:date="2025-06-11T14:21:00Z" w16du:dateUtc="2025-06-11T18:21:00Z">
            <w:rPr>
              <w:rFonts w:ascii="Times New Roman" w:eastAsiaTheme="minorEastAsia" w:hAnsi="Times New Roman" w:cs="Times New Roman"/>
            </w:rPr>
          </w:rPrChange>
        </w:rPr>
        <w:t xml:space="preserve"> with accession number </w:t>
      </w:r>
      <w:r w:rsidR="00705B2C" w:rsidRPr="00557BC1">
        <w:rPr>
          <w:rFonts w:ascii="Georgia" w:eastAsiaTheme="minorEastAsia" w:hAnsi="Georgia" w:cs="Times New Roman"/>
          <w:sz w:val="18"/>
          <w:szCs w:val="18"/>
          <w:highlight w:val="yellow"/>
          <w:rPrChange w:id="3041" w:author="Jackson Halpin" w:date="2025-06-11T14:21:00Z" w16du:dateUtc="2025-06-11T18:21:00Z">
            <w:rPr>
              <w:rFonts w:ascii="Times New Roman" w:eastAsiaTheme="minorEastAsia" w:hAnsi="Times New Roman" w:cs="Times New Roman"/>
              <w:highlight w:val="yellow"/>
            </w:rPr>
          </w:rPrChange>
        </w:rPr>
        <w:t>xxx</w:t>
      </w:r>
      <w:r w:rsidR="00705B2C" w:rsidRPr="00557BC1">
        <w:rPr>
          <w:rFonts w:ascii="Georgia" w:eastAsiaTheme="minorEastAsia" w:hAnsi="Georgia" w:cs="Times New Roman"/>
          <w:sz w:val="18"/>
          <w:szCs w:val="18"/>
          <w:rPrChange w:id="3042" w:author="Jackson Halpin" w:date="2025-06-11T14:21:00Z" w16du:dateUtc="2025-06-11T18:21:00Z">
            <w:rPr>
              <w:rFonts w:ascii="Times New Roman" w:eastAsiaTheme="minorEastAsia" w:hAnsi="Times New Roman" w:cs="Times New Roman"/>
            </w:rPr>
          </w:rPrChange>
        </w:rPr>
        <w:t xml:space="preserve">. Supplementary File </w:t>
      </w:r>
      <w:ins w:id="3043" w:author="Jennifer Kosmatka" w:date="2025-06-11T08:50:00Z" w16du:dateUtc="2025-06-11T12:50:00Z">
        <w:r w:rsidR="00D412A8" w:rsidRPr="00557BC1">
          <w:rPr>
            <w:rFonts w:ascii="Georgia" w:eastAsiaTheme="minorEastAsia" w:hAnsi="Georgia" w:cs="Times New Roman"/>
            <w:sz w:val="18"/>
            <w:szCs w:val="18"/>
            <w:highlight w:val="yellow"/>
            <w:rPrChange w:id="3044" w:author="Jackson Halpin" w:date="2025-06-11T14:21:00Z" w16du:dateUtc="2025-06-11T18:21:00Z">
              <w:rPr>
                <w:rFonts w:ascii="Times New Roman" w:eastAsiaTheme="minorEastAsia" w:hAnsi="Times New Roman" w:cs="Times New Roman"/>
                <w:highlight w:val="yellow"/>
              </w:rPr>
            </w:rPrChange>
          </w:rPr>
          <w:t>2</w:t>
        </w:r>
      </w:ins>
      <w:ins w:id="3045" w:author="Jennifer Kosmatka" w:date="2025-06-11T08:51:00Z" w16du:dateUtc="2025-06-11T12:51:00Z">
        <w:r w:rsidR="00D412A8" w:rsidRPr="00557BC1">
          <w:rPr>
            <w:rFonts w:ascii="Georgia" w:eastAsiaTheme="minorEastAsia" w:hAnsi="Georgia" w:cs="Times New Roman"/>
            <w:sz w:val="18"/>
            <w:szCs w:val="18"/>
            <w:highlight w:val="yellow"/>
            <w:rPrChange w:id="3046" w:author="Jackson Halpin" w:date="2025-06-11T14:21:00Z" w16du:dateUtc="2025-06-11T18:21:00Z">
              <w:rPr>
                <w:rFonts w:ascii="Times New Roman" w:eastAsiaTheme="minorEastAsia" w:hAnsi="Times New Roman" w:cs="Times New Roman"/>
                <w:highlight w:val="yellow"/>
              </w:rPr>
            </w:rPrChange>
          </w:rPr>
          <w:t xml:space="preserve"> contains the pre-collapsed data and Supplementary File 3 contains the post-collapse</w:t>
        </w:r>
      </w:ins>
      <w:ins w:id="3047" w:author="Jennifer Kosmatka" w:date="2025-06-11T08:52:00Z" w16du:dateUtc="2025-06-11T12:52:00Z">
        <w:r w:rsidR="00D412A8" w:rsidRPr="00557BC1">
          <w:rPr>
            <w:rFonts w:ascii="Georgia" w:eastAsiaTheme="minorEastAsia" w:hAnsi="Georgia" w:cs="Times New Roman"/>
            <w:sz w:val="18"/>
            <w:szCs w:val="18"/>
            <w:highlight w:val="yellow"/>
            <w:rPrChange w:id="3048" w:author="Jackson Halpin" w:date="2025-06-11T14:21:00Z" w16du:dateUtc="2025-06-11T18:21:00Z">
              <w:rPr>
                <w:rFonts w:ascii="Times New Roman" w:eastAsiaTheme="minorEastAsia" w:hAnsi="Times New Roman" w:cs="Times New Roman"/>
                <w:highlight w:val="yellow"/>
              </w:rPr>
            </w:rPrChange>
          </w:rPr>
          <w:t>d d</w:t>
        </w:r>
        <w:r w:rsidR="00D412A8" w:rsidRPr="00557BC1">
          <w:rPr>
            <w:rFonts w:ascii="Georgia" w:eastAsiaTheme="minorEastAsia" w:hAnsi="Georgia" w:cs="Times New Roman"/>
            <w:sz w:val="18"/>
            <w:szCs w:val="18"/>
            <w:rPrChange w:id="3049" w:author="Jackson Halpin" w:date="2025-06-11T14:21:00Z" w16du:dateUtc="2025-06-11T18:21:00Z">
              <w:rPr>
                <w:rFonts w:ascii="Times New Roman" w:eastAsiaTheme="minorEastAsia" w:hAnsi="Times New Roman" w:cs="Times New Roman"/>
              </w:rPr>
            </w:rPrChange>
          </w:rPr>
          <w:t xml:space="preserve">ata used in this study. Supplementary File 3 contains </w:t>
        </w:r>
      </w:ins>
      <w:del w:id="3050" w:author="Jennifer Kosmatka" w:date="2025-06-11T08:50:00Z" w16du:dateUtc="2025-06-11T12:50:00Z">
        <w:r w:rsidR="00705B2C" w:rsidRPr="00557BC1" w:rsidDel="00D412A8">
          <w:rPr>
            <w:rFonts w:ascii="Georgia" w:eastAsiaTheme="minorEastAsia" w:hAnsi="Georgia" w:cs="Times New Roman"/>
            <w:sz w:val="18"/>
            <w:szCs w:val="18"/>
            <w:highlight w:val="yellow"/>
            <w:rPrChange w:id="3051" w:author="Jackson Halpin" w:date="2025-06-11T14:21:00Z" w16du:dateUtc="2025-06-11T18:21:00Z">
              <w:rPr>
                <w:rFonts w:ascii="Times New Roman" w:eastAsiaTheme="minorEastAsia" w:hAnsi="Times New Roman" w:cs="Times New Roman"/>
                <w:highlight w:val="yellow"/>
              </w:rPr>
            </w:rPrChange>
          </w:rPr>
          <w:delText>X</w:delText>
        </w:r>
      </w:del>
      <w:del w:id="3052" w:author="Jennifer Kosmatka" w:date="2025-06-11T08:52:00Z" w16du:dateUtc="2025-06-11T12:52:00Z">
        <w:r w:rsidR="00705B2C" w:rsidRPr="00557BC1" w:rsidDel="00D412A8">
          <w:rPr>
            <w:rFonts w:ascii="Georgia" w:eastAsiaTheme="minorEastAsia" w:hAnsi="Georgia" w:cs="Times New Roman"/>
            <w:sz w:val="18"/>
            <w:szCs w:val="18"/>
            <w:rPrChange w:id="3053" w:author="Jackson Halpin" w:date="2025-06-11T14:21:00Z" w16du:dateUtc="2025-06-11T18:21:00Z">
              <w:rPr>
                <w:rFonts w:ascii="Times New Roman" w:eastAsiaTheme="minorEastAsia" w:hAnsi="Times New Roman" w:cs="Times New Roman"/>
              </w:rPr>
            </w:rPrChange>
          </w:rPr>
          <w:delText xml:space="preserve"> contains </w:delText>
        </w:r>
      </w:del>
      <w:r w:rsidR="00705B2C" w:rsidRPr="00557BC1">
        <w:rPr>
          <w:rFonts w:ascii="Georgia" w:eastAsiaTheme="minorEastAsia" w:hAnsi="Georgia" w:cs="Times New Roman"/>
          <w:sz w:val="18"/>
          <w:szCs w:val="18"/>
          <w:rPrChange w:id="3054" w:author="Jackson Halpin" w:date="2025-06-11T14:21:00Z" w16du:dateUtc="2025-06-11T18:21:00Z">
            <w:rPr>
              <w:rFonts w:ascii="Times New Roman" w:eastAsiaTheme="minorEastAsia" w:hAnsi="Times New Roman" w:cs="Times New Roman"/>
            </w:rPr>
          </w:rPrChange>
        </w:rPr>
        <w:t>the peptide amino</w:t>
      </w:r>
      <w:r w:rsidRPr="00557BC1">
        <w:rPr>
          <w:rFonts w:ascii="Georgia" w:eastAsiaTheme="minorEastAsia" w:hAnsi="Georgia" w:cs="Times New Roman"/>
          <w:sz w:val="18"/>
          <w:szCs w:val="18"/>
          <w:rPrChange w:id="3055" w:author="Jackson Halpin" w:date="2025-06-11T14:21:00Z" w16du:dateUtc="2025-06-11T18:21:00Z">
            <w:rPr>
              <w:rFonts w:ascii="Times New Roman" w:eastAsiaTheme="minorEastAsia" w:hAnsi="Times New Roman" w:cs="Times New Roman"/>
            </w:rPr>
          </w:rPrChange>
        </w:rPr>
        <w:t>-</w:t>
      </w:r>
      <w:r w:rsidR="00705B2C" w:rsidRPr="00557BC1">
        <w:rPr>
          <w:rFonts w:ascii="Georgia" w:eastAsiaTheme="minorEastAsia" w:hAnsi="Georgia" w:cs="Times New Roman"/>
          <w:sz w:val="18"/>
          <w:szCs w:val="18"/>
          <w:rPrChange w:id="3056" w:author="Jackson Halpin" w:date="2025-06-11T14:21:00Z" w16du:dateUtc="2025-06-11T18:21:00Z">
            <w:rPr>
              <w:rFonts w:ascii="Times New Roman" w:eastAsiaTheme="minorEastAsia" w:hAnsi="Times New Roman" w:cs="Times New Roman"/>
            </w:rPr>
          </w:rPrChange>
        </w:rPr>
        <w:t>acid sequence, raw counts, ER</w:t>
      </w:r>
      <w:r w:rsidRPr="00557BC1">
        <w:rPr>
          <w:rFonts w:ascii="Georgia" w:eastAsiaTheme="minorEastAsia" w:hAnsi="Georgia" w:cs="Times New Roman"/>
          <w:sz w:val="18"/>
          <w:szCs w:val="18"/>
          <w:rPrChange w:id="3057" w:author="Jackson Halpin" w:date="2025-06-11T14:21:00Z" w16du:dateUtc="2025-06-11T18:21:00Z">
            <w:rPr>
              <w:rFonts w:ascii="Times New Roman" w:eastAsiaTheme="minorEastAsia" w:hAnsi="Times New Roman" w:cs="Times New Roman"/>
            </w:rPr>
          </w:rPrChange>
        </w:rPr>
        <w:t xml:space="preserve"> value</w:t>
      </w:r>
      <w:r w:rsidR="00705B2C" w:rsidRPr="00557BC1">
        <w:rPr>
          <w:rFonts w:ascii="Georgia" w:eastAsiaTheme="minorEastAsia" w:hAnsi="Georgia" w:cs="Times New Roman"/>
          <w:sz w:val="18"/>
          <w:szCs w:val="18"/>
          <w:rPrChange w:id="3058" w:author="Jackson Halpin" w:date="2025-06-11T14:21:00Z" w16du:dateUtc="2025-06-11T18:21:00Z">
            <w:rPr>
              <w:rFonts w:ascii="Times New Roman" w:eastAsiaTheme="minorEastAsia" w:hAnsi="Times New Roman" w:cs="Times New Roman"/>
            </w:rPr>
          </w:rPrChange>
        </w:rPr>
        <w:t>s,</w:t>
      </w:r>
      <w:ins w:id="3059" w:author="Jennifer Kosmatka" w:date="2025-06-11T08:55:00Z" w16du:dateUtc="2025-06-11T12:55:00Z">
        <w:r w:rsidR="00D412A8" w:rsidRPr="00557BC1">
          <w:rPr>
            <w:rFonts w:ascii="Georgia" w:eastAsiaTheme="minorEastAsia" w:hAnsi="Georgia" w:cs="Times New Roman"/>
            <w:sz w:val="18"/>
            <w:szCs w:val="18"/>
            <w:rPrChange w:id="3060" w:author="Jackson Halpin" w:date="2025-06-11T14:21:00Z" w16du:dateUtc="2025-06-11T18:21:00Z">
              <w:rPr>
                <w:rFonts w:ascii="Times New Roman" w:eastAsiaTheme="minorEastAsia" w:hAnsi="Times New Roman" w:cs="Times New Roman"/>
              </w:rPr>
            </w:rPrChange>
          </w:rPr>
          <w:t xml:space="preserve"> </w:t>
        </w:r>
      </w:ins>
      <w:del w:id="3061" w:author="Jennifer Kosmatka" w:date="2025-06-11T08:55:00Z" w16du:dateUtc="2025-06-11T12:55:00Z">
        <w:r w:rsidR="00705B2C" w:rsidRPr="00557BC1" w:rsidDel="00D412A8">
          <w:rPr>
            <w:rFonts w:ascii="Georgia" w:eastAsiaTheme="minorEastAsia" w:hAnsi="Georgia" w:cs="Times New Roman"/>
            <w:sz w:val="18"/>
            <w:szCs w:val="18"/>
            <w:rPrChange w:id="3062" w:author="Jackson Halpin" w:date="2025-06-11T14:21:00Z" w16du:dateUtc="2025-06-11T18:21:00Z">
              <w:rPr>
                <w:rFonts w:ascii="Times New Roman" w:eastAsiaTheme="minorEastAsia" w:hAnsi="Times New Roman" w:cs="Times New Roman"/>
              </w:rPr>
            </w:rPrChange>
          </w:rPr>
          <w:delText xml:space="preserve"> </w:delText>
        </w:r>
      </w:del>
      <w:r w:rsidR="00705B2C" w:rsidRPr="00557BC1">
        <w:rPr>
          <w:rFonts w:ascii="Georgia" w:eastAsiaTheme="minorEastAsia" w:hAnsi="Georgia" w:cs="Times New Roman"/>
          <w:sz w:val="18"/>
          <w:szCs w:val="18"/>
          <w:rPrChange w:id="3063" w:author="Jackson Halpin" w:date="2025-06-11T14:21:00Z" w16du:dateUtc="2025-06-11T18:21:00Z">
            <w:rPr>
              <w:rFonts w:ascii="Times New Roman" w:eastAsiaTheme="minorEastAsia" w:hAnsi="Times New Roman" w:cs="Times New Roman"/>
            </w:rPr>
          </w:rPrChange>
        </w:rPr>
        <w:t>BLAST results,</w:t>
      </w:r>
      <w:ins w:id="3064" w:author="Jennifer Kosmatka" w:date="2025-06-11T08:55:00Z" w16du:dateUtc="2025-06-11T12:55:00Z">
        <w:r w:rsidR="00D412A8" w:rsidRPr="00557BC1">
          <w:rPr>
            <w:rFonts w:ascii="Georgia" w:eastAsiaTheme="minorEastAsia" w:hAnsi="Georgia" w:cs="Times New Roman"/>
            <w:sz w:val="18"/>
            <w:szCs w:val="18"/>
            <w:rPrChange w:id="3065" w:author="Jackson Halpin" w:date="2025-06-11T14:21:00Z" w16du:dateUtc="2025-06-11T18:21:00Z">
              <w:rPr>
                <w:rFonts w:ascii="Times New Roman" w:eastAsiaTheme="minorEastAsia" w:hAnsi="Times New Roman" w:cs="Times New Roman"/>
              </w:rPr>
            </w:rPrChange>
          </w:rPr>
          <w:t xml:space="preserve"> and the z-score. Supplementary File 4 is filtered solely for pept</w:t>
        </w:r>
      </w:ins>
      <w:ins w:id="3066" w:author="Jennifer Kosmatka" w:date="2025-06-11T08:56:00Z" w16du:dateUtc="2025-06-11T12:56:00Z">
        <w:r w:rsidR="00D412A8" w:rsidRPr="00557BC1">
          <w:rPr>
            <w:rFonts w:ascii="Georgia" w:eastAsiaTheme="minorEastAsia" w:hAnsi="Georgia" w:cs="Times New Roman"/>
            <w:sz w:val="18"/>
            <w:szCs w:val="18"/>
            <w:rPrChange w:id="3067" w:author="Jackson Halpin" w:date="2025-06-11T14:21:00Z" w16du:dateUtc="2025-06-11T18:21:00Z">
              <w:rPr>
                <w:rFonts w:ascii="Times New Roman" w:eastAsiaTheme="minorEastAsia" w:hAnsi="Times New Roman" w:cs="Times New Roman"/>
              </w:rPr>
            </w:rPrChange>
          </w:rPr>
          <w:t>ides that enriched through sort 6</w:t>
        </w:r>
      </w:ins>
      <w:ins w:id="3068" w:author="Jennifer Kosmatka" w:date="2025-06-11T09:20:00Z" w16du:dateUtc="2025-06-11T13:20:00Z">
        <w:r w:rsidR="00D412A8" w:rsidRPr="00557BC1">
          <w:rPr>
            <w:rFonts w:ascii="Georgia" w:eastAsiaTheme="minorEastAsia" w:hAnsi="Georgia" w:cs="Times New Roman"/>
            <w:sz w:val="18"/>
            <w:szCs w:val="18"/>
            <w:rPrChange w:id="3069" w:author="Jackson Halpin" w:date="2025-06-11T14:21:00Z" w16du:dateUtc="2025-06-11T18:21:00Z">
              <w:rPr>
                <w:rFonts w:ascii="Times New Roman" w:eastAsiaTheme="minorEastAsia" w:hAnsi="Times New Roman" w:cs="Times New Roman"/>
              </w:rPr>
            </w:rPrChange>
          </w:rPr>
          <w:t xml:space="preserve"> </w:t>
        </w:r>
      </w:ins>
      <w:del w:id="3070" w:author="Jennifer Kosmatka" w:date="2025-06-11T09:20:00Z" w16du:dateUtc="2025-06-11T13:20:00Z">
        <w:r w:rsidR="00705B2C" w:rsidRPr="00557BC1" w:rsidDel="00D412A8">
          <w:rPr>
            <w:rFonts w:ascii="Georgia" w:eastAsiaTheme="minorEastAsia" w:hAnsi="Georgia" w:cs="Times New Roman"/>
            <w:sz w:val="18"/>
            <w:szCs w:val="18"/>
            <w:rPrChange w:id="3071" w:author="Jackson Halpin" w:date="2025-06-11T14:21:00Z" w16du:dateUtc="2025-06-11T18:21:00Z">
              <w:rPr>
                <w:rFonts w:ascii="Times New Roman" w:eastAsiaTheme="minorEastAsia" w:hAnsi="Times New Roman" w:cs="Times New Roman"/>
              </w:rPr>
            </w:rPrChange>
          </w:rPr>
          <w:delText xml:space="preserve"> </w:delText>
        </w:r>
      </w:del>
      <w:del w:id="3072" w:author="Jennifer Kosmatka" w:date="2025-06-11T08:57:00Z" w16du:dateUtc="2025-06-11T12:57:00Z">
        <w:r w:rsidR="00705B2C" w:rsidRPr="00557BC1" w:rsidDel="00D412A8">
          <w:rPr>
            <w:rFonts w:ascii="Georgia" w:eastAsiaTheme="minorEastAsia" w:hAnsi="Georgia" w:cs="Times New Roman"/>
            <w:sz w:val="18"/>
            <w:szCs w:val="18"/>
            <w:rPrChange w:id="3073" w:author="Jackson Halpin" w:date="2025-06-11T14:21:00Z" w16du:dateUtc="2025-06-11T18:21:00Z">
              <w:rPr>
                <w:rFonts w:ascii="Times New Roman" w:eastAsiaTheme="minorEastAsia" w:hAnsi="Times New Roman" w:cs="Times New Roman"/>
              </w:rPr>
            </w:rPrChange>
          </w:rPr>
          <w:delText xml:space="preserve">and </w:delText>
        </w:r>
      </w:del>
      <w:ins w:id="3074" w:author="Jennifer Kosmatka" w:date="2025-06-11T08:57:00Z" w16du:dateUtc="2025-06-11T12:57:00Z">
        <w:r w:rsidR="00D412A8" w:rsidRPr="00557BC1">
          <w:rPr>
            <w:rFonts w:ascii="Georgia" w:eastAsiaTheme="minorEastAsia" w:hAnsi="Georgia" w:cs="Times New Roman"/>
            <w:sz w:val="18"/>
            <w:szCs w:val="18"/>
            <w:rPrChange w:id="3075" w:author="Jackson Halpin" w:date="2025-06-11T14:21:00Z" w16du:dateUtc="2025-06-11T18:21:00Z">
              <w:rPr>
                <w:rFonts w:ascii="Times New Roman" w:eastAsiaTheme="minorEastAsia" w:hAnsi="Times New Roman" w:cs="Times New Roman"/>
              </w:rPr>
            </w:rPrChange>
          </w:rPr>
          <w:t xml:space="preserve">and additionally contains </w:t>
        </w:r>
      </w:ins>
      <w:commentRangeStart w:id="3076"/>
      <w:commentRangeStart w:id="3077"/>
      <w:r w:rsidR="00705B2C" w:rsidRPr="00557BC1">
        <w:rPr>
          <w:rFonts w:ascii="Georgia" w:eastAsiaTheme="minorEastAsia" w:hAnsi="Georgia" w:cs="Times New Roman"/>
          <w:sz w:val="18"/>
          <w:szCs w:val="18"/>
          <w:rPrChange w:id="3078" w:author="Jackson Halpin" w:date="2025-06-11T14:21:00Z" w16du:dateUtc="2025-06-11T18:21:00Z">
            <w:rPr>
              <w:rFonts w:ascii="Times New Roman" w:eastAsiaTheme="minorEastAsia" w:hAnsi="Times New Roman" w:cs="Times New Roman"/>
            </w:rPr>
          </w:rPrChange>
        </w:rPr>
        <w:t xml:space="preserve">AlphaFold </w:t>
      </w:r>
      <w:commentRangeEnd w:id="3076"/>
      <w:r w:rsidR="00EF6130" w:rsidRPr="00557BC1">
        <w:rPr>
          <w:rStyle w:val="CommentReference"/>
          <w:rFonts w:ascii="Georgia" w:hAnsi="Georgia"/>
          <w:sz w:val="10"/>
          <w:szCs w:val="10"/>
          <w:rPrChange w:id="3079" w:author="Jackson Halpin" w:date="2025-06-11T14:21:00Z" w16du:dateUtc="2025-06-11T18:21:00Z">
            <w:rPr>
              <w:rStyle w:val="CommentReference"/>
            </w:rPr>
          </w:rPrChange>
        </w:rPr>
        <w:commentReference w:id="3076"/>
      </w:r>
      <w:commentRangeEnd w:id="3077"/>
      <w:r w:rsidR="00A6201C" w:rsidRPr="00557BC1">
        <w:rPr>
          <w:rStyle w:val="CommentReference"/>
          <w:rFonts w:ascii="Georgia" w:hAnsi="Georgia"/>
          <w:sz w:val="10"/>
          <w:szCs w:val="10"/>
          <w:rPrChange w:id="3080" w:author="Jackson Halpin" w:date="2025-06-11T14:21:00Z" w16du:dateUtc="2025-06-11T18:21:00Z">
            <w:rPr>
              <w:rStyle w:val="CommentReference"/>
            </w:rPr>
          </w:rPrChange>
        </w:rPr>
        <w:commentReference w:id="3077"/>
      </w:r>
      <w:r w:rsidR="00705B2C" w:rsidRPr="00557BC1">
        <w:rPr>
          <w:rFonts w:ascii="Georgia" w:eastAsiaTheme="minorEastAsia" w:hAnsi="Georgia" w:cs="Times New Roman"/>
          <w:sz w:val="18"/>
          <w:szCs w:val="18"/>
          <w:rPrChange w:id="3081" w:author="Jackson Halpin" w:date="2025-06-11T14:21:00Z" w16du:dateUtc="2025-06-11T18:21:00Z">
            <w:rPr>
              <w:rFonts w:ascii="Times New Roman" w:eastAsiaTheme="minorEastAsia" w:hAnsi="Times New Roman" w:cs="Times New Roman"/>
            </w:rPr>
          </w:rPrChange>
        </w:rPr>
        <w:t>pLDDT scores</w:t>
      </w:r>
      <w:ins w:id="3082" w:author="Jennifer Kosmatka" w:date="2025-06-10T15:41:00Z" w16du:dateUtc="2025-06-10T19:41:00Z">
        <w:r w:rsidR="00A6201C" w:rsidRPr="00557BC1">
          <w:rPr>
            <w:rFonts w:ascii="Georgia" w:eastAsiaTheme="minorEastAsia" w:hAnsi="Georgia" w:cs="Times New Roman"/>
            <w:sz w:val="18"/>
            <w:szCs w:val="18"/>
            <w:rPrChange w:id="3083" w:author="Jackson Halpin" w:date="2025-06-11T14:21:00Z" w16du:dateUtc="2025-06-11T18:21:00Z">
              <w:rPr>
                <w:rFonts w:ascii="Times New Roman" w:eastAsiaTheme="minorEastAsia" w:hAnsi="Times New Roman" w:cs="Times New Roman"/>
              </w:rPr>
            </w:rPrChange>
          </w:rPr>
          <w:t xml:space="preserve"> t</w:t>
        </w:r>
      </w:ins>
      <w:ins w:id="3084" w:author="Jennifer Kosmatka" w:date="2025-06-11T08:58:00Z" w16du:dateUtc="2025-06-11T12:58:00Z">
        <w:r w:rsidR="00D412A8" w:rsidRPr="00557BC1">
          <w:rPr>
            <w:rFonts w:ascii="Georgia" w:eastAsiaTheme="minorEastAsia" w:hAnsi="Georgia" w:cs="Times New Roman"/>
            <w:sz w:val="18"/>
            <w:szCs w:val="18"/>
            <w:rPrChange w:id="3085" w:author="Jackson Halpin" w:date="2025-06-11T14:21:00Z" w16du:dateUtc="2025-06-11T18:21:00Z">
              <w:rPr>
                <w:rFonts w:ascii="Times New Roman" w:eastAsiaTheme="minorEastAsia" w:hAnsi="Times New Roman" w:cs="Times New Roman"/>
              </w:rPr>
            </w:rPrChange>
          </w:rPr>
          <w:t>hat</w:t>
        </w:r>
      </w:ins>
      <w:ins w:id="3086" w:author="Jennifer Kosmatka" w:date="2025-06-10T15:41:00Z" w16du:dateUtc="2025-06-10T19:41:00Z">
        <w:r w:rsidR="00A6201C" w:rsidRPr="00557BC1">
          <w:rPr>
            <w:rFonts w:ascii="Georgia" w:eastAsiaTheme="minorEastAsia" w:hAnsi="Georgia" w:cs="Times New Roman"/>
            <w:sz w:val="18"/>
            <w:szCs w:val="18"/>
            <w:rPrChange w:id="3087" w:author="Jackson Halpin" w:date="2025-06-11T14:21:00Z" w16du:dateUtc="2025-06-11T18:21:00Z">
              <w:rPr>
                <w:rFonts w:ascii="Times New Roman" w:eastAsiaTheme="minorEastAsia" w:hAnsi="Times New Roman" w:cs="Times New Roman"/>
              </w:rPr>
            </w:rPrChange>
          </w:rPr>
          <w:t xml:space="preserve"> account for the level of disorder </w:t>
        </w:r>
      </w:ins>
      <w:ins w:id="3088" w:author="Jennifer Kosmatka" w:date="2025-06-10T15:42:00Z" w16du:dateUtc="2025-06-10T19:42:00Z">
        <w:r w:rsidR="00A6201C" w:rsidRPr="00557BC1">
          <w:rPr>
            <w:rFonts w:ascii="Georgia" w:eastAsiaTheme="minorEastAsia" w:hAnsi="Georgia" w:cs="Times New Roman"/>
            <w:sz w:val="18"/>
            <w:szCs w:val="18"/>
            <w:rPrChange w:id="3089" w:author="Jackson Halpin" w:date="2025-06-11T14:21:00Z" w16du:dateUtc="2025-06-11T18:21:00Z">
              <w:rPr>
                <w:rFonts w:ascii="Times New Roman" w:eastAsiaTheme="minorEastAsia" w:hAnsi="Times New Roman" w:cs="Times New Roman"/>
              </w:rPr>
            </w:rPrChange>
          </w:rPr>
          <w:t>within the hit peptide region</w:t>
        </w:r>
      </w:ins>
      <w:r w:rsidR="00705B2C" w:rsidRPr="00557BC1">
        <w:rPr>
          <w:rFonts w:ascii="Georgia" w:eastAsiaTheme="minorEastAsia" w:hAnsi="Georgia" w:cs="Times New Roman"/>
          <w:sz w:val="18"/>
          <w:szCs w:val="18"/>
          <w:rPrChange w:id="3090" w:author="Jackson Halpin" w:date="2025-06-11T14:21:00Z" w16du:dateUtc="2025-06-11T18:21:00Z">
            <w:rPr>
              <w:rFonts w:ascii="Times New Roman" w:eastAsiaTheme="minorEastAsia" w:hAnsi="Times New Roman" w:cs="Times New Roman"/>
            </w:rPr>
          </w:rPrChange>
        </w:rPr>
        <w:t xml:space="preserve">. </w:t>
      </w:r>
    </w:p>
    <w:p w14:paraId="7DBAC086" w14:textId="77777777" w:rsidR="00705B2C" w:rsidRPr="00557BC1" w:rsidRDefault="00705B2C" w:rsidP="00557BC1">
      <w:pPr>
        <w:jc w:val="both"/>
        <w:rPr>
          <w:rFonts w:ascii="Georgia" w:hAnsi="Georgia" w:cs="Times New Roman"/>
          <w:b/>
          <w:bCs/>
          <w:sz w:val="18"/>
          <w:szCs w:val="18"/>
          <w:rPrChange w:id="3091" w:author="Jackson Halpin" w:date="2025-06-11T14:21:00Z" w16du:dateUtc="2025-06-11T18:21:00Z">
            <w:rPr>
              <w:rFonts w:ascii="Times New Roman" w:hAnsi="Times New Roman" w:cs="Times New Roman"/>
              <w:b/>
              <w:bCs/>
            </w:rPr>
          </w:rPrChange>
        </w:rPr>
        <w:pPrChange w:id="3092" w:author="Jackson Halpin" w:date="2025-06-11T14:17:00Z" w16du:dateUtc="2025-06-11T18:17:00Z">
          <w:pPr>
            <w:spacing w:line="480" w:lineRule="auto"/>
            <w:jc w:val="both"/>
          </w:pPr>
        </w:pPrChange>
      </w:pPr>
    </w:p>
    <w:p w14:paraId="0078C5C0" w14:textId="77777777" w:rsidR="00705B2C" w:rsidRPr="00557BC1" w:rsidRDefault="00705B2C" w:rsidP="00557BC1">
      <w:pPr>
        <w:jc w:val="both"/>
        <w:rPr>
          <w:rFonts w:ascii="Georgia" w:hAnsi="Georgia" w:cs="Times New Roman"/>
          <w:b/>
          <w:bCs/>
          <w:sz w:val="18"/>
          <w:szCs w:val="18"/>
          <w:rPrChange w:id="3093" w:author="Jackson Halpin" w:date="2025-06-11T14:21:00Z" w16du:dateUtc="2025-06-11T18:21:00Z">
            <w:rPr>
              <w:rFonts w:ascii="Times New Roman" w:hAnsi="Times New Roman" w:cs="Times New Roman"/>
              <w:b/>
              <w:bCs/>
            </w:rPr>
          </w:rPrChange>
        </w:rPr>
        <w:pPrChange w:id="3094" w:author="Jackson Halpin" w:date="2025-06-11T14:17:00Z" w16du:dateUtc="2025-06-11T18:17:00Z">
          <w:pPr>
            <w:spacing w:line="480" w:lineRule="auto"/>
            <w:jc w:val="both"/>
          </w:pPr>
        </w:pPrChange>
      </w:pPr>
      <w:r w:rsidRPr="00557BC1">
        <w:rPr>
          <w:rFonts w:ascii="Georgia" w:hAnsi="Georgia" w:cs="Times New Roman"/>
          <w:b/>
          <w:bCs/>
          <w:sz w:val="18"/>
          <w:szCs w:val="18"/>
          <w:rPrChange w:id="3095" w:author="Jackson Halpin" w:date="2025-06-11T14:21:00Z" w16du:dateUtc="2025-06-11T18:21:00Z">
            <w:rPr>
              <w:rFonts w:ascii="Times New Roman" w:hAnsi="Times New Roman" w:cs="Times New Roman"/>
              <w:b/>
              <w:bCs/>
            </w:rPr>
          </w:rPrChange>
        </w:rPr>
        <w:t>LC3B and LC3B LDS* Scoring Metrics</w:t>
      </w:r>
    </w:p>
    <w:p w14:paraId="34470DF9" w14:textId="5EC0D1B1" w:rsidR="00705B2C" w:rsidRPr="00557BC1" w:rsidRDefault="00705B2C" w:rsidP="00557BC1">
      <w:pPr>
        <w:jc w:val="both"/>
        <w:rPr>
          <w:rStyle w:val="mord"/>
          <w:rFonts w:ascii="Georgia" w:eastAsiaTheme="minorEastAsia" w:hAnsi="Georgia" w:cs="Times New Roman"/>
          <w:sz w:val="18"/>
          <w:szCs w:val="18"/>
          <w:rPrChange w:id="3096" w:author="Jackson Halpin" w:date="2025-06-11T14:21:00Z" w16du:dateUtc="2025-06-11T18:21:00Z">
            <w:rPr>
              <w:rStyle w:val="mord"/>
              <w:rFonts w:ascii="Times New Roman" w:eastAsiaTheme="minorEastAsia" w:hAnsi="Times New Roman" w:cs="Times New Roman"/>
            </w:rPr>
          </w:rPrChange>
        </w:rPr>
        <w:pPrChange w:id="3097" w:author="Jackson Halpin" w:date="2025-06-11T14:17:00Z" w16du:dateUtc="2025-06-11T18:17:00Z">
          <w:pPr>
            <w:spacing w:line="480" w:lineRule="auto"/>
            <w:jc w:val="both"/>
          </w:pPr>
        </w:pPrChange>
      </w:pPr>
      <w:r w:rsidRPr="00557BC1">
        <w:rPr>
          <w:rFonts w:ascii="Georgia" w:hAnsi="Georgia" w:cs="Times New Roman"/>
          <w:sz w:val="18"/>
          <w:szCs w:val="18"/>
          <w:rPrChange w:id="3098" w:author="Jackson Halpin" w:date="2025-06-11T14:21:00Z" w16du:dateUtc="2025-06-11T18:21:00Z">
            <w:rPr>
              <w:rFonts w:ascii="Times New Roman" w:hAnsi="Times New Roman" w:cs="Times New Roman"/>
            </w:rPr>
          </w:rPrChange>
        </w:rPr>
        <w:t xml:space="preserve">With the thresholds mentioned above, 12,158 sequences from the </w:t>
      </w:r>
      <w:r w:rsidR="00260022" w:rsidRPr="00557BC1">
        <w:rPr>
          <w:rFonts w:ascii="Georgia" w:hAnsi="Georgia" w:cs="Times New Roman"/>
          <w:sz w:val="18"/>
          <w:szCs w:val="18"/>
          <w:rPrChange w:id="3099" w:author="Jackson Halpin" w:date="2025-06-11T14:21:00Z" w16du:dateUtc="2025-06-11T18:21:00Z">
            <w:rPr>
              <w:rFonts w:ascii="Times New Roman" w:hAnsi="Times New Roman" w:cs="Times New Roman"/>
            </w:rPr>
          </w:rPrChange>
        </w:rPr>
        <w:t>487,021</w:t>
      </w:r>
      <w:r w:rsidRPr="00557BC1">
        <w:rPr>
          <w:rFonts w:ascii="Georgia" w:hAnsi="Georgia" w:cs="Times New Roman"/>
          <w:sz w:val="18"/>
          <w:szCs w:val="18"/>
          <w:rPrChange w:id="3100" w:author="Jackson Halpin" w:date="2025-06-11T14:21:00Z" w16du:dateUtc="2025-06-11T18:21:00Z">
            <w:rPr>
              <w:rFonts w:ascii="Times New Roman" w:hAnsi="Times New Roman" w:cs="Times New Roman"/>
            </w:rPr>
          </w:rPrChange>
        </w:rPr>
        <w:t xml:space="preserve"> of the input library were present in the final sort 6 </w:t>
      </w:r>
      <w:r w:rsidR="00EF6130" w:rsidRPr="00557BC1">
        <w:rPr>
          <w:rFonts w:ascii="Georgia" w:hAnsi="Georgia" w:cs="Times New Roman"/>
          <w:sz w:val="18"/>
          <w:szCs w:val="18"/>
          <w:rPrChange w:id="3101" w:author="Jackson Halpin" w:date="2025-06-11T14:21:00Z" w16du:dateUtc="2025-06-11T18:21:00Z">
            <w:rPr>
              <w:rFonts w:ascii="Times New Roman" w:hAnsi="Times New Roman" w:cs="Times New Roman"/>
            </w:rPr>
          </w:rPrChange>
        </w:rPr>
        <w:t xml:space="preserve">using </w:t>
      </w:r>
      <w:r w:rsidRPr="00557BC1">
        <w:rPr>
          <w:rFonts w:ascii="Georgia" w:hAnsi="Georgia" w:cs="Times New Roman"/>
          <w:sz w:val="18"/>
          <w:szCs w:val="18"/>
          <w:rPrChange w:id="3102" w:author="Jackson Halpin" w:date="2025-06-11T14:21:00Z" w16du:dateUtc="2025-06-11T18:21:00Z">
            <w:rPr>
              <w:rFonts w:ascii="Times New Roman" w:hAnsi="Times New Roman" w:cs="Times New Roman"/>
            </w:rPr>
          </w:rPrChange>
        </w:rPr>
        <w:t>LC3B. Among these sequences, clones were further classified as high</w:t>
      </w:r>
      <w:r w:rsidR="00AA18E1" w:rsidRPr="00557BC1">
        <w:rPr>
          <w:rFonts w:ascii="Georgia" w:hAnsi="Georgia" w:cs="Times New Roman"/>
          <w:sz w:val="18"/>
          <w:szCs w:val="18"/>
          <w:rPrChange w:id="3103" w:author="Jackson Halpin" w:date="2025-06-11T14:21:00Z" w16du:dateUtc="2025-06-11T18:21:00Z">
            <w:rPr>
              <w:rFonts w:ascii="Times New Roman" w:hAnsi="Times New Roman" w:cs="Times New Roman"/>
            </w:rPr>
          </w:rPrChange>
        </w:rPr>
        <w:t>-</w:t>
      </w:r>
      <w:r w:rsidRPr="00557BC1">
        <w:rPr>
          <w:rFonts w:ascii="Georgia" w:hAnsi="Georgia" w:cs="Times New Roman"/>
          <w:sz w:val="18"/>
          <w:szCs w:val="18"/>
          <w:rPrChange w:id="3104" w:author="Jackson Halpin" w:date="2025-06-11T14:21:00Z" w16du:dateUtc="2025-06-11T18:21:00Z">
            <w:rPr>
              <w:rFonts w:ascii="Times New Roman" w:hAnsi="Times New Roman" w:cs="Times New Roman"/>
            </w:rPr>
          </w:rPrChange>
        </w:rPr>
        <w:t xml:space="preserve">enriching binders if </w:t>
      </w:r>
      <w:r w:rsidR="00EF6130" w:rsidRPr="00557BC1">
        <w:rPr>
          <w:rFonts w:ascii="Georgia" w:hAnsi="Georgia" w:cs="Times New Roman"/>
          <w:sz w:val="18"/>
          <w:szCs w:val="18"/>
          <w:rPrChange w:id="3105" w:author="Jackson Halpin" w:date="2025-06-11T14:21:00Z" w16du:dateUtc="2025-06-11T18:21:00Z">
            <w:rPr>
              <w:rFonts w:ascii="Times New Roman" w:hAnsi="Times New Roman" w:cs="Times New Roman"/>
            </w:rPr>
          </w:rPrChange>
        </w:rPr>
        <w:t>the</w:t>
      </w:r>
      <w:r w:rsidRPr="00557BC1">
        <w:rPr>
          <w:rFonts w:ascii="Georgia" w:hAnsi="Georgia" w:cs="Times New Roman"/>
          <w:sz w:val="18"/>
          <w:szCs w:val="18"/>
          <w:rPrChange w:id="3106" w:author="Jackson Halpin" w:date="2025-06-11T14:21:00Z" w16du:dateUtc="2025-06-11T18:21:00Z">
            <w:rPr>
              <w:rFonts w:ascii="Times New Roman" w:hAnsi="Times New Roman" w:cs="Times New Roman"/>
            </w:rPr>
          </w:rPrChange>
        </w:rPr>
        <w:t xml:space="preserve"> average z-score</w:t>
      </w:r>
      <w:r w:rsidR="00EF6130" w:rsidRPr="00557BC1">
        <w:rPr>
          <w:rFonts w:ascii="Georgia" w:hAnsi="Georgia" w:cs="Times New Roman"/>
          <w:sz w:val="18"/>
          <w:szCs w:val="18"/>
          <w:rPrChange w:id="3107" w:author="Jackson Halpin" w:date="2025-06-11T14:21:00Z" w16du:dateUtc="2025-06-11T18:21:00Z">
            <w:rPr>
              <w:rFonts w:ascii="Times New Roman" w:hAnsi="Times New Roman" w:cs="Times New Roman"/>
            </w:rPr>
          </w:rPrChange>
        </w:rPr>
        <w:t xml:space="preserve"> over sorts 4-6 was greater than or equal to</w:t>
      </w:r>
      <w:r w:rsidR="00EF6130" w:rsidRPr="00557BC1">
        <w:rPr>
          <w:rFonts w:ascii="Georgia" w:eastAsiaTheme="minorEastAsia" w:hAnsi="Georgia" w:cs="Times New Roman"/>
          <w:sz w:val="18"/>
          <w:szCs w:val="18"/>
          <w:rPrChange w:id="3108" w:author="Jackson Halpin" w:date="2025-06-11T14:21:00Z" w16du:dateUtc="2025-06-11T18:21:00Z">
            <w:rPr>
              <w:rFonts w:ascii="Times New Roman" w:eastAsiaTheme="minorEastAsia" w:hAnsi="Times New Roman" w:cs="Times New Roman"/>
            </w:rPr>
          </w:rPrChange>
        </w:rPr>
        <w:t xml:space="preserve"> </w:t>
      </w:r>
      <w:r w:rsidRPr="00557BC1">
        <w:rPr>
          <w:rFonts w:ascii="Georgia" w:eastAsiaTheme="minorEastAsia" w:hAnsi="Georgia" w:cs="Times New Roman"/>
          <w:sz w:val="18"/>
          <w:szCs w:val="18"/>
          <w:rPrChange w:id="3109" w:author="Jackson Halpin" w:date="2025-06-11T14:21:00Z" w16du:dateUtc="2025-06-11T18:21:00Z">
            <w:rPr>
              <w:rFonts w:ascii="Times New Roman" w:eastAsiaTheme="minorEastAsia" w:hAnsi="Times New Roman" w:cs="Times New Roman"/>
            </w:rPr>
          </w:rPrChange>
        </w:rPr>
        <w:t xml:space="preserve">1.70. The z-score was </w:t>
      </w:r>
      <w:r w:rsidR="00EF6130" w:rsidRPr="00557BC1">
        <w:rPr>
          <w:rFonts w:ascii="Georgia" w:eastAsiaTheme="minorEastAsia" w:hAnsi="Georgia" w:cs="Times New Roman"/>
          <w:sz w:val="18"/>
          <w:szCs w:val="18"/>
          <w:rPrChange w:id="3110" w:author="Jackson Halpin" w:date="2025-06-11T14:21:00Z" w16du:dateUtc="2025-06-11T18:21:00Z">
            <w:rPr>
              <w:rFonts w:ascii="Times New Roman" w:eastAsiaTheme="minorEastAsia" w:hAnsi="Times New Roman" w:cs="Times New Roman"/>
            </w:rPr>
          </w:rPrChange>
        </w:rPr>
        <w:t xml:space="preserve">defined as z = </w:t>
      </w:r>
      <m:oMath>
        <m:f>
          <m:fPr>
            <m:ctrlPr>
              <w:rPr>
                <w:rFonts w:ascii="Cambria Math" w:eastAsiaTheme="minorEastAsia" w:hAnsi="Cambria Math" w:cs="Times New Roman"/>
                <w:i/>
                <w:sz w:val="18"/>
                <w:szCs w:val="18"/>
                <w:rPrChange w:id="3111" w:author="Jackson Halpin" w:date="2025-06-11T14:21:00Z" w16du:dateUtc="2025-06-11T18:21:00Z">
                  <w:rPr>
                    <w:rFonts w:ascii="Cambria Math" w:eastAsiaTheme="minorEastAsia" w:hAnsi="Cambria Math" w:cs="Times New Roman"/>
                    <w:i/>
                  </w:rPr>
                </w:rPrChange>
              </w:rPr>
            </m:ctrlPr>
          </m:fPr>
          <m:num>
            <m:r>
              <w:rPr>
                <w:rFonts w:ascii="Cambria Math" w:eastAsiaTheme="minorEastAsia" w:hAnsi="Cambria Math"/>
                <w:sz w:val="18"/>
                <w:szCs w:val="18"/>
                <w:rPrChange w:id="3112" w:author="Jackson Halpin" w:date="2025-06-11T14:21:00Z" w16du:dateUtc="2025-06-11T18:21:00Z">
                  <w:rPr>
                    <w:rFonts w:ascii="Cambria Math" w:eastAsiaTheme="minorEastAsia" w:hAnsi="Cambria Math"/>
                  </w:rPr>
                </w:rPrChange>
              </w:rPr>
              <m:t>(X-</m:t>
            </m:r>
            <m:r>
              <m:rPr>
                <m:sty m:val="p"/>
              </m:rPr>
              <w:rPr>
                <w:rStyle w:val="mord"/>
                <w:rFonts w:ascii="Cambria Math" w:hAnsi="Cambria Math"/>
                <w:sz w:val="18"/>
                <w:szCs w:val="18"/>
                <w:rPrChange w:id="3113" w:author="Jackson Halpin" w:date="2025-06-11T14:21:00Z" w16du:dateUtc="2025-06-11T18:21:00Z">
                  <w:rPr>
                    <w:rStyle w:val="mord"/>
                    <w:rFonts w:ascii="Cambria Math" w:hAnsi="Cambria Math"/>
                  </w:rPr>
                </w:rPrChange>
              </w:rPr>
              <m:t>μ</m:t>
            </m:r>
            <m:r>
              <m:rPr>
                <m:sty m:val="p"/>
              </m:rPr>
              <w:rPr>
                <w:rStyle w:val="mord"/>
                <w:rFonts w:ascii="Cambria Math" w:hAnsi="Cambria Math"/>
                <w:sz w:val="18"/>
                <w:szCs w:val="18"/>
                <w:rPrChange w:id="3114" w:author="Jackson Halpin" w:date="2025-06-11T14:21:00Z" w16du:dateUtc="2025-06-11T18:21:00Z">
                  <w:rPr>
                    <w:rStyle w:val="mord"/>
                    <w:rFonts w:ascii="Cambria Math"/>
                  </w:rPr>
                </w:rPrChange>
              </w:rPr>
              <m:t>)</m:t>
            </m:r>
          </m:num>
          <m:den>
            <m:r>
              <m:rPr>
                <m:sty m:val="p"/>
              </m:rPr>
              <w:rPr>
                <w:rStyle w:val="mord"/>
                <w:rFonts w:ascii="Cambria Math" w:hAnsi="Cambria Math"/>
                <w:sz w:val="18"/>
                <w:szCs w:val="18"/>
                <w:rPrChange w:id="3115" w:author="Jackson Halpin" w:date="2025-06-11T14:21:00Z" w16du:dateUtc="2025-06-11T18:21:00Z">
                  <w:rPr>
                    <w:rStyle w:val="mord"/>
                    <w:rFonts w:ascii="Cambria Math" w:hAnsi="Cambria Math"/>
                  </w:rPr>
                </w:rPrChange>
              </w:rPr>
              <m:t>σ</m:t>
            </m:r>
          </m:den>
        </m:f>
        <m:r>
          <w:rPr>
            <w:rFonts w:ascii="Cambria Math" w:eastAsiaTheme="minorEastAsia" w:hAnsi="Cambria Math" w:cs="Times New Roman"/>
            <w:sz w:val="18"/>
            <w:szCs w:val="18"/>
            <w:rPrChange w:id="3116" w:author="Jackson Halpin" w:date="2025-06-11T14:21:00Z" w16du:dateUtc="2025-06-11T18:21:00Z">
              <w:rPr>
                <w:rFonts w:ascii="Cambria Math" w:eastAsiaTheme="minorEastAsia" w:hAnsi="Cambria Math" w:cs="Times New Roman"/>
              </w:rPr>
            </w:rPrChange>
          </w:rPr>
          <m:t xml:space="preserve"> </m:t>
        </m:r>
      </m:oMath>
      <w:r w:rsidRPr="00557BC1">
        <w:rPr>
          <w:rFonts w:ascii="Georgia" w:eastAsiaTheme="minorEastAsia" w:hAnsi="Georgia" w:cs="Times New Roman"/>
          <w:sz w:val="18"/>
          <w:szCs w:val="18"/>
          <w:rPrChange w:id="3117" w:author="Jackson Halpin" w:date="2025-06-11T14:21:00Z" w16du:dateUtc="2025-06-11T18:21:00Z">
            <w:rPr>
              <w:rFonts w:ascii="Times New Roman" w:eastAsiaTheme="minorEastAsia" w:hAnsi="Times New Roman" w:cs="Times New Roman"/>
            </w:rPr>
          </w:rPrChange>
        </w:rPr>
        <w:t xml:space="preserve">where X </w:t>
      </w:r>
      <w:r w:rsidR="003856EE" w:rsidRPr="00557BC1">
        <w:rPr>
          <w:rFonts w:ascii="Georgia" w:eastAsiaTheme="minorEastAsia" w:hAnsi="Georgia" w:cs="Times New Roman"/>
          <w:sz w:val="18"/>
          <w:szCs w:val="18"/>
          <w:rPrChange w:id="3118" w:author="Jackson Halpin" w:date="2025-06-11T14:21:00Z" w16du:dateUtc="2025-06-11T18:21:00Z">
            <w:rPr>
              <w:rFonts w:ascii="Times New Roman" w:eastAsiaTheme="minorEastAsia" w:hAnsi="Times New Roman" w:cs="Times New Roman"/>
            </w:rPr>
          </w:rPrChange>
        </w:rPr>
        <w:t>is</w:t>
      </w:r>
      <w:r w:rsidRPr="00557BC1">
        <w:rPr>
          <w:rFonts w:ascii="Georgia" w:eastAsiaTheme="minorEastAsia" w:hAnsi="Georgia" w:cs="Times New Roman"/>
          <w:sz w:val="18"/>
          <w:szCs w:val="18"/>
          <w:rPrChange w:id="3119" w:author="Jackson Halpin" w:date="2025-06-11T14:21:00Z" w16du:dateUtc="2025-06-11T18:21:00Z">
            <w:rPr>
              <w:rFonts w:ascii="Times New Roman" w:eastAsiaTheme="minorEastAsia" w:hAnsi="Times New Roman" w:cs="Times New Roman"/>
            </w:rPr>
          </w:rPrChange>
        </w:rPr>
        <w:t xml:space="preserve"> the ER of the given peptide in </w:t>
      </w:r>
      <w:proofErr w:type="spellStart"/>
      <w:r w:rsidRPr="00557BC1">
        <w:rPr>
          <w:rFonts w:ascii="Georgia" w:eastAsiaTheme="minorEastAsia" w:hAnsi="Georgia" w:cs="Times New Roman"/>
          <w:sz w:val="18"/>
          <w:szCs w:val="18"/>
          <w:rPrChange w:id="3120" w:author="Jackson Halpin" w:date="2025-06-11T14:21:00Z" w16du:dateUtc="2025-06-11T18:21:00Z">
            <w:rPr>
              <w:rFonts w:ascii="Times New Roman" w:eastAsiaTheme="minorEastAsia" w:hAnsi="Times New Roman" w:cs="Times New Roman"/>
            </w:rPr>
          </w:rPrChange>
        </w:rPr>
        <w:t>sort</w:t>
      </w:r>
      <w:r w:rsidRPr="00557BC1">
        <w:rPr>
          <w:rFonts w:ascii="Georgia" w:eastAsiaTheme="minorEastAsia" w:hAnsi="Georgia" w:cs="Times New Roman"/>
          <w:sz w:val="18"/>
          <w:szCs w:val="18"/>
          <w:vertAlign w:val="subscript"/>
          <w:rPrChange w:id="3121" w:author="Jackson Halpin" w:date="2025-06-11T14:21:00Z" w16du:dateUtc="2025-06-11T18:21:00Z">
            <w:rPr>
              <w:rFonts w:ascii="Times New Roman" w:eastAsiaTheme="minorEastAsia" w:hAnsi="Times New Roman" w:cs="Times New Roman"/>
              <w:vertAlign w:val="subscript"/>
            </w:rPr>
          </w:rPrChange>
        </w:rPr>
        <w:t>i</w:t>
      </w:r>
      <w:proofErr w:type="spellEnd"/>
      <w:r w:rsidR="003856EE" w:rsidRPr="00557BC1">
        <w:rPr>
          <w:rFonts w:ascii="Georgia" w:eastAsiaTheme="minorEastAsia" w:hAnsi="Georgia" w:cs="Times New Roman"/>
          <w:sz w:val="18"/>
          <w:szCs w:val="18"/>
          <w:rPrChange w:id="3122" w:author="Jackson Halpin" w:date="2025-06-11T14:21:00Z" w16du:dateUtc="2025-06-11T18:21:00Z">
            <w:rPr>
              <w:rFonts w:ascii="Times New Roman" w:eastAsiaTheme="minorEastAsia" w:hAnsi="Times New Roman" w:cs="Times New Roman"/>
            </w:rPr>
          </w:rPrChange>
        </w:rPr>
        <w:t xml:space="preserve"> and</w:t>
      </w:r>
      <w:r w:rsidRPr="00557BC1">
        <w:rPr>
          <w:rFonts w:ascii="Georgia" w:eastAsiaTheme="minorEastAsia" w:hAnsi="Georgia" w:cs="Times New Roman"/>
          <w:sz w:val="18"/>
          <w:szCs w:val="18"/>
          <w:rPrChange w:id="3123" w:author="Jackson Halpin" w:date="2025-06-11T14:21:00Z" w16du:dateUtc="2025-06-11T18:21:00Z">
            <w:rPr>
              <w:rFonts w:ascii="Times New Roman" w:eastAsiaTheme="minorEastAsia" w:hAnsi="Times New Roman" w:cs="Times New Roman"/>
            </w:rPr>
          </w:rPrChange>
        </w:rPr>
        <w:t xml:space="preserve"> </w:t>
      </w:r>
      <m:oMath>
        <m:r>
          <m:rPr>
            <m:sty m:val="p"/>
          </m:rPr>
          <w:rPr>
            <w:rStyle w:val="mord"/>
            <w:rFonts w:ascii="Cambria Math" w:hAnsi="Cambria Math" w:cs="Times New Roman"/>
            <w:sz w:val="18"/>
            <w:szCs w:val="18"/>
            <w:rPrChange w:id="3124" w:author="Jackson Halpin" w:date="2025-06-11T14:21:00Z" w16du:dateUtc="2025-06-11T18:21:00Z">
              <w:rPr>
                <w:rStyle w:val="mord"/>
                <w:rFonts w:ascii="Cambria Math" w:hAnsi="Cambria Math" w:cs="Times New Roman"/>
              </w:rPr>
            </w:rPrChange>
          </w:rPr>
          <m:t>μ</m:t>
        </m:r>
      </m:oMath>
      <w:r w:rsidRPr="00557BC1">
        <w:rPr>
          <w:rStyle w:val="mord"/>
          <w:rFonts w:ascii="Georgia" w:eastAsiaTheme="minorEastAsia" w:hAnsi="Georgia" w:cs="Times New Roman"/>
          <w:sz w:val="18"/>
          <w:szCs w:val="18"/>
          <w:rPrChange w:id="3125" w:author="Jackson Halpin" w:date="2025-06-11T14:21:00Z" w16du:dateUtc="2025-06-11T18:21:00Z">
            <w:rPr>
              <w:rStyle w:val="mord"/>
              <w:rFonts w:ascii="Times New Roman" w:eastAsiaTheme="minorEastAsia" w:hAnsi="Times New Roman" w:cs="Times New Roman"/>
            </w:rPr>
          </w:rPrChange>
        </w:rPr>
        <w:t xml:space="preserve"> </w:t>
      </w:r>
      <w:proofErr w:type="spellStart"/>
      <w:r w:rsidR="003856EE" w:rsidRPr="00557BC1">
        <w:rPr>
          <w:rStyle w:val="mord"/>
          <w:rFonts w:ascii="Georgia" w:eastAsiaTheme="minorEastAsia" w:hAnsi="Georgia" w:cs="Times New Roman"/>
          <w:sz w:val="18"/>
          <w:szCs w:val="18"/>
          <w:rPrChange w:id="3126" w:author="Jackson Halpin" w:date="2025-06-11T14:21:00Z" w16du:dateUtc="2025-06-11T18:21:00Z">
            <w:rPr>
              <w:rStyle w:val="mord"/>
              <w:rFonts w:ascii="Times New Roman" w:eastAsiaTheme="minorEastAsia" w:hAnsi="Times New Roman" w:cs="Times New Roman"/>
            </w:rPr>
          </w:rPrChange>
        </w:rPr>
        <w:t>and</w:t>
      </w:r>
      <w:proofErr w:type="spellEnd"/>
      <w:r w:rsidR="003856EE" w:rsidRPr="00557BC1">
        <w:rPr>
          <w:rStyle w:val="mord"/>
          <w:rFonts w:ascii="Georgia" w:eastAsiaTheme="minorEastAsia" w:hAnsi="Georgia" w:cs="Times New Roman"/>
          <w:sz w:val="18"/>
          <w:szCs w:val="18"/>
          <w:rPrChange w:id="3127" w:author="Jackson Halpin" w:date="2025-06-11T14:21:00Z" w16du:dateUtc="2025-06-11T18:21:00Z">
            <w:rPr>
              <w:rStyle w:val="mord"/>
              <w:rFonts w:ascii="Times New Roman" w:eastAsiaTheme="minorEastAsia" w:hAnsi="Times New Roman" w:cs="Times New Roman"/>
            </w:rPr>
          </w:rPrChange>
        </w:rPr>
        <w:t xml:space="preserve"> </w:t>
      </w:r>
      <m:oMath>
        <m:r>
          <m:rPr>
            <m:sty m:val="p"/>
          </m:rPr>
          <w:rPr>
            <w:rStyle w:val="mord"/>
            <w:rFonts w:ascii="Cambria Math" w:hAnsi="Cambria Math" w:cs="Times New Roman"/>
            <w:sz w:val="18"/>
            <w:szCs w:val="18"/>
            <w:rPrChange w:id="3128" w:author="Jackson Halpin" w:date="2025-06-11T14:21:00Z" w16du:dateUtc="2025-06-11T18:21:00Z">
              <w:rPr>
                <w:rStyle w:val="mord"/>
                <w:rFonts w:ascii="Cambria Math" w:hAnsi="Cambria Math" w:cs="Times New Roman"/>
              </w:rPr>
            </w:rPrChange>
          </w:rPr>
          <m:t>σ</m:t>
        </m:r>
      </m:oMath>
      <w:r w:rsidR="003856EE" w:rsidRPr="00557BC1">
        <w:rPr>
          <w:rStyle w:val="mord"/>
          <w:rFonts w:ascii="Georgia" w:eastAsiaTheme="minorEastAsia" w:hAnsi="Georgia" w:cs="Times New Roman"/>
          <w:sz w:val="18"/>
          <w:szCs w:val="18"/>
          <w:rPrChange w:id="3129" w:author="Jackson Halpin" w:date="2025-06-11T14:21:00Z" w16du:dateUtc="2025-06-11T18:21:00Z">
            <w:rPr>
              <w:rStyle w:val="mord"/>
              <w:rFonts w:ascii="Times New Roman" w:eastAsiaTheme="minorEastAsia" w:hAnsi="Times New Roman" w:cs="Times New Roman"/>
            </w:rPr>
          </w:rPrChange>
        </w:rPr>
        <w:t xml:space="preserve"> are the</w:t>
      </w:r>
      <w:r w:rsidRPr="00557BC1">
        <w:rPr>
          <w:rStyle w:val="mord"/>
          <w:rFonts w:ascii="Georgia" w:eastAsiaTheme="minorEastAsia" w:hAnsi="Georgia" w:cs="Times New Roman"/>
          <w:sz w:val="18"/>
          <w:szCs w:val="18"/>
          <w:rPrChange w:id="3130" w:author="Jackson Halpin" w:date="2025-06-11T14:21:00Z" w16du:dateUtc="2025-06-11T18:21:00Z">
            <w:rPr>
              <w:rStyle w:val="mord"/>
              <w:rFonts w:ascii="Times New Roman" w:eastAsiaTheme="minorEastAsia" w:hAnsi="Times New Roman" w:cs="Times New Roman"/>
            </w:rPr>
          </w:rPrChange>
        </w:rPr>
        <w:t xml:space="preserve"> mean</w:t>
      </w:r>
      <w:r w:rsidR="003856EE" w:rsidRPr="00557BC1">
        <w:rPr>
          <w:rStyle w:val="mord"/>
          <w:rFonts w:ascii="Georgia" w:eastAsiaTheme="minorEastAsia" w:hAnsi="Georgia" w:cs="Times New Roman"/>
          <w:sz w:val="18"/>
          <w:szCs w:val="18"/>
          <w:rPrChange w:id="3131" w:author="Jackson Halpin" w:date="2025-06-11T14:21:00Z" w16du:dateUtc="2025-06-11T18:21:00Z">
            <w:rPr>
              <w:rStyle w:val="mord"/>
              <w:rFonts w:ascii="Times New Roman" w:eastAsiaTheme="minorEastAsia" w:hAnsi="Times New Roman" w:cs="Times New Roman"/>
            </w:rPr>
          </w:rPrChange>
        </w:rPr>
        <w:t xml:space="preserve"> and standard deviation for the distribution of</w:t>
      </w:r>
      <w:r w:rsidRPr="00557BC1">
        <w:rPr>
          <w:rStyle w:val="mord"/>
          <w:rFonts w:ascii="Georgia" w:eastAsiaTheme="minorEastAsia" w:hAnsi="Georgia" w:cs="Times New Roman"/>
          <w:sz w:val="18"/>
          <w:szCs w:val="18"/>
          <w:rPrChange w:id="3132" w:author="Jackson Halpin" w:date="2025-06-11T14:21:00Z" w16du:dateUtc="2025-06-11T18:21:00Z">
            <w:rPr>
              <w:rStyle w:val="mord"/>
              <w:rFonts w:ascii="Times New Roman" w:eastAsiaTheme="minorEastAsia" w:hAnsi="Times New Roman" w:cs="Times New Roman"/>
            </w:rPr>
          </w:rPrChange>
        </w:rPr>
        <w:t xml:space="preserve"> ER </w:t>
      </w:r>
      <w:r w:rsidR="003856EE" w:rsidRPr="00557BC1">
        <w:rPr>
          <w:rStyle w:val="mord"/>
          <w:rFonts w:ascii="Georgia" w:eastAsiaTheme="minorEastAsia" w:hAnsi="Georgia" w:cs="Times New Roman"/>
          <w:sz w:val="18"/>
          <w:szCs w:val="18"/>
          <w:rPrChange w:id="3133" w:author="Jackson Halpin" w:date="2025-06-11T14:21:00Z" w16du:dateUtc="2025-06-11T18:21:00Z">
            <w:rPr>
              <w:rStyle w:val="mord"/>
              <w:rFonts w:ascii="Times New Roman" w:eastAsiaTheme="minorEastAsia" w:hAnsi="Times New Roman" w:cs="Times New Roman"/>
            </w:rPr>
          </w:rPrChange>
        </w:rPr>
        <w:t>values for all peptides in</w:t>
      </w:r>
      <w:r w:rsidRPr="00557BC1">
        <w:rPr>
          <w:rStyle w:val="mord"/>
          <w:rFonts w:ascii="Georgia" w:eastAsiaTheme="minorEastAsia" w:hAnsi="Georgia" w:cs="Times New Roman"/>
          <w:sz w:val="18"/>
          <w:szCs w:val="18"/>
          <w:rPrChange w:id="3134" w:author="Jackson Halpin" w:date="2025-06-11T14:21:00Z" w16du:dateUtc="2025-06-11T18:21:00Z">
            <w:rPr>
              <w:rStyle w:val="mord"/>
              <w:rFonts w:ascii="Times New Roman" w:eastAsiaTheme="minorEastAsia" w:hAnsi="Times New Roman" w:cs="Times New Roman"/>
            </w:rPr>
          </w:rPrChange>
        </w:rPr>
        <w:t xml:space="preserve"> </w:t>
      </w:r>
      <w:proofErr w:type="spellStart"/>
      <w:r w:rsidRPr="00557BC1">
        <w:rPr>
          <w:rStyle w:val="mord"/>
          <w:rFonts w:ascii="Georgia" w:eastAsiaTheme="minorEastAsia" w:hAnsi="Georgia" w:cs="Times New Roman"/>
          <w:sz w:val="18"/>
          <w:szCs w:val="18"/>
          <w:rPrChange w:id="3135" w:author="Jackson Halpin" w:date="2025-06-11T14:21:00Z" w16du:dateUtc="2025-06-11T18:21:00Z">
            <w:rPr>
              <w:rStyle w:val="mord"/>
              <w:rFonts w:ascii="Times New Roman" w:eastAsiaTheme="minorEastAsia" w:hAnsi="Times New Roman" w:cs="Times New Roman"/>
            </w:rPr>
          </w:rPrChange>
        </w:rPr>
        <w:t>sort</w:t>
      </w:r>
      <w:r w:rsidRPr="00557BC1">
        <w:rPr>
          <w:rStyle w:val="mord"/>
          <w:rFonts w:ascii="Georgia" w:eastAsiaTheme="minorEastAsia" w:hAnsi="Georgia" w:cs="Times New Roman"/>
          <w:sz w:val="18"/>
          <w:szCs w:val="18"/>
          <w:vertAlign w:val="subscript"/>
          <w:rPrChange w:id="3136" w:author="Jackson Halpin" w:date="2025-06-11T14:21:00Z" w16du:dateUtc="2025-06-11T18:21:00Z">
            <w:rPr>
              <w:rStyle w:val="mord"/>
              <w:rFonts w:ascii="Times New Roman" w:eastAsiaTheme="minorEastAsia" w:hAnsi="Times New Roman" w:cs="Times New Roman"/>
              <w:vertAlign w:val="subscript"/>
            </w:rPr>
          </w:rPrChange>
        </w:rPr>
        <w:t>i</w:t>
      </w:r>
      <w:proofErr w:type="spellEnd"/>
      <w:r w:rsidRPr="00557BC1">
        <w:rPr>
          <w:rStyle w:val="mord"/>
          <w:rFonts w:ascii="Georgia" w:eastAsiaTheme="minorEastAsia" w:hAnsi="Georgia" w:cs="Times New Roman"/>
          <w:sz w:val="18"/>
          <w:szCs w:val="18"/>
          <w:rPrChange w:id="3137" w:author="Jackson Halpin" w:date="2025-06-11T14:21:00Z" w16du:dateUtc="2025-06-11T18:21:00Z">
            <w:rPr>
              <w:rStyle w:val="mord"/>
              <w:rFonts w:ascii="Times New Roman" w:eastAsiaTheme="minorEastAsia" w:hAnsi="Times New Roman" w:cs="Times New Roman"/>
            </w:rPr>
          </w:rPrChange>
        </w:rPr>
        <w:t>. The threshold of 1.70 was chosen based on BLI affinity measurements to minimize the number of false positive clones (Figure 2B). Z-scores for each clone that reached sort 6 can be found in Supplemental File</w:t>
      </w:r>
      <w:ins w:id="3138" w:author="Jennifer Kosmatka" w:date="2025-06-10T15:43:00Z" w16du:dateUtc="2025-06-10T19:43:00Z">
        <w:r w:rsidR="00A6201C" w:rsidRPr="00557BC1">
          <w:rPr>
            <w:rStyle w:val="mord"/>
            <w:rFonts w:ascii="Georgia" w:eastAsiaTheme="minorEastAsia" w:hAnsi="Georgia" w:cs="Times New Roman"/>
            <w:sz w:val="18"/>
            <w:szCs w:val="18"/>
            <w:rPrChange w:id="3139" w:author="Jackson Halpin" w:date="2025-06-11T14:21:00Z" w16du:dateUtc="2025-06-11T18:21:00Z">
              <w:rPr>
                <w:rStyle w:val="mord"/>
                <w:rFonts w:ascii="Times New Roman" w:eastAsiaTheme="minorEastAsia" w:hAnsi="Times New Roman" w:cs="Times New Roman"/>
              </w:rPr>
            </w:rPrChange>
          </w:rPr>
          <w:t xml:space="preserve"> </w:t>
        </w:r>
      </w:ins>
      <w:ins w:id="3140" w:author="Jennifer Kosmatka" w:date="2025-06-11T09:27:00Z" w16du:dateUtc="2025-06-11T13:27:00Z">
        <w:r w:rsidR="00000A94" w:rsidRPr="00557BC1">
          <w:rPr>
            <w:rStyle w:val="mord"/>
            <w:rFonts w:ascii="Georgia" w:eastAsiaTheme="minorEastAsia" w:hAnsi="Georgia" w:cs="Times New Roman"/>
            <w:sz w:val="18"/>
            <w:szCs w:val="18"/>
            <w:rPrChange w:id="3141" w:author="Jackson Halpin" w:date="2025-06-11T14:21:00Z" w16du:dateUtc="2025-06-11T18:21:00Z">
              <w:rPr>
                <w:rStyle w:val="mord"/>
                <w:rFonts w:ascii="Times New Roman" w:eastAsiaTheme="minorEastAsia" w:hAnsi="Times New Roman" w:cs="Times New Roman"/>
              </w:rPr>
            </w:rPrChange>
          </w:rPr>
          <w:t>4</w:t>
        </w:r>
      </w:ins>
      <w:r w:rsidRPr="00557BC1">
        <w:rPr>
          <w:rStyle w:val="mord"/>
          <w:rFonts w:ascii="Georgia" w:eastAsiaTheme="minorEastAsia" w:hAnsi="Georgia" w:cs="Times New Roman"/>
          <w:sz w:val="18"/>
          <w:szCs w:val="18"/>
          <w:rPrChange w:id="3142" w:author="Jackson Halpin" w:date="2025-06-11T14:21:00Z" w16du:dateUtc="2025-06-11T18:21:00Z">
            <w:rPr>
              <w:rStyle w:val="mord"/>
              <w:rFonts w:ascii="Times New Roman" w:eastAsiaTheme="minorEastAsia" w:hAnsi="Times New Roman" w:cs="Times New Roman"/>
            </w:rPr>
          </w:rPrChange>
        </w:rPr>
        <w:t xml:space="preserve">. </w:t>
      </w:r>
    </w:p>
    <w:p w14:paraId="24EFDE47" w14:textId="77777777" w:rsidR="00705B2C" w:rsidRPr="00557BC1" w:rsidRDefault="00705B2C" w:rsidP="00557BC1">
      <w:pPr>
        <w:jc w:val="both"/>
        <w:rPr>
          <w:rStyle w:val="mord"/>
          <w:rFonts w:ascii="Georgia" w:eastAsiaTheme="minorEastAsia" w:hAnsi="Georgia" w:cs="Times New Roman"/>
          <w:sz w:val="18"/>
          <w:szCs w:val="18"/>
          <w:rPrChange w:id="3143" w:author="Jackson Halpin" w:date="2025-06-11T14:21:00Z" w16du:dateUtc="2025-06-11T18:21:00Z">
            <w:rPr>
              <w:rStyle w:val="mord"/>
              <w:rFonts w:ascii="Times New Roman" w:eastAsiaTheme="minorEastAsia" w:hAnsi="Times New Roman" w:cs="Times New Roman"/>
            </w:rPr>
          </w:rPrChange>
        </w:rPr>
        <w:pPrChange w:id="3144" w:author="Jackson Halpin" w:date="2025-06-11T14:17:00Z" w16du:dateUtc="2025-06-11T18:17:00Z">
          <w:pPr>
            <w:spacing w:line="480" w:lineRule="auto"/>
            <w:jc w:val="both"/>
          </w:pPr>
        </w:pPrChange>
      </w:pPr>
    </w:p>
    <w:p w14:paraId="212F2073" w14:textId="7A995ED8" w:rsidR="00705B2C" w:rsidRPr="00557BC1" w:rsidRDefault="00705B2C" w:rsidP="00557BC1">
      <w:pPr>
        <w:jc w:val="both"/>
        <w:rPr>
          <w:rStyle w:val="mord"/>
          <w:rFonts w:ascii="Georgia" w:eastAsiaTheme="minorEastAsia" w:hAnsi="Georgia" w:cs="Times New Roman"/>
          <w:sz w:val="18"/>
          <w:szCs w:val="18"/>
          <w:rPrChange w:id="3145" w:author="Jackson Halpin" w:date="2025-06-11T14:21:00Z" w16du:dateUtc="2025-06-11T18:21:00Z">
            <w:rPr>
              <w:rStyle w:val="mord"/>
              <w:rFonts w:ascii="Times New Roman" w:eastAsiaTheme="minorEastAsia" w:hAnsi="Times New Roman" w:cs="Times New Roman"/>
            </w:rPr>
          </w:rPrChange>
        </w:rPr>
        <w:pPrChange w:id="3146" w:author="Jackson Halpin" w:date="2025-06-11T14:17:00Z" w16du:dateUtc="2025-06-11T18:17:00Z">
          <w:pPr>
            <w:spacing w:line="480" w:lineRule="auto"/>
            <w:jc w:val="both"/>
          </w:pPr>
        </w:pPrChange>
      </w:pPr>
      <w:r w:rsidRPr="00557BC1">
        <w:rPr>
          <w:rStyle w:val="mord"/>
          <w:rFonts w:ascii="Georgia" w:eastAsiaTheme="minorEastAsia" w:hAnsi="Georgia" w:cs="Times New Roman"/>
          <w:sz w:val="18"/>
          <w:szCs w:val="18"/>
          <w:rPrChange w:id="3147" w:author="Jackson Halpin" w:date="2025-06-11T14:21:00Z" w16du:dateUtc="2025-06-11T18:21:00Z">
            <w:rPr>
              <w:rStyle w:val="mord"/>
              <w:rFonts w:ascii="Times New Roman" w:eastAsiaTheme="minorEastAsia" w:hAnsi="Times New Roman" w:cs="Times New Roman"/>
            </w:rPr>
          </w:rPrChange>
        </w:rPr>
        <w:t xml:space="preserve">Three scoring metrics were used to assess the behavior of clones in the LC3B LDS* sort: (1) the </w:t>
      </w:r>
      <w:r w:rsidR="00AA18E1" w:rsidRPr="00557BC1">
        <w:rPr>
          <w:rStyle w:val="mord"/>
          <w:rFonts w:ascii="Georgia" w:eastAsiaTheme="minorEastAsia" w:hAnsi="Georgia" w:cs="Times New Roman"/>
          <w:sz w:val="18"/>
          <w:szCs w:val="18"/>
          <w:rPrChange w:id="3148" w:author="Jackson Halpin" w:date="2025-06-11T14:21:00Z" w16du:dateUtc="2025-06-11T18:21:00Z">
            <w:rPr>
              <w:rStyle w:val="mord"/>
              <w:rFonts w:ascii="Times New Roman" w:eastAsiaTheme="minorEastAsia" w:hAnsi="Times New Roman" w:cs="Times New Roman"/>
            </w:rPr>
          </w:rPrChange>
        </w:rPr>
        <w:t>ER</w:t>
      </w:r>
      <w:r w:rsidRPr="00557BC1">
        <w:rPr>
          <w:rStyle w:val="mord"/>
          <w:rFonts w:ascii="Georgia" w:eastAsiaTheme="minorEastAsia" w:hAnsi="Georgia" w:cs="Times New Roman"/>
          <w:sz w:val="18"/>
          <w:szCs w:val="18"/>
          <w:rPrChange w:id="3149" w:author="Jackson Halpin" w:date="2025-06-11T14:21:00Z" w16du:dateUtc="2025-06-11T18:21:00Z">
            <w:rPr>
              <w:rStyle w:val="mord"/>
              <w:rFonts w:ascii="Times New Roman" w:eastAsiaTheme="minorEastAsia" w:hAnsi="Times New Roman" w:cs="Times New Roman"/>
            </w:rPr>
          </w:rPrChange>
        </w:rPr>
        <w:t xml:space="preserve"> using clones that enriched through sort 5 (ER</w:t>
      </w:r>
      <w:r w:rsidRPr="00557BC1">
        <w:rPr>
          <w:rStyle w:val="mord"/>
          <w:rFonts w:ascii="Georgia" w:eastAsiaTheme="minorEastAsia" w:hAnsi="Georgia" w:cs="Times New Roman"/>
          <w:sz w:val="18"/>
          <w:szCs w:val="18"/>
          <w:vertAlign w:val="subscript"/>
          <w:rPrChange w:id="3150" w:author="Jackson Halpin" w:date="2025-06-11T14:21:00Z" w16du:dateUtc="2025-06-11T18:21:00Z">
            <w:rPr>
              <w:rStyle w:val="mord"/>
              <w:rFonts w:ascii="Times New Roman" w:eastAsiaTheme="minorEastAsia" w:hAnsi="Times New Roman" w:cs="Times New Roman"/>
              <w:vertAlign w:val="subscript"/>
            </w:rPr>
          </w:rPrChange>
        </w:rPr>
        <w:t>5</w:t>
      </w:r>
      <w:r w:rsidRPr="00557BC1">
        <w:rPr>
          <w:rStyle w:val="mord"/>
          <w:rFonts w:ascii="Georgia" w:eastAsiaTheme="minorEastAsia" w:hAnsi="Georgia" w:cs="Times New Roman"/>
          <w:sz w:val="18"/>
          <w:szCs w:val="18"/>
          <w:rPrChange w:id="3151" w:author="Jackson Halpin" w:date="2025-06-11T14:21:00Z" w16du:dateUtc="2025-06-11T18:21:00Z">
            <w:rPr>
              <w:rStyle w:val="mord"/>
              <w:rFonts w:ascii="Times New Roman" w:eastAsiaTheme="minorEastAsia" w:hAnsi="Times New Roman" w:cs="Times New Roman"/>
            </w:rPr>
          </w:rPrChange>
        </w:rPr>
        <w:t xml:space="preserve">) </w:t>
      </w:r>
      <w:commentRangeStart w:id="3152"/>
      <w:commentRangeStart w:id="3153"/>
      <w:r w:rsidRPr="00557BC1">
        <w:rPr>
          <w:rStyle w:val="mord"/>
          <w:rFonts w:ascii="Georgia" w:eastAsiaTheme="minorEastAsia" w:hAnsi="Georgia" w:cs="Times New Roman"/>
          <w:sz w:val="18"/>
          <w:szCs w:val="18"/>
          <w:rPrChange w:id="3154" w:author="Jackson Halpin" w:date="2025-06-11T14:21:00Z" w16du:dateUtc="2025-06-11T18:21:00Z">
            <w:rPr>
              <w:rStyle w:val="mord"/>
              <w:rFonts w:ascii="Times New Roman" w:eastAsiaTheme="minorEastAsia" w:hAnsi="Times New Roman" w:cs="Times New Roman"/>
            </w:rPr>
          </w:rPrChange>
        </w:rPr>
        <w:t>was calculated across all three LC3B LDS* enrichment sorts</w:t>
      </w:r>
      <w:commentRangeEnd w:id="3152"/>
      <w:r w:rsidR="00AA18E1" w:rsidRPr="00557BC1">
        <w:rPr>
          <w:rStyle w:val="CommentReference"/>
          <w:rFonts w:ascii="Georgia" w:hAnsi="Georgia"/>
          <w:sz w:val="10"/>
          <w:szCs w:val="10"/>
          <w:rPrChange w:id="3155" w:author="Jackson Halpin" w:date="2025-06-11T14:21:00Z" w16du:dateUtc="2025-06-11T18:21:00Z">
            <w:rPr>
              <w:rStyle w:val="CommentReference"/>
            </w:rPr>
          </w:rPrChange>
        </w:rPr>
        <w:commentReference w:id="3152"/>
      </w:r>
      <w:commentRangeEnd w:id="3153"/>
      <w:r w:rsidR="00D81C86" w:rsidRPr="00557BC1">
        <w:rPr>
          <w:rStyle w:val="CommentReference"/>
          <w:rFonts w:ascii="Georgia" w:hAnsi="Georgia"/>
          <w:sz w:val="10"/>
          <w:szCs w:val="10"/>
          <w:rPrChange w:id="3156" w:author="Jackson Halpin" w:date="2025-06-11T14:21:00Z" w16du:dateUtc="2025-06-11T18:21:00Z">
            <w:rPr>
              <w:rStyle w:val="CommentReference"/>
            </w:rPr>
          </w:rPrChange>
        </w:rPr>
        <w:commentReference w:id="3153"/>
      </w:r>
      <w:ins w:id="3157" w:author="Jennifer Kosmatka" w:date="2025-06-09T18:40:00Z" w16du:dateUtc="2025-06-09T22:40:00Z">
        <w:r w:rsidR="004C2D00" w:rsidRPr="00557BC1">
          <w:rPr>
            <w:rStyle w:val="mord"/>
            <w:rFonts w:ascii="Georgia" w:eastAsiaTheme="minorEastAsia" w:hAnsi="Georgia" w:cs="Times New Roman"/>
            <w:sz w:val="18"/>
            <w:szCs w:val="18"/>
            <w:rPrChange w:id="3158" w:author="Jackson Halpin" w:date="2025-06-11T14:21:00Z" w16du:dateUtc="2025-06-11T18:21:00Z">
              <w:rPr>
                <w:rStyle w:val="mord"/>
                <w:rFonts w:ascii="Times New Roman" w:eastAsiaTheme="minorEastAsia" w:hAnsi="Times New Roman" w:cs="Times New Roman"/>
              </w:rPr>
            </w:rPrChange>
          </w:rPr>
          <w:t xml:space="preserve"> and</w:t>
        </w:r>
      </w:ins>
      <w:ins w:id="3159" w:author="Jennifer Kosmatka" w:date="2025-06-09T21:09:00Z" w16du:dateUtc="2025-06-10T01:09:00Z">
        <w:r w:rsidR="00111A66" w:rsidRPr="00557BC1">
          <w:rPr>
            <w:rStyle w:val="mord"/>
            <w:rFonts w:ascii="Georgia" w:eastAsiaTheme="minorEastAsia" w:hAnsi="Georgia" w:cs="Times New Roman"/>
            <w:sz w:val="18"/>
            <w:szCs w:val="18"/>
            <w:rPrChange w:id="3160" w:author="Jackson Halpin" w:date="2025-06-11T14:21:00Z" w16du:dateUtc="2025-06-11T18:21:00Z">
              <w:rPr>
                <w:rStyle w:val="mord"/>
                <w:rFonts w:ascii="Times New Roman" w:eastAsiaTheme="minorEastAsia" w:hAnsi="Times New Roman" w:cs="Times New Roman"/>
              </w:rPr>
            </w:rPrChange>
          </w:rPr>
          <w:t xml:space="preserve"> </w:t>
        </w:r>
      </w:ins>
      <w:ins w:id="3161" w:author="Jennifer Kosmatka" w:date="2025-06-11T11:18:00Z" w16du:dateUtc="2025-06-11T15:18:00Z">
        <w:r w:rsidR="00000A94" w:rsidRPr="00557BC1">
          <w:rPr>
            <w:rStyle w:val="mord"/>
            <w:rFonts w:ascii="Georgia" w:eastAsiaTheme="minorEastAsia" w:hAnsi="Georgia" w:cs="Times New Roman"/>
            <w:sz w:val="18"/>
            <w:szCs w:val="18"/>
            <w:rPrChange w:id="3162" w:author="Jackson Halpin" w:date="2025-06-11T14:21:00Z" w16du:dateUtc="2025-06-11T18:21:00Z">
              <w:rPr>
                <w:rStyle w:val="mord"/>
                <w:rFonts w:ascii="Times New Roman" w:eastAsiaTheme="minorEastAsia" w:hAnsi="Times New Roman" w:cs="Times New Roman"/>
              </w:rPr>
            </w:rPrChange>
          </w:rPr>
          <w:t>their trajectories throughout the three</w:t>
        </w:r>
      </w:ins>
      <w:ins w:id="3163" w:author="Jennifer Kosmatka" w:date="2025-06-11T11:19:00Z" w16du:dateUtc="2025-06-11T15:19:00Z">
        <w:r w:rsidR="00000A94" w:rsidRPr="00557BC1">
          <w:rPr>
            <w:rStyle w:val="mord"/>
            <w:rFonts w:ascii="Georgia" w:eastAsiaTheme="minorEastAsia" w:hAnsi="Georgia" w:cs="Times New Roman"/>
            <w:sz w:val="18"/>
            <w:szCs w:val="18"/>
            <w:rPrChange w:id="3164" w:author="Jackson Halpin" w:date="2025-06-11T14:21:00Z" w16du:dateUtc="2025-06-11T18:21:00Z">
              <w:rPr>
                <w:rStyle w:val="mord"/>
                <w:rFonts w:ascii="Times New Roman" w:eastAsiaTheme="minorEastAsia" w:hAnsi="Times New Roman" w:cs="Times New Roman"/>
              </w:rPr>
            </w:rPrChange>
          </w:rPr>
          <w:t>-</w:t>
        </w:r>
      </w:ins>
      <w:ins w:id="3165" w:author="Jennifer Kosmatka" w:date="2025-06-11T11:18:00Z" w16du:dateUtc="2025-06-11T15:18:00Z">
        <w:r w:rsidR="00000A94" w:rsidRPr="00557BC1">
          <w:rPr>
            <w:rStyle w:val="mord"/>
            <w:rFonts w:ascii="Georgia" w:eastAsiaTheme="minorEastAsia" w:hAnsi="Georgia" w:cs="Times New Roman"/>
            <w:sz w:val="18"/>
            <w:szCs w:val="18"/>
            <w:rPrChange w:id="3166" w:author="Jackson Halpin" w:date="2025-06-11T14:21:00Z" w16du:dateUtc="2025-06-11T18:21:00Z">
              <w:rPr>
                <w:rStyle w:val="mord"/>
                <w:rFonts w:ascii="Times New Roman" w:eastAsiaTheme="minorEastAsia" w:hAnsi="Times New Roman" w:cs="Times New Roman"/>
              </w:rPr>
            </w:rPrChange>
          </w:rPr>
          <w:t>round</w:t>
        </w:r>
      </w:ins>
      <w:ins w:id="3167" w:author="Jennifer Kosmatka" w:date="2025-06-11T11:35:00Z" w16du:dateUtc="2025-06-11T15:35:00Z">
        <w:r w:rsidR="00000A94" w:rsidRPr="00557BC1">
          <w:rPr>
            <w:rStyle w:val="mord"/>
            <w:rFonts w:ascii="Georgia" w:eastAsiaTheme="minorEastAsia" w:hAnsi="Georgia" w:cs="Times New Roman"/>
            <w:sz w:val="18"/>
            <w:szCs w:val="18"/>
            <w:rPrChange w:id="3168" w:author="Jackson Halpin" w:date="2025-06-11T14:21:00Z" w16du:dateUtc="2025-06-11T18:21:00Z">
              <w:rPr>
                <w:rStyle w:val="mord"/>
                <w:rFonts w:ascii="Times New Roman" w:eastAsiaTheme="minorEastAsia" w:hAnsi="Times New Roman" w:cs="Times New Roman"/>
              </w:rPr>
            </w:rPrChange>
          </w:rPr>
          <w:t>s</w:t>
        </w:r>
      </w:ins>
      <w:ins w:id="3169" w:author="Jennifer Kosmatka" w:date="2025-06-11T11:19:00Z" w16du:dateUtc="2025-06-11T15:19:00Z">
        <w:r w:rsidR="00000A94" w:rsidRPr="00557BC1">
          <w:rPr>
            <w:rStyle w:val="mord"/>
            <w:rFonts w:ascii="Georgia" w:eastAsiaTheme="minorEastAsia" w:hAnsi="Georgia" w:cs="Times New Roman"/>
            <w:sz w:val="18"/>
            <w:szCs w:val="18"/>
            <w:rPrChange w:id="3170" w:author="Jackson Halpin" w:date="2025-06-11T14:21:00Z" w16du:dateUtc="2025-06-11T18:21:00Z">
              <w:rPr>
                <w:rStyle w:val="mord"/>
                <w:rFonts w:ascii="Times New Roman" w:eastAsiaTheme="minorEastAsia" w:hAnsi="Times New Roman" w:cs="Times New Roman"/>
              </w:rPr>
            </w:rPrChange>
          </w:rPr>
          <w:t xml:space="preserve"> </w:t>
        </w:r>
      </w:ins>
      <w:ins w:id="3171" w:author="Jennifer Kosmatka" w:date="2025-06-11T11:18:00Z" w16du:dateUtc="2025-06-11T15:18:00Z">
        <w:r w:rsidR="00000A94" w:rsidRPr="00557BC1">
          <w:rPr>
            <w:rStyle w:val="mord"/>
            <w:rFonts w:ascii="Georgia" w:eastAsiaTheme="minorEastAsia" w:hAnsi="Georgia" w:cs="Times New Roman"/>
            <w:sz w:val="18"/>
            <w:szCs w:val="18"/>
            <w:rPrChange w:id="3172" w:author="Jackson Halpin" w:date="2025-06-11T14:21:00Z" w16du:dateUtc="2025-06-11T18:21:00Z">
              <w:rPr>
                <w:rStyle w:val="mord"/>
                <w:rFonts w:ascii="Times New Roman" w:eastAsiaTheme="minorEastAsia" w:hAnsi="Times New Roman" w:cs="Times New Roman"/>
              </w:rPr>
            </w:rPrChange>
          </w:rPr>
          <w:t>were analyzed manually</w:t>
        </w:r>
      </w:ins>
      <w:r w:rsidRPr="00557BC1">
        <w:rPr>
          <w:rStyle w:val="mord"/>
          <w:rFonts w:ascii="Georgia" w:eastAsiaTheme="minorEastAsia" w:hAnsi="Georgia" w:cs="Times New Roman"/>
          <w:sz w:val="18"/>
          <w:szCs w:val="18"/>
          <w:rPrChange w:id="3173" w:author="Jackson Halpin" w:date="2025-06-11T14:21:00Z" w16du:dateUtc="2025-06-11T18:21:00Z">
            <w:rPr>
              <w:rStyle w:val="mord"/>
              <w:rFonts w:ascii="Times New Roman" w:eastAsiaTheme="minorEastAsia" w:hAnsi="Times New Roman" w:cs="Times New Roman"/>
            </w:rPr>
          </w:rPrChange>
        </w:rPr>
        <w:t>. (2) ER</w:t>
      </w:r>
      <w:r w:rsidRPr="00557BC1">
        <w:rPr>
          <w:rStyle w:val="mord"/>
          <w:rFonts w:ascii="Georgia" w:eastAsiaTheme="minorEastAsia" w:hAnsi="Georgia" w:cs="Times New Roman"/>
          <w:sz w:val="18"/>
          <w:szCs w:val="18"/>
          <w:vertAlign w:val="subscript"/>
          <w:rPrChange w:id="3174" w:author="Jackson Halpin" w:date="2025-06-11T14:21:00Z" w16du:dateUtc="2025-06-11T18:21:00Z">
            <w:rPr>
              <w:rStyle w:val="mord"/>
              <w:rFonts w:ascii="Times New Roman" w:eastAsiaTheme="minorEastAsia" w:hAnsi="Times New Roman" w:cs="Times New Roman"/>
              <w:vertAlign w:val="subscript"/>
            </w:rPr>
          </w:rPrChange>
        </w:rPr>
        <w:t>5</w:t>
      </w:r>
      <w:r w:rsidRPr="00557BC1">
        <w:rPr>
          <w:rStyle w:val="mord"/>
          <w:rFonts w:ascii="Georgia" w:eastAsiaTheme="minorEastAsia" w:hAnsi="Georgia" w:cs="Times New Roman"/>
          <w:sz w:val="18"/>
          <w:szCs w:val="18"/>
          <w:rPrChange w:id="3175" w:author="Jackson Halpin" w:date="2025-06-11T14:21:00Z" w16du:dateUtc="2025-06-11T18:21:00Z">
            <w:rPr>
              <w:rStyle w:val="mord"/>
              <w:rFonts w:ascii="Times New Roman" w:eastAsiaTheme="minorEastAsia" w:hAnsi="Times New Roman" w:cs="Times New Roman"/>
            </w:rPr>
          </w:rPrChange>
        </w:rPr>
        <w:t xml:space="preserve"> was used to </w:t>
      </w:r>
      <w:commentRangeStart w:id="3176"/>
      <w:commentRangeStart w:id="3177"/>
      <w:r w:rsidRPr="00557BC1">
        <w:rPr>
          <w:rStyle w:val="mord"/>
          <w:rFonts w:ascii="Georgia" w:eastAsiaTheme="minorEastAsia" w:hAnsi="Georgia" w:cs="Times New Roman"/>
          <w:sz w:val="18"/>
          <w:szCs w:val="18"/>
          <w:rPrChange w:id="3178" w:author="Jackson Halpin" w:date="2025-06-11T14:21:00Z" w16du:dateUtc="2025-06-11T18:21:00Z">
            <w:rPr>
              <w:rStyle w:val="mord"/>
              <w:rFonts w:ascii="Times New Roman" w:eastAsiaTheme="minorEastAsia" w:hAnsi="Times New Roman" w:cs="Times New Roman"/>
            </w:rPr>
          </w:rPrChange>
        </w:rPr>
        <w:t xml:space="preserve">compare </w:t>
      </w:r>
      <w:r w:rsidRPr="00557BC1">
        <w:rPr>
          <w:rStyle w:val="mord"/>
          <w:rFonts w:ascii="Georgia" w:eastAsiaTheme="minorEastAsia" w:hAnsi="Georgia" w:cs="Times New Roman"/>
          <w:sz w:val="18"/>
          <w:szCs w:val="18"/>
          <w:rPrChange w:id="3179" w:author="Jackson Halpin" w:date="2025-06-11T14:21:00Z" w16du:dateUtc="2025-06-11T18:21:00Z">
            <w:rPr>
              <w:rStyle w:val="mord"/>
              <w:rFonts w:ascii="Times New Roman" w:eastAsiaTheme="minorEastAsia" w:hAnsi="Times New Roman" w:cs="Times New Roman"/>
            </w:rPr>
          </w:rPrChange>
        </w:rPr>
        <w:t xml:space="preserve">peptide enrichment between canonical sort 6 </w:t>
      </w:r>
      <w:ins w:id="3180" w:author="Jennifer Kosmatka" w:date="2025-06-10T15:46:00Z" w16du:dateUtc="2025-06-10T19:46:00Z">
        <w:r w:rsidR="00A6201C" w:rsidRPr="00557BC1">
          <w:rPr>
            <w:rStyle w:val="mord"/>
            <w:rFonts w:ascii="Georgia" w:eastAsiaTheme="minorEastAsia" w:hAnsi="Georgia" w:cs="Times New Roman"/>
            <w:sz w:val="18"/>
            <w:szCs w:val="18"/>
            <w:rPrChange w:id="3181" w:author="Jackson Halpin" w:date="2025-06-11T14:21:00Z" w16du:dateUtc="2025-06-11T18:21:00Z">
              <w:rPr>
                <w:rStyle w:val="mord"/>
                <w:rFonts w:ascii="Times New Roman" w:eastAsiaTheme="minorEastAsia" w:hAnsi="Times New Roman" w:cs="Times New Roman"/>
              </w:rPr>
            </w:rPrChange>
          </w:rPr>
          <w:t>(ER</w:t>
        </w:r>
        <w:r w:rsidR="00A6201C" w:rsidRPr="00557BC1">
          <w:rPr>
            <w:rStyle w:val="mord"/>
            <w:rFonts w:ascii="Georgia" w:eastAsiaTheme="minorEastAsia" w:hAnsi="Georgia" w:cs="Times New Roman"/>
            <w:sz w:val="18"/>
            <w:szCs w:val="18"/>
            <w:vertAlign w:val="subscript"/>
            <w:rPrChange w:id="3182" w:author="Jackson Halpin" w:date="2025-06-11T14:21:00Z" w16du:dateUtc="2025-06-11T18:21:00Z">
              <w:rPr>
                <w:rStyle w:val="mord"/>
                <w:rFonts w:ascii="Times New Roman" w:eastAsiaTheme="minorEastAsia" w:hAnsi="Times New Roman" w:cs="Times New Roman"/>
              </w:rPr>
            </w:rPrChange>
          </w:rPr>
          <w:t>6</w:t>
        </w:r>
        <w:r w:rsidR="00A6201C" w:rsidRPr="00557BC1">
          <w:rPr>
            <w:rStyle w:val="mord"/>
            <w:rFonts w:ascii="Georgia" w:eastAsiaTheme="minorEastAsia" w:hAnsi="Georgia" w:cs="Times New Roman"/>
            <w:sz w:val="18"/>
            <w:szCs w:val="18"/>
            <w:rPrChange w:id="3183" w:author="Jackson Halpin" w:date="2025-06-11T14:21:00Z" w16du:dateUtc="2025-06-11T18:21:00Z">
              <w:rPr>
                <w:rStyle w:val="mord"/>
                <w:rFonts w:ascii="Times New Roman" w:eastAsiaTheme="minorEastAsia" w:hAnsi="Times New Roman" w:cs="Times New Roman"/>
              </w:rPr>
            </w:rPrChange>
          </w:rPr>
          <w:t>/ER</w:t>
        </w:r>
        <w:r w:rsidR="00A6201C" w:rsidRPr="00557BC1">
          <w:rPr>
            <w:rStyle w:val="mord"/>
            <w:rFonts w:ascii="Georgia" w:eastAsiaTheme="minorEastAsia" w:hAnsi="Georgia" w:cs="Times New Roman"/>
            <w:sz w:val="18"/>
            <w:szCs w:val="18"/>
            <w:vertAlign w:val="subscript"/>
            <w:rPrChange w:id="3184" w:author="Jackson Halpin" w:date="2025-06-11T14:21:00Z" w16du:dateUtc="2025-06-11T18:21:00Z">
              <w:rPr>
                <w:rStyle w:val="mord"/>
                <w:rFonts w:ascii="Times New Roman" w:eastAsiaTheme="minorEastAsia" w:hAnsi="Times New Roman" w:cs="Times New Roman"/>
              </w:rPr>
            </w:rPrChange>
          </w:rPr>
          <w:t>5</w:t>
        </w:r>
        <w:r w:rsidR="00A6201C" w:rsidRPr="00557BC1">
          <w:rPr>
            <w:rStyle w:val="mord"/>
            <w:rFonts w:ascii="Georgia" w:eastAsiaTheme="minorEastAsia" w:hAnsi="Georgia" w:cs="Times New Roman"/>
            <w:sz w:val="18"/>
            <w:szCs w:val="18"/>
            <w:rPrChange w:id="3185" w:author="Jackson Halpin" w:date="2025-06-11T14:21:00Z" w16du:dateUtc="2025-06-11T18:21:00Z">
              <w:rPr>
                <w:rStyle w:val="mord"/>
                <w:rFonts w:ascii="Times New Roman" w:eastAsiaTheme="minorEastAsia" w:hAnsi="Times New Roman" w:cs="Times New Roman"/>
              </w:rPr>
            </w:rPrChange>
          </w:rPr>
          <w:t xml:space="preserve">) </w:t>
        </w:r>
      </w:ins>
      <w:r w:rsidRPr="00557BC1">
        <w:rPr>
          <w:rStyle w:val="mord"/>
          <w:rFonts w:ascii="Georgia" w:eastAsiaTheme="minorEastAsia" w:hAnsi="Georgia" w:cs="Times New Roman"/>
          <w:sz w:val="18"/>
          <w:szCs w:val="18"/>
          <w:rPrChange w:id="3186" w:author="Jackson Halpin" w:date="2025-06-11T14:21:00Z" w16du:dateUtc="2025-06-11T18:21:00Z">
            <w:rPr>
              <w:rStyle w:val="mord"/>
              <w:rFonts w:ascii="Times New Roman" w:eastAsiaTheme="minorEastAsia" w:hAnsi="Times New Roman" w:cs="Times New Roman"/>
            </w:rPr>
          </w:rPrChange>
        </w:rPr>
        <w:t xml:space="preserve">and LDS* </w:t>
      </w:r>
      <w:r w:rsidR="00AA18E1" w:rsidRPr="00557BC1">
        <w:rPr>
          <w:rStyle w:val="mord"/>
          <w:rFonts w:ascii="Georgia" w:eastAsiaTheme="minorEastAsia" w:hAnsi="Georgia" w:cs="Times New Roman"/>
          <w:sz w:val="18"/>
          <w:szCs w:val="18"/>
          <w:rPrChange w:id="3187" w:author="Jackson Halpin" w:date="2025-06-11T14:21:00Z" w16du:dateUtc="2025-06-11T18:21:00Z">
            <w:rPr>
              <w:rStyle w:val="mord"/>
              <w:rFonts w:ascii="Times New Roman" w:eastAsiaTheme="minorEastAsia" w:hAnsi="Times New Roman" w:cs="Times New Roman"/>
            </w:rPr>
          </w:rPrChange>
        </w:rPr>
        <w:t xml:space="preserve">sort </w:t>
      </w:r>
      <w:r w:rsidRPr="00557BC1">
        <w:rPr>
          <w:rStyle w:val="mord"/>
          <w:rFonts w:ascii="Georgia" w:eastAsiaTheme="minorEastAsia" w:hAnsi="Georgia" w:cs="Times New Roman"/>
          <w:sz w:val="18"/>
          <w:szCs w:val="18"/>
          <w:rPrChange w:id="3188" w:author="Jackson Halpin" w:date="2025-06-11T14:21:00Z" w16du:dateUtc="2025-06-11T18:21:00Z">
            <w:rPr>
              <w:rStyle w:val="mord"/>
              <w:rFonts w:ascii="Times New Roman" w:eastAsiaTheme="minorEastAsia" w:hAnsi="Times New Roman" w:cs="Times New Roman"/>
            </w:rPr>
          </w:rPrChange>
        </w:rPr>
        <w:t xml:space="preserve">1 </w:t>
      </w:r>
      <w:ins w:id="3189" w:author="Jennifer Kosmatka" w:date="2025-06-10T15:46:00Z" w16du:dateUtc="2025-06-10T19:46:00Z">
        <w:r w:rsidR="00A6201C" w:rsidRPr="00557BC1">
          <w:rPr>
            <w:rStyle w:val="mord"/>
            <w:rFonts w:ascii="Georgia" w:eastAsiaTheme="minorEastAsia" w:hAnsi="Georgia" w:cs="Times New Roman"/>
            <w:sz w:val="18"/>
            <w:szCs w:val="18"/>
            <w:rPrChange w:id="3190" w:author="Jackson Halpin" w:date="2025-06-11T14:21:00Z" w16du:dateUtc="2025-06-11T18:21:00Z">
              <w:rPr>
                <w:rStyle w:val="mord"/>
                <w:rFonts w:ascii="Times New Roman" w:eastAsiaTheme="minorEastAsia" w:hAnsi="Times New Roman" w:cs="Times New Roman"/>
              </w:rPr>
            </w:rPrChange>
          </w:rPr>
          <w:t>(</w:t>
        </w:r>
      </w:ins>
      <w:ins w:id="3191" w:author="Jennifer Kosmatka" w:date="2025-06-10T15:47:00Z" w16du:dateUtc="2025-06-10T19:47:00Z">
        <w:r w:rsidR="00A6201C" w:rsidRPr="00557BC1">
          <w:rPr>
            <w:rStyle w:val="mord"/>
            <w:rFonts w:ascii="Georgia" w:eastAsiaTheme="minorEastAsia" w:hAnsi="Georgia" w:cs="Times New Roman"/>
            <w:sz w:val="18"/>
            <w:szCs w:val="18"/>
            <w:rPrChange w:id="3192" w:author="Jackson Halpin" w:date="2025-06-11T14:21:00Z" w16du:dateUtc="2025-06-11T18:21:00Z">
              <w:rPr>
                <w:rStyle w:val="mord"/>
                <w:rFonts w:ascii="Times New Roman" w:eastAsiaTheme="minorEastAsia" w:hAnsi="Times New Roman" w:cs="Times New Roman"/>
              </w:rPr>
            </w:rPrChange>
          </w:rPr>
          <w:t>ER LDS*</w:t>
        </w:r>
        <w:r w:rsidR="00A6201C" w:rsidRPr="00557BC1">
          <w:rPr>
            <w:rStyle w:val="mord"/>
            <w:rFonts w:ascii="Georgia" w:eastAsiaTheme="minorEastAsia" w:hAnsi="Georgia" w:cs="Times New Roman"/>
            <w:sz w:val="18"/>
            <w:szCs w:val="18"/>
            <w:vertAlign w:val="subscript"/>
            <w:rPrChange w:id="3193" w:author="Jackson Halpin" w:date="2025-06-11T14:21:00Z" w16du:dateUtc="2025-06-11T18:21:00Z">
              <w:rPr>
                <w:rStyle w:val="mord"/>
                <w:rFonts w:ascii="Times New Roman" w:eastAsiaTheme="minorEastAsia" w:hAnsi="Times New Roman" w:cs="Times New Roman"/>
              </w:rPr>
            </w:rPrChange>
          </w:rPr>
          <w:t>1</w:t>
        </w:r>
      </w:ins>
      <w:ins w:id="3194" w:author="Jennifer Kosmatka" w:date="2025-06-11T11:15:00Z" w16du:dateUtc="2025-06-11T15:15:00Z">
        <w:r w:rsidR="00000A94" w:rsidRPr="00557BC1">
          <w:rPr>
            <w:rStyle w:val="mord"/>
            <w:rFonts w:ascii="Georgia" w:eastAsiaTheme="minorEastAsia" w:hAnsi="Georgia" w:cs="Times New Roman"/>
            <w:sz w:val="18"/>
            <w:szCs w:val="18"/>
            <w:rPrChange w:id="3195" w:author="Jackson Halpin" w:date="2025-06-11T14:21:00Z" w16du:dateUtc="2025-06-11T18:21:00Z">
              <w:rPr>
                <w:rStyle w:val="mord"/>
                <w:rFonts w:ascii="Times New Roman" w:eastAsiaTheme="minorEastAsia" w:hAnsi="Times New Roman" w:cs="Times New Roman"/>
              </w:rPr>
            </w:rPrChange>
          </w:rPr>
          <w:t>/</w:t>
        </w:r>
      </w:ins>
      <w:ins w:id="3196" w:author="Jennifer Kosmatka" w:date="2025-06-11T11:16:00Z" w16du:dateUtc="2025-06-11T15:16:00Z">
        <w:r w:rsidR="00000A94" w:rsidRPr="00557BC1">
          <w:rPr>
            <w:rStyle w:val="mord"/>
            <w:rFonts w:ascii="Georgia" w:eastAsiaTheme="minorEastAsia" w:hAnsi="Georgia" w:cs="Times New Roman"/>
            <w:sz w:val="18"/>
            <w:szCs w:val="18"/>
            <w:rPrChange w:id="3197" w:author="Jackson Halpin" w:date="2025-06-11T14:21:00Z" w16du:dateUtc="2025-06-11T18:21:00Z">
              <w:rPr>
                <w:rStyle w:val="mord"/>
                <w:rFonts w:ascii="Times New Roman" w:eastAsiaTheme="minorEastAsia" w:hAnsi="Times New Roman" w:cs="Times New Roman"/>
              </w:rPr>
            </w:rPrChange>
          </w:rPr>
          <w:t>ER</w:t>
        </w:r>
        <w:r w:rsidR="00000A94" w:rsidRPr="00557BC1">
          <w:rPr>
            <w:rStyle w:val="mord"/>
            <w:rFonts w:ascii="Georgia" w:eastAsiaTheme="minorEastAsia" w:hAnsi="Georgia" w:cs="Times New Roman"/>
            <w:sz w:val="18"/>
            <w:szCs w:val="18"/>
            <w:vertAlign w:val="subscript"/>
            <w:rPrChange w:id="3198" w:author="Jackson Halpin" w:date="2025-06-11T14:21:00Z" w16du:dateUtc="2025-06-11T18:21:00Z">
              <w:rPr>
                <w:rStyle w:val="mord"/>
                <w:rFonts w:ascii="Times New Roman" w:eastAsiaTheme="minorEastAsia" w:hAnsi="Times New Roman" w:cs="Times New Roman"/>
              </w:rPr>
            </w:rPrChange>
          </w:rPr>
          <w:t>5</w:t>
        </w:r>
      </w:ins>
      <w:ins w:id="3199" w:author="Jennifer Kosmatka" w:date="2025-06-10T15:47:00Z" w16du:dateUtc="2025-06-10T19:47:00Z">
        <w:r w:rsidR="00A6201C" w:rsidRPr="00557BC1">
          <w:rPr>
            <w:rStyle w:val="mord"/>
            <w:rFonts w:ascii="Georgia" w:eastAsiaTheme="minorEastAsia" w:hAnsi="Georgia" w:cs="Times New Roman"/>
            <w:sz w:val="18"/>
            <w:szCs w:val="18"/>
            <w:rPrChange w:id="3200" w:author="Jackson Halpin" w:date="2025-06-11T14:21:00Z" w16du:dateUtc="2025-06-11T18:21:00Z">
              <w:rPr>
                <w:rStyle w:val="mord"/>
                <w:rFonts w:ascii="Times New Roman" w:eastAsiaTheme="minorEastAsia" w:hAnsi="Times New Roman" w:cs="Times New Roman"/>
              </w:rPr>
            </w:rPrChange>
          </w:rPr>
          <w:t>)</w:t>
        </w:r>
      </w:ins>
      <w:ins w:id="3201" w:author="Jennifer Kosmatka" w:date="2025-06-11T11:19:00Z" w16du:dateUtc="2025-06-11T15:19:00Z">
        <w:r w:rsidR="00000A94" w:rsidRPr="00557BC1">
          <w:rPr>
            <w:rStyle w:val="mord"/>
            <w:rFonts w:ascii="Georgia" w:eastAsiaTheme="minorEastAsia" w:hAnsi="Georgia" w:cs="Times New Roman"/>
            <w:sz w:val="18"/>
            <w:szCs w:val="18"/>
            <w:rPrChange w:id="3202" w:author="Jackson Halpin" w:date="2025-06-11T14:21:00Z" w16du:dateUtc="2025-06-11T18:21:00Z">
              <w:rPr>
                <w:rStyle w:val="mord"/>
                <w:rFonts w:ascii="Times New Roman" w:eastAsiaTheme="minorEastAsia" w:hAnsi="Times New Roman" w:cs="Times New Roman"/>
              </w:rPr>
            </w:rPrChange>
          </w:rPr>
          <w:t xml:space="preserve">. </w:t>
        </w:r>
      </w:ins>
      <w:ins w:id="3203" w:author="Jennifer Kosmatka" w:date="2025-06-11T11:35:00Z" w16du:dateUtc="2025-06-11T15:35:00Z">
        <w:r w:rsidR="00000A94" w:rsidRPr="00557BC1">
          <w:rPr>
            <w:rStyle w:val="mord"/>
            <w:rFonts w:ascii="Georgia" w:eastAsiaTheme="minorEastAsia" w:hAnsi="Georgia" w:cs="Times New Roman"/>
            <w:sz w:val="18"/>
            <w:szCs w:val="18"/>
            <w:rPrChange w:id="3204" w:author="Jackson Halpin" w:date="2025-06-11T14:21:00Z" w16du:dateUtc="2025-06-11T18:21:00Z">
              <w:rPr>
                <w:rStyle w:val="mord"/>
                <w:rFonts w:ascii="Times New Roman" w:eastAsiaTheme="minorEastAsia" w:hAnsi="Times New Roman" w:cs="Times New Roman"/>
              </w:rPr>
            </w:rPrChange>
          </w:rPr>
          <w:t>Promising clones</w:t>
        </w:r>
      </w:ins>
      <w:ins w:id="3205" w:author="Jennifer Kosmatka" w:date="2025-06-11T11:36:00Z" w16du:dateUtc="2025-06-11T15:36:00Z">
        <w:r w:rsidR="00000A94" w:rsidRPr="00557BC1">
          <w:rPr>
            <w:rStyle w:val="mord"/>
            <w:rFonts w:ascii="Georgia" w:eastAsiaTheme="minorEastAsia" w:hAnsi="Georgia" w:cs="Times New Roman"/>
            <w:sz w:val="18"/>
            <w:szCs w:val="18"/>
            <w:rPrChange w:id="3206" w:author="Jackson Halpin" w:date="2025-06-11T14:21:00Z" w16du:dateUtc="2025-06-11T18:21:00Z">
              <w:rPr>
                <w:rStyle w:val="mord"/>
                <w:rFonts w:ascii="Times New Roman" w:eastAsiaTheme="minorEastAsia" w:hAnsi="Times New Roman" w:cs="Times New Roman"/>
              </w:rPr>
            </w:rPrChange>
          </w:rPr>
          <w:t xml:space="preserve"> were identified</w:t>
        </w:r>
      </w:ins>
      <w:del w:id="3207" w:author="Jennifer Kosmatka" w:date="2025-06-11T11:35:00Z" w16du:dateUtc="2025-06-11T15:35:00Z">
        <w:r w:rsidRPr="00557BC1" w:rsidDel="00000A94">
          <w:rPr>
            <w:rStyle w:val="mord"/>
            <w:rFonts w:ascii="Georgia" w:eastAsiaTheme="minorEastAsia" w:hAnsi="Georgia" w:cs="Times New Roman"/>
            <w:sz w:val="18"/>
            <w:szCs w:val="18"/>
            <w:rPrChange w:id="3208" w:author="Jackson Halpin" w:date="2025-06-11T14:21:00Z" w16du:dateUtc="2025-06-11T18:21:00Z">
              <w:rPr>
                <w:rStyle w:val="mord"/>
                <w:rFonts w:ascii="Times New Roman" w:eastAsiaTheme="minorEastAsia" w:hAnsi="Times New Roman" w:cs="Times New Roman"/>
              </w:rPr>
            </w:rPrChange>
          </w:rPr>
          <w:delText>to</w:delText>
        </w:r>
      </w:del>
      <w:r w:rsidRPr="00557BC1">
        <w:rPr>
          <w:rStyle w:val="mord"/>
          <w:rFonts w:ascii="Georgia" w:eastAsiaTheme="minorEastAsia" w:hAnsi="Georgia" w:cs="Times New Roman"/>
          <w:sz w:val="18"/>
          <w:szCs w:val="18"/>
          <w:rPrChange w:id="3209" w:author="Jackson Halpin" w:date="2025-06-11T14:21:00Z" w16du:dateUtc="2025-06-11T18:21:00Z">
            <w:rPr>
              <w:rStyle w:val="mord"/>
              <w:rFonts w:ascii="Times New Roman" w:eastAsiaTheme="minorEastAsia" w:hAnsi="Times New Roman" w:cs="Times New Roman"/>
            </w:rPr>
          </w:rPrChange>
        </w:rPr>
        <w:t xml:space="preserve"> </w:t>
      </w:r>
      <w:del w:id="3210" w:author="Jennifer Kosmatka" w:date="2025-06-11T11:36:00Z" w16du:dateUtc="2025-06-11T15:36:00Z">
        <w:r w:rsidRPr="00557BC1" w:rsidDel="00000A94">
          <w:rPr>
            <w:rStyle w:val="mord"/>
            <w:rFonts w:ascii="Georgia" w:eastAsiaTheme="minorEastAsia" w:hAnsi="Georgia" w:cs="Times New Roman"/>
            <w:sz w:val="18"/>
            <w:szCs w:val="18"/>
            <w:rPrChange w:id="3211" w:author="Jackson Halpin" w:date="2025-06-11T14:21:00Z" w16du:dateUtc="2025-06-11T18:21:00Z">
              <w:rPr>
                <w:rStyle w:val="mord"/>
                <w:rFonts w:ascii="Times New Roman" w:eastAsiaTheme="minorEastAsia" w:hAnsi="Times New Roman" w:cs="Times New Roman"/>
              </w:rPr>
            </w:rPrChange>
          </w:rPr>
          <w:delText xml:space="preserve">identify clones </w:delText>
        </w:r>
      </w:del>
      <w:r w:rsidRPr="00557BC1">
        <w:rPr>
          <w:rStyle w:val="mord"/>
          <w:rFonts w:ascii="Georgia" w:eastAsiaTheme="minorEastAsia" w:hAnsi="Georgia" w:cs="Times New Roman"/>
          <w:sz w:val="18"/>
          <w:szCs w:val="18"/>
          <w:rPrChange w:id="3212" w:author="Jackson Halpin" w:date="2025-06-11T14:21:00Z" w16du:dateUtc="2025-06-11T18:21:00Z">
            <w:rPr>
              <w:rStyle w:val="mord"/>
              <w:rFonts w:ascii="Times New Roman" w:eastAsiaTheme="minorEastAsia" w:hAnsi="Times New Roman" w:cs="Times New Roman"/>
            </w:rPr>
          </w:rPrChange>
        </w:rPr>
        <w:t xml:space="preserve">that </w:t>
      </w:r>
      <w:r w:rsidR="002D1954" w:rsidRPr="00557BC1">
        <w:rPr>
          <w:rStyle w:val="mord"/>
          <w:rFonts w:ascii="Georgia" w:eastAsiaTheme="minorEastAsia" w:hAnsi="Georgia" w:cs="Times New Roman"/>
          <w:sz w:val="18"/>
          <w:szCs w:val="18"/>
          <w:rPrChange w:id="3213" w:author="Jackson Halpin" w:date="2025-06-11T14:21:00Z" w16du:dateUtc="2025-06-11T18:21:00Z">
            <w:rPr>
              <w:rStyle w:val="mord"/>
              <w:rFonts w:ascii="Times New Roman" w:eastAsiaTheme="minorEastAsia" w:hAnsi="Times New Roman" w:cs="Times New Roman"/>
            </w:rPr>
          </w:rPrChange>
        </w:rPr>
        <w:t xml:space="preserve">may </w:t>
      </w:r>
      <w:r w:rsidRPr="00557BC1">
        <w:rPr>
          <w:rStyle w:val="mord"/>
          <w:rFonts w:ascii="Georgia" w:eastAsiaTheme="minorEastAsia" w:hAnsi="Georgia" w:cs="Times New Roman"/>
          <w:sz w:val="18"/>
          <w:szCs w:val="18"/>
          <w:rPrChange w:id="3214" w:author="Jackson Halpin" w:date="2025-06-11T14:21:00Z" w16du:dateUtc="2025-06-11T18:21:00Z">
            <w:rPr>
              <w:rStyle w:val="mord"/>
              <w:rFonts w:ascii="Times New Roman" w:eastAsiaTheme="minorEastAsia" w:hAnsi="Times New Roman" w:cs="Times New Roman"/>
            </w:rPr>
          </w:rPrChange>
        </w:rPr>
        <w:t>bind non-LDS sites</w:t>
      </w:r>
      <w:commentRangeEnd w:id="3176"/>
      <w:r w:rsidR="00AA18E1" w:rsidRPr="00557BC1">
        <w:rPr>
          <w:rStyle w:val="CommentReference"/>
          <w:rFonts w:ascii="Georgia" w:hAnsi="Georgia"/>
          <w:sz w:val="10"/>
          <w:szCs w:val="10"/>
          <w:rPrChange w:id="3215" w:author="Jackson Halpin" w:date="2025-06-11T14:21:00Z" w16du:dateUtc="2025-06-11T18:21:00Z">
            <w:rPr>
              <w:rStyle w:val="CommentReference"/>
            </w:rPr>
          </w:rPrChange>
        </w:rPr>
        <w:commentReference w:id="3176"/>
      </w:r>
      <w:commentRangeEnd w:id="3177"/>
      <w:r w:rsidR="00000A94" w:rsidRPr="00557BC1">
        <w:rPr>
          <w:rStyle w:val="CommentReference"/>
          <w:rFonts w:ascii="Georgia" w:hAnsi="Georgia"/>
          <w:sz w:val="10"/>
          <w:szCs w:val="10"/>
          <w:rPrChange w:id="3216" w:author="Jackson Halpin" w:date="2025-06-11T14:21:00Z" w16du:dateUtc="2025-06-11T18:21:00Z">
            <w:rPr>
              <w:rStyle w:val="CommentReference"/>
            </w:rPr>
          </w:rPrChange>
        </w:rPr>
        <w:commentReference w:id="3177"/>
      </w:r>
      <w:ins w:id="3217" w:author="Jennifer Kosmatka" w:date="2025-06-11T11:36:00Z" w16du:dateUtc="2025-06-11T15:36:00Z">
        <w:r w:rsidR="00000A94" w:rsidRPr="00557BC1">
          <w:rPr>
            <w:rStyle w:val="mord"/>
            <w:rFonts w:ascii="Georgia" w:eastAsiaTheme="minorEastAsia" w:hAnsi="Georgia" w:cs="Times New Roman"/>
            <w:sz w:val="18"/>
            <w:szCs w:val="18"/>
            <w:rPrChange w:id="3218" w:author="Jackson Halpin" w:date="2025-06-11T14:21:00Z" w16du:dateUtc="2025-06-11T18:21:00Z">
              <w:rPr>
                <w:rStyle w:val="mord"/>
                <w:rFonts w:ascii="Times New Roman" w:eastAsiaTheme="minorEastAsia" w:hAnsi="Times New Roman" w:cs="Times New Roman"/>
              </w:rPr>
            </w:rPrChange>
          </w:rPr>
          <w:t xml:space="preserve"> by selecting for</w:t>
        </w:r>
      </w:ins>
      <w:del w:id="3219" w:author="Jennifer Kosmatka" w:date="2025-06-11T11:36:00Z" w16du:dateUtc="2025-06-11T15:36:00Z">
        <w:r w:rsidRPr="00557BC1" w:rsidDel="00000A94">
          <w:rPr>
            <w:rStyle w:val="mord"/>
            <w:rFonts w:ascii="Georgia" w:eastAsiaTheme="minorEastAsia" w:hAnsi="Georgia" w:cs="Times New Roman"/>
            <w:sz w:val="18"/>
            <w:szCs w:val="18"/>
            <w:rPrChange w:id="3220" w:author="Jackson Halpin" w:date="2025-06-11T14:21:00Z" w16du:dateUtc="2025-06-11T18:21:00Z">
              <w:rPr>
                <w:rStyle w:val="mord"/>
                <w:rFonts w:ascii="Times New Roman" w:eastAsiaTheme="minorEastAsia" w:hAnsi="Times New Roman" w:cs="Times New Roman"/>
              </w:rPr>
            </w:rPrChange>
          </w:rPr>
          <w:delText>.</w:delText>
        </w:r>
      </w:del>
      <w:ins w:id="3221" w:author="Jennifer Kosmatka" w:date="2025-06-11T11:22:00Z" w16du:dateUtc="2025-06-11T15:22:00Z">
        <w:r w:rsidR="00000A94" w:rsidRPr="00557BC1">
          <w:rPr>
            <w:rStyle w:val="mord"/>
            <w:rFonts w:ascii="Georgia" w:eastAsiaTheme="minorEastAsia" w:hAnsi="Georgia" w:cs="Times New Roman"/>
            <w:sz w:val="18"/>
            <w:szCs w:val="18"/>
            <w:rPrChange w:id="3222" w:author="Jackson Halpin" w:date="2025-06-11T14:21:00Z" w16du:dateUtc="2025-06-11T18:21:00Z">
              <w:rPr>
                <w:rStyle w:val="mord"/>
                <w:rFonts w:ascii="Times New Roman" w:eastAsiaTheme="minorEastAsia" w:hAnsi="Times New Roman" w:cs="Times New Roman"/>
              </w:rPr>
            </w:rPrChange>
          </w:rPr>
          <w:t xml:space="preserve"> those that were enriched in </w:t>
        </w:r>
      </w:ins>
      <w:ins w:id="3223" w:author="Jennifer Kosmatka" w:date="2025-06-11T11:23:00Z" w16du:dateUtc="2025-06-11T15:23:00Z">
        <w:r w:rsidR="00000A94" w:rsidRPr="00557BC1">
          <w:rPr>
            <w:rStyle w:val="mord"/>
            <w:rFonts w:ascii="Georgia" w:eastAsiaTheme="minorEastAsia" w:hAnsi="Georgia" w:cs="Times New Roman"/>
            <w:sz w:val="18"/>
            <w:szCs w:val="18"/>
            <w:rPrChange w:id="3224" w:author="Jackson Halpin" w:date="2025-06-11T14:21:00Z" w16du:dateUtc="2025-06-11T18:21:00Z">
              <w:rPr>
                <w:rStyle w:val="mord"/>
                <w:rFonts w:ascii="Times New Roman" w:eastAsiaTheme="minorEastAsia" w:hAnsi="Times New Roman" w:cs="Times New Roman"/>
              </w:rPr>
            </w:rPrChange>
          </w:rPr>
          <w:t>ER LDS*</w:t>
        </w:r>
        <w:r w:rsidR="00000A94" w:rsidRPr="00557BC1">
          <w:rPr>
            <w:rStyle w:val="mord"/>
            <w:rFonts w:ascii="Georgia" w:eastAsiaTheme="minorEastAsia" w:hAnsi="Georgia" w:cs="Times New Roman"/>
            <w:sz w:val="18"/>
            <w:szCs w:val="18"/>
            <w:vertAlign w:val="subscript"/>
            <w:rPrChange w:id="3225" w:author="Jackson Halpin" w:date="2025-06-11T14:21:00Z" w16du:dateUtc="2025-06-11T18:21:00Z">
              <w:rPr>
                <w:rStyle w:val="mord"/>
                <w:rFonts w:ascii="Times New Roman" w:eastAsiaTheme="minorEastAsia" w:hAnsi="Times New Roman" w:cs="Times New Roman"/>
                <w:vertAlign w:val="subscript"/>
              </w:rPr>
            </w:rPrChange>
          </w:rPr>
          <w:t>1</w:t>
        </w:r>
        <w:r w:rsidR="00000A94" w:rsidRPr="00557BC1">
          <w:rPr>
            <w:rStyle w:val="mord"/>
            <w:rFonts w:ascii="Georgia" w:eastAsiaTheme="minorEastAsia" w:hAnsi="Georgia" w:cs="Times New Roman"/>
            <w:sz w:val="18"/>
            <w:szCs w:val="18"/>
            <w:rPrChange w:id="3226" w:author="Jackson Halpin" w:date="2025-06-11T14:21:00Z" w16du:dateUtc="2025-06-11T18:21:00Z">
              <w:rPr>
                <w:rStyle w:val="mord"/>
                <w:rFonts w:ascii="Times New Roman" w:eastAsiaTheme="minorEastAsia" w:hAnsi="Times New Roman" w:cs="Times New Roman"/>
              </w:rPr>
            </w:rPrChange>
          </w:rPr>
          <w:t>/ER</w:t>
        </w:r>
        <w:r w:rsidR="00000A94" w:rsidRPr="00557BC1">
          <w:rPr>
            <w:rStyle w:val="mord"/>
            <w:rFonts w:ascii="Georgia" w:eastAsiaTheme="minorEastAsia" w:hAnsi="Georgia" w:cs="Times New Roman"/>
            <w:sz w:val="18"/>
            <w:szCs w:val="18"/>
            <w:vertAlign w:val="subscript"/>
            <w:rPrChange w:id="3227" w:author="Jackson Halpin" w:date="2025-06-11T14:21:00Z" w16du:dateUtc="2025-06-11T18:21:00Z">
              <w:rPr>
                <w:rStyle w:val="mord"/>
                <w:rFonts w:ascii="Times New Roman" w:eastAsiaTheme="minorEastAsia" w:hAnsi="Times New Roman" w:cs="Times New Roman"/>
                <w:vertAlign w:val="subscript"/>
              </w:rPr>
            </w:rPrChange>
          </w:rPr>
          <w:t>5</w:t>
        </w:r>
        <w:r w:rsidR="00000A94" w:rsidRPr="00557BC1">
          <w:rPr>
            <w:rStyle w:val="mord"/>
            <w:rFonts w:ascii="Georgia" w:eastAsiaTheme="minorEastAsia" w:hAnsi="Georgia" w:cs="Times New Roman"/>
            <w:sz w:val="18"/>
            <w:szCs w:val="18"/>
            <w:rPrChange w:id="3228" w:author="Jackson Halpin" w:date="2025-06-11T14:21:00Z" w16du:dateUtc="2025-06-11T18:21:00Z">
              <w:rPr>
                <w:rStyle w:val="mord"/>
                <w:rFonts w:ascii="Times New Roman" w:eastAsiaTheme="minorEastAsia" w:hAnsi="Times New Roman" w:cs="Times New Roman"/>
              </w:rPr>
            </w:rPrChange>
          </w:rPr>
          <w:t xml:space="preserve"> and depleted in ER</w:t>
        </w:r>
        <w:r w:rsidR="00000A94" w:rsidRPr="00557BC1">
          <w:rPr>
            <w:rStyle w:val="mord"/>
            <w:rFonts w:ascii="Georgia" w:eastAsiaTheme="minorEastAsia" w:hAnsi="Georgia" w:cs="Times New Roman"/>
            <w:sz w:val="18"/>
            <w:szCs w:val="18"/>
            <w:vertAlign w:val="subscript"/>
            <w:rPrChange w:id="3229" w:author="Jackson Halpin" w:date="2025-06-11T14:21:00Z" w16du:dateUtc="2025-06-11T18:21:00Z">
              <w:rPr>
                <w:rStyle w:val="mord"/>
                <w:rFonts w:ascii="Times New Roman" w:eastAsiaTheme="minorEastAsia" w:hAnsi="Times New Roman" w:cs="Times New Roman"/>
                <w:vertAlign w:val="subscript"/>
              </w:rPr>
            </w:rPrChange>
          </w:rPr>
          <w:t>6</w:t>
        </w:r>
        <w:r w:rsidR="00000A94" w:rsidRPr="00557BC1">
          <w:rPr>
            <w:rStyle w:val="mord"/>
            <w:rFonts w:ascii="Georgia" w:eastAsiaTheme="minorEastAsia" w:hAnsi="Georgia" w:cs="Times New Roman"/>
            <w:sz w:val="18"/>
            <w:szCs w:val="18"/>
            <w:rPrChange w:id="3230" w:author="Jackson Halpin" w:date="2025-06-11T14:21:00Z" w16du:dateUtc="2025-06-11T18:21:00Z">
              <w:rPr>
                <w:rStyle w:val="mord"/>
                <w:rFonts w:ascii="Times New Roman" w:eastAsiaTheme="minorEastAsia" w:hAnsi="Times New Roman" w:cs="Times New Roman"/>
              </w:rPr>
            </w:rPrChange>
          </w:rPr>
          <w:t>/ER</w:t>
        </w:r>
        <w:r w:rsidR="00000A94" w:rsidRPr="00557BC1">
          <w:rPr>
            <w:rStyle w:val="mord"/>
            <w:rFonts w:ascii="Georgia" w:eastAsiaTheme="minorEastAsia" w:hAnsi="Georgia" w:cs="Times New Roman"/>
            <w:sz w:val="18"/>
            <w:szCs w:val="18"/>
            <w:vertAlign w:val="subscript"/>
            <w:rPrChange w:id="3231" w:author="Jackson Halpin" w:date="2025-06-11T14:21:00Z" w16du:dateUtc="2025-06-11T18:21:00Z">
              <w:rPr>
                <w:rStyle w:val="mord"/>
                <w:rFonts w:ascii="Times New Roman" w:eastAsiaTheme="minorEastAsia" w:hAnsi="Times New Roman" w:cs="Times New Roman"/>
                <w:vertAlign w:val="subscript"/>
              </w:rPr>
            </w:rPrChange>
          </w:rPr>
          <w:t>5</w:t>
        </w:r>
        <w:r w:rsidR="00000A94" w:rsidRPr="00557BC1">
          <w:rPr>
            <w:rStyle w:val="mord"/>
            <w:rFonts w:ascii="Georgia" w:eastAsiaTheme="minorEastAsia" w:hAnsi="Georgia" w:cs="Times New Roman"/>
            <w:sz w:val="18"/>
            <w:szCs w:val="18"/>
            <w:rPrChange w:id="3232" w:author="Jackson Halpin" w:date="2025-06-11T14:21:00Z" w16du:dateUtc="2025-06-11T18:21:00Z">
              <w:rPr>
                <w:rStyle w:val="mord"/>
                <w:rFonts w:ascii="Times New Roman" w:eastAsiaTheme="minorEastAsia" w:hAnsi="Times New Roman" w:cs="Times New Roman"/>
              </w:rPr>
            </w:rPrChange>
          </w:rPr>
          <w:t xml:space="preserve">. </w:t>
        </w:r>
      </w:ins>
      <w:del w:id="3233" w:author="Jennifer Kosmatka" w:date="2025-06-11T11:22:00Z" w16du:dateUtc="2025-06-11T15:22:00Z">
        <w:r w:rsidRPr="00557BC1" w:rsidDel="00000A94">
          <w:rPr>
            <w:rStyle w:val="mord"/>
            <w:rFonts w:ascii="Georgia" w:eastAsiaTheme="minorEastAsia" w:hAnsi="Georgia" w:cs="Times New Roman"/>
            <w:sz w:val="18"/>
            <w:szCs w:val="18"/>
            <w:rPrChange w:id="3234" w:author="Jackson Halpin" w:date="2025-06-11T14:21:00Z" w16du:dateUtc="2025-06-11T18:21:00Z">
              <w:rPr>
                <w:rStyle w:val="mord"/>
                <w:rFonts w:ascii="Times New Roman" w:eastAsiaTheme="minorEastAsia" w:hAnsi="Times New Roman" w:cs="Times New Roman"/>
              </w:rPr>
            </w:rPrChange>
          </w:rPr>
          <w:delText xml:space="preserve"> </w:delText>
        </w:r>
      </w:del>
      <w:r w:rsidRPr="00557BC1">
        <w:rPr>
          <w:rStyle w:val="mord"/>
          <w:rFonts w:ascii="Georgia" w:eastAsiaTheme="minorEastAsia" w:hAnsi="Georgia" w:cs="Times New Roman"/>
          <w:sz w:val="18"/>
          <w:szCs w:val="18"/>
          <w:rPrChange w:id="3235" w:author="Jackson Halpin" w:date="2025-06-11T14:21:00Z" w16du:dateUtc="2025-06-11T18:21:00Z">
            <w:rPr>
              <w:rStyle w:val="mord"/>
              <w:rFonts w:ascii="Times New Roman" w:eastAsiaTheme="minorEastAsia" w:hAnsi="Times New Roman" w:cs="Times New Roman"/>
            </w:rPr>
          </w:rPrChange>
        </w:rPr>
        <w:t>(3) The ratio of clone frequenc</w:t>
      </w:r>
      <w:r w:rsidR="00AA18E1" w:rsidRPr="00557BC1">
        <w:rPr>
          <w:rStyle w:val="mord"/>
          <w:rFonts w:ascii="Georgia" w:eastAsiaTheme="minorEastAsia" w:hAnsi="Georgia" w:cs="Times New Roman"/>
          <w:sz w:val="18"/>
          <w:szCs w:val="18"/>
          <w:rPrChange w:id="3236" w:author="Jackson Halpin" w:date="2025-06-11T14:21:00Z" w16du:dateUtc="2025-06-11T18:21:00Z">
            <w:rPr>
              <w:rStyle w:val="mord"/>
              <w:rFonts w:ascii="Times New Roman" w:eastAsiaTheme="minorEastAsia" w:hAnsi="Times New Roman" w:cs="Times New Roman"/>
            </w:rPr>
          </w:rPrChange>
        </w:rPr>
        <w:t>ies</w:t>
      </w:r>
      <w:r w:rsidRPr="00557BC1">
        <w:rPr>
          <w:rStyle w:val="mord"/>
          <w:rFonts w:ascii="Georgia" w:eastAsiaTheme="minorEastAsia" w:hAnsi="Georgia" w:cs="Times New Roman"/>
          <w:sz w:val="18"/>
          <w:szCs w:val="18"/>
          <w:rPrChange w:id="3237" w:author="Jackson Halpin" w:date="2025-06-11T14:21:00Z" w16du:dateUtc="2025-06-11T18:21:00Z">
            <w:rPr>
              <w:rStyle w:val="mord"/>
              <w:rFonts w:ascii="Times New Roman" w:eastAsiaTheme="minorEastAsia" w:hAnsi="Times New Roman" w:cs="Times New Roman"/>
            </w:rPr>
          </w:rPrChange>
        </w:rPr>
        <w:t xml:space="preserve"> in the binding versus non-binding gate (B/NB) was calculated </w:t>
      </w:r>
      <w:commentRangeStart w:id="3238"/>
      <w:r w:rsidRPr="00557BC1">
        <w:rPr>
          <w:rStyle w:val="mord"/>
          <w:rFonts w:ascii="Georgia" w:eastAsiaTheme="minorEastAsia" w:hAnsi="Georgia" w:cs="Times New Roman"/>
          <w:sz w:val="18"/>
          <w:szCs w:val="18"/>
          <w:rPrChange w:id="3239" w:author="Jackson Halpin" w:date="2025-06-11T14:21:00Z" w16du:dateUtc="2025-06-11T18:21:00Z">
            <w:rPr>
              <w:rStyle w:val="mord"/>
              <w:rFonts w:ascii="Times New Roman" w:eastAsiaTheme="minorEastAsia" w:hAnsi="Times New Roman" w:cs="Times New Roman"/>
            </w:rPr>
          </w:rPrChange>
        </w:rPr>
        <w:t>for each LDS* sort and canonical sort 6</w:t>
      </w:r>
      <w:commentRangeEnd w:id="3238"/>
      <w:r w:rsidR="00AA18E1" w:rsidRPr="00557BC1">
        <w:rPr>
          <w:rStyle w:val="CommentReference"/>
          <w:rFonts w:ascii="Georgia" w:hAnsi="Georgia"/>
          <w:sz w:val="10"/>
          <w:szCs w:val="10"/>
          <w:rPrChange w:id="3240" w:author="Jackson Halpin" w:date="2025-06-11T14:21:00Z" w16du:dateUtc="2025-06-11T18:21:00Z">
            <w:rPr>
              <w:rStyle w:val="CommentReference"/>
            </w:rPr>
          </w:rPrChange>
        </w:rPr>
        <w:commentReference w:id="3238"/>
      </w:r>
      <w:r w:rsidRPr="00557BC1">
        <w:rPr>
          <w:rStyle w:val="mord"/>
          <w:rFonts w:ascii="Georgia" w:eastAsiaTheme="minorEastAsia" w:hAnsi="Georgia" w:cs="Times New Roman"/>
          <w:sz w:val="18"/>
          <w:szCs w:val="18"/>
          <w:rPrChange w:id="3241" w:author="Jackson Halpin" w:date="2025-06-11T14:21:00Z" w16du:dateUtc="2025-06-11T18:21:00Z">
            <w:rPr>
              <w:rStyle w:val="mord"/>
              <w:rFonts w:ascii="Times New Roman" w:eastAsiaTheme="minorEastAsia" w:hAnsi="Times New Roman" w:cs="Times New Roman"/>
            </w:rPr>
          </w:rPrChange>
        </w:rPr>
        <w:t xml:space="preserve">. </w:t>
      </w:r>
      <w:ins w:id="3242" w:author="Jennifer Kosmatka" w:date="2025-06-11T11:37:00Z" w16du:dateUtc="2025-06-11T15:37:00Z">
        <w:r w:rsidR="00000A94" w:rsidRPr="00557BC1">
          <w:rPr>
            <w:rStyle w:val="mord"/>
            <w:rFonts w:ascii="Georgia" w:eastAsiaTheme="minorEastAsia" w:hAnsi="Georgia" w:cs="Times New Roman"/>
            <w:sz w:val="18"/>
            <w:szCs w:val="18"/>
            <w:rPrChange w:id="3243" w:author="Jackson Halpin" w:date="2025-06-11T14:21:00Z" w16du:dateUtc="2025-06-11T18:21:00Z">
              <w:rPr>
                <w:rStyle w:val="mord"/>
                <w:rFonts w:ascii="Times New Roman" w:eastAsiaTheme="minorEastAsia" w:hAnsi="Times New Roman" w:cs="Times New Roman"/>
              </w:rPr>
            </w:rPrChange>
          </w:rPr>
          <w:t xml:space="preserve">Clones that continually enriched in the B/NB ratio </w:t>
        </w:r>
      </w:ins>
      <w:ins w:id="3244" w:author="Jennifer Kosmatka" w:date="2025-06-11T11:38:00Z" w16du:dateUtc="2025-06-11T15:38:00Z">
        <w:r w:rsidR="00000A94" w:rsidRPr="00557BC1">
          <w:rPr>
            <w:rStyle w:val="mord"/>
            <w:rFonts w:ascii="Georgia" w:eastAsiaTheme="minorEastAsia" w:hAnsi="Georgia" w:cs="Times New Roman"/>
            <w:sz w:val="18"/>
            <w:szCs w:val="18"/>
            <w:rPrChange w:id="3245" w:author="Jackson Halpin" w:date="2025-06-11T14:21:00Z" w16du:dateUtc="2025-06-11T18:21:00Z">
              <w:rPr>
                <w:rStyle w:val="mord"/>
                <w:rFonts w:ascii="Times New Roman" w:eastAsiaTheme="minorEastAsia" w:hAnsi="Times New Roman" w:cs="Times New Roman"/>
              </w:rPr>
            </w:rPrChange>
          </w:rPr>
          <w:t xml:space="preserve">indicated they were being selected for binding to LC3B LDS*. </w:t>
        </w:r>
      </w:ins>
      <w:r w:rsidRPr="00557BC1">
        <w:rPr>
          <w:rStyle w:val="mord"/>
          <w:rFonts w:ascii="Georgia" w:eastAsiaTheme="minorEastAsia" w:hAnsi="Georgia" w:cs="Times New Roman"/>
          <w:sz w:val="18"/>
          <w:szCs w:val="18"/>
          <w:rPrChange w:id="3246" w:author="Jackson Halpin" w:date="2025-06-11T14:21:00Z" w16du:dateUtc="2025-06-11T18:21:00Z">
            <w:rPr>
              <w:rStyle w:val="mord"/>
              <w:rFonts w:ascii="Times New Roman" w:eastAsiaTheme="minorEastAsia" w:hAnsi="Times New Roman" w:cs="Times New Roman"/>
            </w:rPr>
          </w:rPrChange>
        </w:rPr>
        <w:t>Top-scoring clones for each metric were</w:t>
      </w:r>
      <w:ins w:id="3247" w:author="Jennifer Kosmatka" w:date="2025-06-11T11:17:00Z" w16du:dateUtc="2025-06-11T15:17:00Z">
        <w:r w:rsidR="00000A94" w:rsidRPr="00557BC1">
          <w:rPr>
            <w:rStyle w:val="mord"/>
            <w:rFonts w:ascii="Georgia" w:eastAsiaTheme="minorEastAsia" w:hAnsi="Georgia" w:cs="Times New Roman"/>
            <w:sz w:val="18"/>
            <w:szCs w:val="18"/>
            <w:rPrChange w:id="3248" w:author="Jackson Halpin" w:date="2025-06-11T14:21:00Z" w16du:dateUtc="2025-06-11T18:21:00Z">
              <w:rPr>
                <w:rStyle w:val="mord"/>
                <w:rFonts w:ascii="Times New Roman" w:eastAsiaTheme="minorEastAsia" w:hAnsi="Times New Roman" w:cs="Times New Roman"/>
              </w:rPr>
            </w:rPrChange>
          </w:rPr>
          <w:t xml:space="preserve"> manually selected and</w:t>
        </w:r>
      </w:ins>
      <w:r w:rsidRPr="00557BC1">
        <w:rPr>
          <w:rStyle w:val="mord"/>
          <w:rFonts w:ascii="Georgia" w:eastAsiaTheme="minorEastAsia" w:hAnsi="Georgia" w:cs="Times New Roman"/>
          <w:sz w:val="18"/>
          <w:szCs w:val="18"/>
          <w:rPrChange w:id="3249" w:author="Jackson Halpin" w:date="2025-06-11T14:21:00Z" w16du:dateUtc="2025-06-11T18:21:00Z">
            <w:rPr>
              <w:rStyle w:val="mord"/>
              <w:rFonts w:ascii="Times New Roman" w:eastAsiaTheme="minorEastAsia" w:hAnsi="Times New Roman" w:cs="Times New Roman"/>
            </w:rPr>
          </w:rPrChange>
        </w:rPr>
        <w:t xml:space="preserve"> measured for binding to LC3B and LC3B LDS* with BLI. Validated peptide</w:t>
      </w:r>
      <w:ins w:id="3250" w:author="Jennifer Kosmatka" w:date="2025-06-11T11:17:00Z" w16du:dateUtc="2025-06-11T15:17:00Z">
        <w:r w:rsidR="00000A94" w:rsidRPr="00557BC1">
          <w:rPr>
            <w:rStyle w:val="mord"/>
            <w:rFonts w:ascii="Georgia" w:eastAsiaTheme="minorEastAsia" w:hAnsi="Georgia" w:cs="Times New Roman"/>
            <w:sz w:val="18"/>
            <w:szCs w:val="18"/>
            <w:rPrChange w:id="3251" w:author="Jackson Halpin" w:date="2025-06-11T14:21:00Z" w16du:dateUtc="2025-06-11T18:21:00Z">
              <w:rPr>
                <w:rStyle w:val="mord"/>
                <w:rFonts w:ascii="Times New Roman" w:eastAsiaTheme="minorEastAsia" w:hAnsi="Times New Roman" w:cs="Times New Roman"/>
              </w:rPr>
            </w:rPrChange>
          </w:rPr>
          <w:t xml:space="preserve"> binders</w:t>
        </w:r>
      </w:ins>
      <w:del w:id="3252" w:author="Jennifer Kosmatka" w:date="2025-06-11T11:17:00Z" w16du:dateUtc="2025-06-11T15:17:00Z">
        <w:r w:rsidRPr="00557BC1" w:rsidDel="00000A94">
          <w:rPr>
            <w:rStyle w:val="mord"/>
            <w:rFonts w:ascii="Georgia" w:eastAsiaTheme="minorEastAsia" w:hAnsi="Georgia" w:cs="Times New Roman"/>
            <w:sz w:val="18"/>
            <w:szCs w:val="18"/>
            <w:rPrChange w:id="3253" w:author="Jackson Halpin" w:date="2025-06-11T14:21:00Z" w16du:dateUtc="2025-06-11T18:21:00Z">
              <w:rPr>
                <w:rStyle w:val="mord"/>
                <w:rFonts w:ascii="Times New Roman" w:eastAsiaTheme="minorEastAsia" w:hAnsi="Times New Roman" w:cs="Times New Roman"/>
              </w:rPr>
            </w:rPrChange>
          </w:rPr>
          <w:delText>s</w:delText>
        </w:r>
      </w:del>
      <w:r w:rsidRPr="00557BC1">
        <w:rPr>
          <w:rStyle w:val="mord"/>
          <w:rFonts w:ascii="Georgia" w:eastAsiaTheme="minorEastAsia" w:hAnsi="Georgia" w:cs="Times New Roman"/>
          <w:sz w:val="18"/>
          <w:szCs w:val="18"/>
          <w:rPrChange w:id="3254" w:author="Jackson Halpin" w:date="2025-06-11T14:21:00Z" w16du:dateUtc="2025-06-11T18:21:00Z">
            <w:rPr>
              <w:rStyle w:val="mord"/>
              <w:rFonts w:ascii="Times New Roman" w:eastAsiaTheme="minorEastAsia" w:hAnsi="Times New Roman" w:cs="Times New Roman"/>
            </w:rPr>
          </w:rPrChange>
        </w:rPr>
        <w:t xml:space="preserve"> scored highly across all three metrics</w:t>
      </w:r>
      <w:ins w:id="3255" w:author="Jennifer Kosmatka" w:date="2025-06-11T11:38:00Z" w16du:dateUtc="2025-06-11T15:38:00Z">
        <w:r w:rsidR="00000A94" w:rsidRPr="00557BC1">
          <w:rPr>
            <w:rStyle w:val="mord"/>
            <w:rFonts w:ascii="Georgia" w:eastAsiaTheme="minorEastAsia" w:hAnsi="Georgia" w:cs="Times New Roman"/>
            <w:sz w:val="18"/>
            <w:szCs w:val="18"/>
            <w:rPrChange w:id="3256" w:author="Jackson Halpin" w:date="2025-06-11T14:21:00Z" w16du:dateUtc="2025-06-11T18:21:00Z">
              <w:rPr>
                <w:rStyle w:val="mord"/>
                <w:rFonts w:ascii="Times New Roman" w:eastAsiaTheme="minorEastAsia" w:hAnsi="Times New Roman" w:cs="Times New Roman"/>
              </w:rPr>
            </w:rPrChange>
          </w:rPr>
          <w:t>. All LDS*</w:t>
        </w:r>
      </w:ins>
      <w:ins w:id="3257" w:author="Jennifer Kosmatka" w:date="2025-06-11T11:39:00Z" w16du:dateUtc="2025-06-11T15:39:00Z">
        <w:r w:rsidR="00000A94" w:rsidRPr="00557BC1">
          <w:rPr>
            <w:rStyle w:val="mord"/>
            <w:rFonts w:ascii="Georgia" w:eastAsiaTheme="minorEastAsia" w:hAnsi="Georgia" w:cs="Times New Roman"/>
            <w:sz w:val="18"/>
            <w:szCs w:val="18"/>
            <w:rPrChange w:id="3258" w:author="Jackson Halpin" w:date="2025-06-11T14:21:00Z" w16du:dateUtc="2025-06-11T18:21:00Z">
              <w:rPr>
                <w:rStyle w:val="mord"/>
                <w:rFonts w:ascii="Times New Roman" w:eastAsiaTheme="minorEastAsia" w:hAnsi="Times New Roman" w:cs="Times New Roman"/>
              </w:rPr>
            </w:rPrChange>
          </w:rPr>
          <w:t xml:space="preserve"> enrichment data and associated metrics can be found in</w:t>
        </w:r>
      </w:ins>
      <w:r w:rsidRPr="00557BC1">
        <w:rPr>
          <w:rStyle w:val="mord"/>
          <w:rFonts w:ascii="Georgia" w:eastAsiaTheme="minorEastAsia" w:hAnsi="Georgia" w:cs="Times New Roman"/>
          <w:sz w:val="18"/>
          <w:szCs w:val="18"/>
          <w:rPrChange w:id="3259" w:author="Jackson Halpin" w:date="2025-06-11T14:21:00Z" w16du:dateUtc="2025-06-11T18:21:00Z">
            <w:rPr>
              <w:rStyle w:val="mord"/>
              <w:rFonts w:ascii="Times New Roman" w:eastAsiaTheme="minorEastAsia" w:hAnsi="Times New Roman" w:cs="Times New Roman"/>
            </w:rPr>
          </w:rPrChange>
        </w:rPr>
        <w:t xml:space="preserve"> </w:t>
      </w:r>
      <w:del w:id="3260" w:author="Jennifer Kosmatka" w:date="2025-06-11T11:39:00Z" w16du:dateUtc="2025-06-11T15:39:00Z">
        <w:r w:rsidRPr="00557BC1" w:rsidDel="00000A94">
          <w:rPr>
            <w:rStyle w:val="mord"/>
            <w:rFonts w:ascii="Georgia" w:eastAsiaTheme="minorEastAsia" w:hAnsi="Georgia" w:cs="Times New Roman"/>
            <w:sz w:val="18"/>
            <w:szCs w:val="18"/>
            <w:rPrChange w:id="3261" w:author="Jackson Halpin" w:date="2025-06-11T14:21:00Z" w16du:dateUtc="2025-06-11T18:21:00Z">
              <w:rPr>
                <w:rStyle w:val="mord"/>
                <w:rFonts w:ascii="Times New Roman" w:eastAsiaTheme="minorEastAsia" w:hAnsi="Times New Roman" w:cs="Times New Roman"/>
              </w:rPr>
            </w:rPrChange>
          </w:rPr>
          <w:delText xml:space="preserve">and </w:delText>
        </w:r>
        <w:r w:rsidR="00AA18E1" w:rsidRPr="00557BC1" w:rsidDel="00000A94">
          <w:rPr>
            <w:rStyle w:val="mord"/>
            <w:rFonts w:ascii="Georgia" w:eastAsiaTheme="minorEastAsia" w:hAnsi="Georgia" w:cs="Times New Roman"/>
            <w:sz w:val="18"/>
            <w:szCs w:val="18"/>
            <w:rPrChange w:id="3262" w:author="Jackson Halpin" w:date="2025-06-11T14:21:00Z" w16du:dateUtc="2025-06-11T18:21:00Z">
              <w:rPr>
                <w:rStyle w:val="mord"/>
                <w:rFonts w:ascii="Times New Roman" w:eastAsiaTheme="minorEastAsia" w:hAnsi="Times New Roman" w:cs="Times New Roman"/>
              </w:rPr>
            </w:rPrChange>
          </w:rPr>
          <w:delText>are indicated</w:delText>
        </w:r>
        <w:r w:rsidRPr="00557BC1" w:rsidDel="00000A94">
          <w:rPr>
            <w:rStyle w:val="mord"/>
            <w:rFonts w:ascii="Georgia" w:eastAsiaTheme="minorEastAsia" w:hAnsi="Georgia" w:cs="Times New Roman"/>
            <w:sz w:val="18"/>
            <w:szCs w:val="18"/>
            <w:rPrChange w:id="3263" w:author="Jackson Halpin" w:date="2025-06-11T14:21:00Z" w16du:dateUtc="2025-06-11T18:21:00Z">
              <w:rPr>
                <w:rStyle w:val="mord"/>
                <w:rFonts w:ascii="Times New Roman" w:eastAsiaTheme="minorEastAsia" w:hAnsi="Times New Roman" w:cs="Times New Roman"/>
              </w:rPr>
            </w:rPrChange>
          </w:rPr>
          <w:delText xml:space="preserve"> in bold in </w:delText>
        </w:r>
      </w:del>
      <w:r w:rsidRPr="00557BC1">
        <w:rPr>
          <w:rStyle w:val="mord"/>
          <w:rFonts w:ascii="Georgia" w:eastAsiaTheme="minorEastAsia" w:hAnsi="Georgia" w:cs="Times New Roman"/>
          <w:sz w:val="18"/>
          <w:szCs w:val="18"/>
          <w:rPrChange w:id="3264" w:author="Jackson Halpin" w:date="2025-06-11T14:21:00Z" w16du:dateUtc="2025-06-11T18:21:00Z">
            <w:rPr>
              <w:rStyle w:val="mord"/>
              <w:rFonts w:ascii="Times New Roman" w:eastAsiaTheme="minorEastAsia" w:hAnsi="Times New Roman" w:cs="Times New Roman"/>
            </w:rPr>
          </w:rPrChange>
        </w:rPr>
        <w:t xml:space="preserve">Supplemental File </w:t>
      </w:r>
      <w:del w:id="3265" w:author="Jennifer Kosmatka" w:date="2025-06-11T09:27:00Z" w16du:dateUtc="2025-06-11T13:27:00Z">
        <w:r w:rsidRPr="00557BC1" w:rsidDel="00000A94">
          <w:rPr>
            <w:rStyle w:val="mord"/>
            <w:rFonts w:ascii="Georgia" w:eastAsiaTheme="minorEastAsia" w:hAnsi="Georgia" w:cs="Times New Roman"/>
            <w:sz w:val="18"/>
            <w:szCs w:val="18"/>
            <w:rPrChange w:id="3266" w:author="Jackson Halpin" w:date="2025-06-11T14:21:00Z" w16du:dateUtc="2025-06-11T18:21:00Z">
              <w:rPr>
                <w:rStyle w:val="mord"/>
                <w:rFonts w:ascii="Times New Roman" w:eastAsiaTheme="minorEastAsia" w:hAnsi="Times New Roman" w:cs="Times New Roman"/>
              </w:rPr>
            </w:rPrChange>
          </w:rPr>
          <w:delText>X.</w:delText>
        </w:r>
      </w:del>
      <w:ins w:id="3267" w:author="Jennifer Kosmatka" w:date="2025-06-11T09:27:00Z" w16du:dateUtc="2025-06-11T13:27:00Z">
        <w:r w:rsidR="00000A94" w:rsidRPr="00557BC1">
          <w:rPr>
            <w:rStyle w:val="mord"/>
            <w:rFonts w:ascii="Georgia" w:eastAsiaTheme="minorEastAsia" w:hAnsi="Georgia" w:cs="Times New Roman"/>
            <w:sz w:val="18"/>
            <w:szCs w:val="18"/>
            <w:rPrChange w:id="3268" w:author="Jackson Halpin" w:date="2025-06-11T14:21:00Z" w16du:dateUtc="2025-06-11T18:21:00Z">
              <w:rPr>
                <w:rStyle w:val="mord"/>
                <w:rFonts w:ascii="Times New Roman" w:eastAsiaTheme="minorEastAsia" w:hAnsi="Times New Roman" w:cs="Times New Roman"/>
              </w:rPr>
            </w:rPrChange>
          </w:rPr>
          <w:t>5</w:t>
        </w:r>
      </w:ins>
      <w:r w:rsidRPr="00557BC1">
        <w:rPr>
          <w:rStyle w:val="mord"/>
          <w:rFonts w:ascii="Georgia" w:eastAsiaTheme="minorEastAsia" w:hAnsi="Georgia" w:cs="Times New Roman"/>
          <w:sz w:val="18"/>
          <w:szCs w:val="18"/>
          <w:rPrChange w:id="3269" w:author="Jackson Halpin" w:date="2025-06-11T14:21:00Z" w16du:dateUtc="2025-06-11T18:21:00Z">
            <w:rPr>
              <w:rStyle w:val="mord"/>
              <w:rFonts w:ascii="Times New Roman" w:eastAsiaTheme="minorEastAsia" w:hAnsi="Times New Roman" w:cs="Times New Roman"/>
            </w:rPr>
          </w:rPrChange>
        </w:rPr>
        <w:t xml:space="preserve"> </w:t>
      </w:r>
    </w:p>
    <w:p w14:paraId="27FCA506" w14:textId="77777777" w:rsidR="00705B2C" w:rsidRPr="00557BC1" w:rsidRDefault="00705B2C" w:rsidP="00557BC1">
      <w:pPr>
        <w:jc w:val="both"/>
        <w:rPr>
          <w:rStyle w:val="mord"/>
          <w:rFonts w:ascii="Georgia" w:eastAsiaTheme="minorEastAsia" w:hAnsi="Georgia" w:cs="Times New Roman"/>
          <w:sz w:val="18"/>
          <w:szCs w:val="18"/>
          <w:rPrChange w:id="3270" w:author="Jackson Halpin" w:date="2025-06-11T14:21:00Z" w16du:dateUtc="2025-06-11T18:21:00Z">
            <w:rPr>
              <w:rStyle w:val="mord"/>
              <w:rFonts w:ascii="Times New Roman" w:eastAsiaTheme="minorEastAsia" w:hAnsi="Times New Roman" w:cs="Times New Roman"/>
            </w:rPr>
          </w:rPrChange>
        </w:rPr>
        <w:pPrChange w:id="3271" w:author="Jackson Halpin" w:date="2025-06-11T14:17:00Z" w16du:dateUtc="2025-06-11T18:17:00Z">
          <w:pPr>
            <w:spacing w:line="480" w:lineRule="auto"/>
            <w:jc w:val="both"/>
          </w:pPr>
        </w:pPrChange>
      </w:pPr>
      <w:r w:rsidRPr="00557BC1">
        <w:rPr>
          <w:rStyle w:val="mord"/>
          <w:rFonts w:ascii="Georgia" w:eastAsiaTheme="minorEastAsia" w:hAnsi="Georgia" w:cs="Times New Roman"/>
          <w:sz w:val="18"/>
          <w:szCs w:val="18"/>
          <w:rPrChange w:id="3272" w:author="Jackson Halpin" w:date="2025-06-11T14:21:00Z" w16du:dateUtc="2025-06-11T18:21:00Z">
            <w:rPr>
              <w:rStyle w:val="mord"/>
              <w:rFonts w:ascii="Times New Roman" w:eastAsiaTheme="minorEastAsia" w:hAnsi="Times New Roman" w:cs="Times New Roman"/>
            </w:rPr>
          </w:rPrChange>
        </w:rPr>
        <w:t xml:space="preserve"> </w:t>
      </w:r>
    </w:p>
    <w:p w14:paraId="22538CB8" w14:textId="57833531" w:rsidR="00705B2C" w:rsidRPr="00557BC1" w:rsidRDefault="00705B2C" w:rsidP="00557BC1">
      <w:pPr>
        <w:jc w:val="both"/>
        <w:rPr>
          <w:rFonts w:ascii="Georgia" w:hAnsi="Georgia" w:cs="Times New Roman"/>
          <w:b/>
          <w:bCs/>
          <w:sz w:val="18"/>
          <w:szCs w:val="18"/>
          <w:rPrChange w:id="3273" w:author="Jackson Halpin" w:date="2025-06-11T14:21:00Z" w16du:dateUtc="2025-06-11T18:21:00Z">
            <w:rPr>
              <w:rFonts w:ascii="Times New Roman" w:hAnsi="Times New Roman" w:cs="Times New Roman"/>
              <w:b/>
              <w:bCs/>
            </w:rPr>
          </w:rPrChange>
        </w:rPr>
        <w:pPrChange w:id="3274" w:author="Jackson Halpin" w:date="2025-06-11T14:17:00Z" w16du:dateUtc="2025-06-11T18:17:00Z">
          <w:pPr>
            <w:spacing w:line="480" w:lineRule="auto"/>
            <w:jc w:val="both"/>
          </w:pPr>
        </w:pPrChange>
      </w:pPr>
      <w:r w:rsidRPr="00557BC1">
        <w:rPr>
          <w:rStyle w:val="mord"/>
          <w:rFonts w:ascii="Georgia" w:eastAsiaTheme="minorEastAsia" w:hAnsi="Georgia" w:cs="Times New Roman"/>
          <w:b/>
          <w:bCs/>
          <w:sz w:val="18"/>
          <w:szCs w:val="18"/>
          <w:rPrChange w:id="3275" w:author="Jackson Halpin" w:date="2025-06-11T14:21:00Z" w16du:dateUtc="2025-06-11T18:21:00Z">
            <w:rPr>
              <w:rStyle w:val="mord"/>
              <w:rFonts w:ascii="Times New Roman" w:eastAsiaTheme="minorEastAsia" w:hAnsi="Times New Roman" w:cs="Times New Roman"/>
              <w:b/>
              <w:bCs/>
            </w:rPr>
          </w:rPrChange>
        </w:rPr>
        <w:t xml:space="preserve">Identification of Previously Reported Interaction Partners </w:t>
      </w:r>
      <w:r w:rsidR="00AA18E1" w:rsidRPr="00557BC1">
        <w:rPr>
          <w:rStyle w:val="mord"/>
          <w:rFonts w:ascii="Georgia" w:eastAsiaTheme="minorEastAsia" w:hAnsi="Georgia" w:cs="Times New Roman"/>
          <w:b/>
          <w:bCs/>
          <w:sz w:val="18"/>
          <w:szCs w:val="18"/>
          <w:rPrChange w:id="3276" w:author="Jackson Halpin" w:date="2025-06-11T14:21:00Z" w16du:dateUtc="2025-06-11T18:21:00Z">
            <w:rPr>
              <w:rStyle w:val="mord"/>
              <w:rFonts w:ascii="Times New Roman" w:eastAsiaTheme="minorEastAsia" w:hAnsi="Times New Roman" w:cs="Times New Roman"/>
              <w:b/>
              <w:bCs/>
            </w:rPr>
          </w:rPrChange>
        </w:rPr>
        <w:t xml:space="preserve">of </w:t>
      </w:r>
      <w:r w:rsidRPr="00557BC1">
        <w:rPr>
          <w:rStyle w:val="mord"/>
          <w:rFonts w:ascii="Georgia" w:eastAsiaTheme="minorEastAsia" w:hAnsi="Georgia" w:cs="Times New Roman"/>
          <w:b/>
          <w:bCs/>
          <w:sz w:val="18"/>
          <w:szCs w:val="18"/>
          <w:rPrChange w:id="3277" w:author="Jackson Halpin" w:date="2025-06-11T14:21:00Z" w16du:dateUtc="2025-06-11T18:21:00Z">
            <w:rPr>
              <w:rStyle w:val="mord"/>
              <w:rFonts w:ascii="Times New Roman" w:eastAsiaTheme="minorEastAsia" w:hAnsi="Times New Roman" w:cs="Times New Roman"/>
              <w:b/>
              <w:bCs/>
            </w:rPr>
          </w:rPrChange>
        </w:rPr>
        <w:t>LC3B</w:t>
      </w:r>
    </w:p>
    <w:p w14:paraId="7A4A2D25" w14:textId="1B0FAE76" w:rsidR="00705B2C" w:rsidRPr="00557BC1" w:rsidRDefault="00AA18E1" w:rsidP="00557BC1">
      <w:pPr>
        <w:jc w:val="both"/>
        <w:rPr>
          <w:rFonts w:ascii="Georgia" w:hAnsi="Georgia" w:cs="Times New Roman"/>
          <w:sz w:val="18"/>
          <w:szCs w:val="18"/>
          <w:rPrChange w:id="3278" w:author="Jackson Halpin" w:date="2025-06-11T14:21:00Z" w16du:dateUtc="2025-06-11T18:21:00Z">
            <w:rPr>
              <w:rFonts w:ascii="Times New Roman" w:hAnsi="Times New Roman" w:cs="Times New Roman"/>
            </w:rPr>
          </w:rPrChange>
        </w:rPr>
        <w:pPrChange w:id="3279" w:author="Jackson Halpin" w:date="2025-06-11T14:17:00Z" w16du:dateUtc="2025-06-11T18:17:00Z">
          <w:pPr>
            <w:spacing w:line="480" w:lineRule="auto"/>
            <w:jc w:val="both"/>
          </w:pPr>
        </w:pPrChange>
      </w:pPr>
      <w:r w:rsidRPr="00557BC1">
        <w:rPr>
          <w:rFonts w:ascii="Georgia" w:hAnsi="Georgia" w:cs="Times New Roman"/>
          <w:sz w:val="18"/>
          <w:szCs w:val="18"/>
          <w:rPrChange w:id="3280" w:author="Jackson Halpin" w:date="2025-06-11T14:21:00Z" w16du:dateUtc="2025-06-11T18:21:00Z">
            <w:rPr>
              <w:rFonts w:ascii="Times New Roman" w:hAnsi="Times New Roman" w:cs="Times New Roman"/>
            </w:rPr>
          </w:rPrChange>
        </w:rPr>
        <w:t>To assemble a set of high-confidence interactions,</w:t>
      </w:r>
      <w:r w:rsidR="00705B2C" w:rsidRPr="00557BC1">
        <w:rPr>
          <w:rFonts w:ascii="Georgia" w:hAnsi="Georgia" w:cs="Times New Roman"/>
          <w:sz w:val="18"/>
          <w:szCs w:val="18"/>
          <w:rPrChange w:id="3281" w:author="Jackson Halpin" w:date="2025-06-11T14:21:00Z" w16du:dateUtc="2025-06-11T18:21:00Z">
            <w:rPr>
              <w:rFonts w:ascii="Times New Roman" w:hAnsi="Times New Roman" w:cs="Times New Roman"/>
            </w:rPr>
          </w:rPrChange>
        </w:rPr>
        <w:t xml:space="preserve"> entries </w:t>
      </w:r>
      <w:r w:rsidRPr="00557BC1">
        <w:rPr>
          <w:rFonts w:ascii="Georgia" w:hAnsi="Georgia" w:cs="Times New Roman"/>
          <w:sz w:val="18"/>
          <w:szCs w:val="18"/>
          <w:rPrChange w:id="3282" w:author="Jackson Halpin" w:date="2025-06-11T14:21:00Z" w16du:dateUtc="2025-06-11T18:21:00Z">
            <w:rPr>
              <w:rFonts w:ascii="Times New Roman" w:hAnsi="Times New Roman" w:cs="Times New Roman"/>
            </w:rPr>
          </w:rPrChange>
        </w:rPr>
        <w:t xml:space="preserve">for </w:t>
      </w:r>
      <w:commentRangeStart w:id="3283"/>
      <w:commentRangeStart w:id="3284"/>
      <w:r w:rsidR="00705B2C" w:rsidRPr="00557BC1">
        <w:rPr>
          <w:rFonts w:ascii="Georgia" w:hAnsi="Georgia" w:cs="Times New Roman"/>
          <w:i/>
          <w:iCs/>
          <w:sz w:val="18"/>
          <w:szCs w:val="18"/>
          <w:rPrChange w:id="3285" w:author="Jackson Halpin" w:date="2025-06-11T14:21:00Z" w16du:dateUtc="2025-06-11T18:21:00Z">
            <w:rPr>
              <w:rFonts w:ascii="Times New Roman" w:hAnsi="Times New Roman" w:cs="Times New Roman"/>
              <w:i/>
              <w:iCs/>
            </w:rPr>
          </w:rPrChange>
        </w:rPr>
        <w:t xml:space="preserve">Homo </w:t>
      </w:r>
      <w:r w:rsidRPr="00557BC1">
        <w:rPr>
          <w:rFonts w:ascii="Georgia" w:hAnsi="Georgia" w:cs="Times New Roman"/>
          <w:i/>
          <w:iCs/>
          <w:sz w:val="18"/>
          <w:szCs w:val="18"/>
          <w:rPrChange w:id="3286" w:author="Jackson Halpin" w:date="2025-06-11T14:21:00Z" w16du:dateUtc="2025-06-11T18:21:00Z">
            <w:rPr>
              <w:rFonts w:ascii="Times New Roman" w:hAnsi="Times New Roman" w:cs="Times New Roman"/>
              <w:i/>
              <w:iCs/>
            </w:rPr>
          </w:rPrChange>
        </w:rPr>
        <w:t>s</w:t>
      </w:r>
      <w:r w:rsidR="00705B2C" w:rsidRPr="00557BC1">
        <w:rPr>
          <w:rFonts w:ascii="Georgia" w:hAnsi="Georgia" w:cs="Times New Roman"/>
          <w:i/>
          <w:iCs/>
          <w:sz w:val="18"/>
          <w:szCs w:val="18"/>
          <w:rPrChange w:id="3287" w:author="Jackson Halpin" w:date="2025-06-11T14:21:00Z" w16du:dateUtc="2025-06-11T18:21:00Z">
            <w:rPr>
              <w:rFonts w:ascii="Times New Roman" w:hAnsi="Times New Roman" w:cs="Times New Roman"/>
              <w:i/>
              <w:iCs/>
            </w:rPr>
          </w:rPrChange>
        </w:rPr>
        <w:t>apiens</w:t>
      </w:r>
      <w:r w:rsidR="00705B2C" w:rsidRPr="00557BC1">
        <w:rPr>
          <w:rFonts w:ascii="Georgia" w:hAnsi="Georgia" w:cs="Times New Roman"/>
          <w:sz w:val="18"/>
          <w:szCs w:val="18"/>
          <w:rPrChange w:id="3288" w:author="Jackson Halpin" w:date="2025-06-11T14:21:00Z" w16du:dateUtc="2025-06-11T18:21:00Z">
            <w:rPr>
              <w:rFonts w:ascii="Times New Roman" w:hAnsi="Times New Roman" w:cs="Times New Roman"/>
            </w:rPr>
          </w:rPrChange>
        </w:rPr>
        <w:t xml:space="preserve"> </w:t>
      </w:r>
      <w:commentRangeEnd w:id="3283"/>
      <w:r w:rsidRPr="00557BC1">
        <w:rPr>
          <w:rStyle w:val="CommentReference"/>
          <w:rFonts w:ascii="Georgia" w:hAnsi="Georgia"/>
          <w:sz w:val="10"/>
          <w:szCs w:val="10"/>
          <w:rPrChange w:id="3289" w:author="Jackson Halpin" w:date="2025-06-11T14:21:00Z" w16du:dateUtc="2025-06-11T18:21:00Z">
            <w:rPr>
              <w:rStyle w:val="CommentReference"/>
            </w:rPr>
          </w:rPrChange>
        </w:rPr>
        <w:commentReference w:id="3283"/>
      </w:r>
      <w:commentRangeEnd w:id="3284"/>
      <w:r w:rsidR="00202094" w:rsidRPr="00557BC1">
        <w:rPr>
          <w:rStyle w:val="CommentReference"/>
          <w:rFonts w:ascii="Georgia" w:hAnsi="Georgia"/>
          <w:sz w:val="10"/>
          <w:szCs w:val="10"/>
          <w:rPrChange w:id="3290" w:author="Jackson Halpin" w:date="2025-06-11T14:21:00Z" w16du:dateUtc="2025-06-11T18:21:00Z">
            <w:rPr>
              <w:rStyle w:val="CommentReference"/>
            </w:rPr>
          </w:rPrChange>
        </w:rPr>
        <w:commentReference w:id="3284"/>
      </w:r>
      <w:r w:rsidRPr="00557BC1">
        <w:rPr>
          <w:rFonts w:ascii="Georgia" w:hAnsi="Georgia" w:cs="Times New Roman"/>
          <w:sz w:val="18"/>
          <w:szCs w:val="18"/>
          <w:rPrChange w:id="3291" w:author="Jackson Halpin" w:date="2025-06-11T14:21:00Z" w16du:dateUtc="2025-06-11T18:21:00Z">
            <w:rPr>
              <w:rFonts w:ascii="Times New Roman" w:hAnsi="Times New Roman" w:cs="Times New Roman"/>
            </w:rPr>
          </w:rPrChange>
        </w:rPr>
        <w:t xml:space="preserve">that were experimentally verified </w:t>
      </w:r>
      <w:del w:id="3292" w:author="Jennifer Kosmatka" w:date="2025-05-31T22:51:00Z" w16du:dateUtc="2025-06-01T02:51:00Z">
        <w:r w:rsidRPr="00557BC1" w:rsidDel="003352A3">
          <w:rPr>
            <w:rFonts w:ascii="Georgia" w:hAnsi="Georgia" w:cs="Times New Roman"/>
            <w:sz w:val="18"/>
            <w:szCs w:val="18"/>
            <w:rPrChange w:id="3293" w:author="Jackson Halpin" w:date="2025-06-11T14:21:00Z" w16du:dateUtc="2025-06-11T18:21:00Z">
              <w:rPr>
                <w:rFonts w:ascii="Times New Roman" w:hAnsi="Times New Roman" w:cs="Times New Roman"/>
              </w:rPr>
            </w:rPrChange>
          </w:rPr>
          <w:delText xml:space="preserve">and </w:delText>
        </w:r>
        <w:commentRangeStart w:id="3294"/>
        <w:r w:rsidRPr="00557BC1" w:rsidDel="003352A3">
          <w:rPr>
            <w:rFonts w:ascii="Georgia" w:hAnsi="Georgia" w:cs="Times New Roman"/>
            <w:sz w:val="18"/>
            <w:szCs w:val="18"/>
            <w:rPrChange w:id="3295" w:author="Jackson Halpin" w:date="2025-06-11T14:21:00Z" w16du:dateUtc="2025-06-11T18:21:00Z">
              <w:rPr>
                <w:rFonts w:ascii="Times New Roman" w:hAnsi="Times New Roman" w:cs="Times New Roman"/>
              </w:rPr>
            </w:rPrChange>
          </w:rPr>
          <w:delText>functional</w:delText>
        </w:r>
      </w:del>
      <w:ins w:id="3296" w:author="Jennifer Kosmatka" w:date="2025-05-31T22:51:00Z" w16du:dateUtc="2025-06-01T02:51:00Z">
        <w:r w:rsidR="003352A3" w:rsidRPr="00557BC1">
          <w:rPr>
            <w:rFonts w:ascii="Georgia" w:hAnsi="Georgia" w:cs="Times New Roman"/>
            <w:sz w:val="18"/>
            <w:szCs w:val="18"/>
            <w:rPrChange w:id="3297" w:author="Jackson Halpin" w:date="2025-06-11T14:21:00Z" w16du:dateUtc="2025-06-11T18:21:00Z">
              <w:rPr>
                <w:rFonts w:ascii="Times New Roman" w:hAnsi="Times New Roman" w:cs="Times New Roman"/>
              </w:rPr>
            </w:rPrChange>
          </w:rPr>
          <w:t>to bind one of the hAtg8s</w:t>
        </w:r>
      </w:ins>
      <w:r w:rsidR="00705B2C" w:rsidRPr="00557BC1">
        <w:rPr>
          <w:rFonts w:ascii="Georgia" w:hAnsi="Georgia" w:cs="Times New Roman"/>
          <w:sz w:val="18"/>
          <w:szCs w:val="18"/>
          <w:rPrChange w:id="3298" w:author="Jackson Halpin" w:date="2025-06-11T14:21:00Z" w16du:dateUtc="2025-06-11T18:21:00Z">
            <w:rPr>
              <w:rFonts w:ascii="Times New Roman" w:hAnsi="Times New Roman" w:cs="Times New Roman"/>
            </w:rPr>
          </w:rPrChange>
        </w:rPr>
        <w:t xml:space="preserve"> </w:t>
      </w:r>
      <w:commentRangeEnd w:id="3294"/>
      <w:r w:rsidRPr="00557BC1">
        <w:rPr>
          <w:rStyle w:val="CommentReference"/>
          <w:rFonts w:ascii="Georgia" w:hAnsi="Georgia"/>
          <w:sz w:val="10"/>
          <w:szCs w:val="10"/>
          <w:rPrChange w:id="3299" w:author="Jackson Halpin" w:date="2025-06-11T14:21:00Z" w16du:dateUtc="2025-06-11T18:21:00Z">
            <w:rPr>
              <w:rStyle w:val="CommentReference"/>
            </w:rPr>
          </w:rPrChange>
        </w:rPr>
        <w:commentReference w:id="3294"/>
      </w:r>
      <w:r w:rsidR="00705B2C" w:rsidRPr="00557BC1">
        <w:rPr>
          <w:rFonts w:ascii="Georgia" w:hAnsi="Georgia" w:cs="Times New Roman"/>
          <w:sz w:val="18"/>
          <w:szCs w:val="18"/>
          <w:rPrChange w:id="3300" w:author="Jackson Halpin" w:date="2025-06-11T14:21:00Z" w16du:dateUtc="2025-06-11T18:21:00Z">
            <w:rPr>
              <w:rFonts w:ascii="Times New Roman" w:hAnsi="Times New Roman" w:cs="Times New Roman"/>
            </w:rPr>
          </w:rPrChange>
        </w:rPr>
        <w:t xml:space="preserve">were downloaded from </w:t>
      </w:r>
      <w:proofErr w:type="spellStart"/>
      <w:r w:rsidR="00705B2C" w:rsidRPr="00557BC1">
        <w:rPr>
          <w:rFonts w:ascii="Georgia" w:hAnsi="Georgia" w:cs="Times New Roman"/>
          <w:sz w:val="18"/>
          <w:szCs w:val="18"/>
          <w:rPrChange w:id="3301" w:author="Jackson Halpin" w:date="2025-06-11T14:21:00Z" w16du:dateUtc="2025-06-11T18:21:00Z">
            <w:rPr>
              <w:rFonts w:ascii="Times New Roman" w:hAnsi="Times New Roman" w:cs="Times New Roman"/>
            </w:rPr>
          </w:rPrChange>
        </w:rPr>
        <w:t>LIRCentral</w:t>
      </w:r>
      <w:proofErr w:type="spellEnd"/>
      <w:r w:rsidRPr="00557BC1">
        <w:rPr>
          <w:rFonts w:ascii="Georgia" w:hAnsi="Georgia" w:cs="Times New Roman"/>
          <w:sz w:val="18"/>
          <w:szCs w:val="18"/>
          <w:rPrChange w:id="3302" w:author="Jackson Halpin" w:date="2025-06-11T14:21:00Z" w16du:dateUtc="2025-06-11T18:21:00Z">
            <w:rPr>
              <w:rFonts w:ascii="Times New Roman" w:hAnsi="Times New Roman" w:cs="Times New Roman"/>
            </w:rPr>
          </w:rPrChange>
        </w:rPr>
        <w:t xml:space="preserve"> (n=</w:t>
      </w:r>
      <w:commentRangeStart w:id="3303"/>
      <w:commentRangeStart w:id="3304"/>
      <w:r w:rsidRPr="00557BC1">
        <w:rPr>
          <w:rFonts w:ascii="Georgia" w:hAnsi="Georgia" w:cs="Times New Roman"/>
          <w:sz w:val="18"/>
          <w:szCs w:val="18"/>
          <w:rPrChange w:id="3305" w:author="Jackson Halpin" w:date="2025-06-11T14:21:00Z" w16du:dateUtc="2025-06-11T18:21:00Z">
            <w:rPr>
              <w:rFonts w:ascii="Times New Roman" w:hAnsi="Times New Roman" w:cs="Times New Roman"/>
            </w:rPr>
          </w:rPrChange>
        </w:rPr>
        <w:t>115</w:t>
      </w:r>
      <w:commentRangeEnd w:id="3303"/>
      <w:r w:rsidR="007A3B93" w:rsidRPr="00557BC1">
        <w:rPr>
          <w:rStyle w:val="CommentReference"/>
          <w:rFonts w:ascii="Georgia" w:hAnsi="Georgia"/>
          <w:sz w:val="10"/>
          <w:szCs w:val="10"/>
          <w:rPrChange w:id="3306" w:author="Jackson Halpin" w:date="2025-06-11T14:21:00Z" w16du:dateUtc="2025-06-11T18:21:00Z">
            <w:rPr>
              <w:rStyle w:val="CommentReference"/>
            </w:rPr>
          </w:rPrChange>
        </w:rPr>
        <w:commentReference w:id="3303"/>
      </w:r>
      <w:commentRangeEnd w:id="3304"/>
      <w:r w:rsidR="003352A3" w:rsidRPr="00557BC1">
        <w:rPr>
          <w:rStyle w:val="CommentReference"/>
          <w:rFonts w:ascii="Georgia" w:hAnsi="Georgia"/>
          <w:sz w:val="10"/>
          <w:szCs w:val="10"/>
          <w:rPrChange w:id="3307" w:author="Jackson Halpin" w:date="2025-06-11T14:21:00Z" w16du:dateUtc="2025-06-11T18:21:00Z">
            <w:rPr>
              <w:rStyle w:val="CommentReference"/>
            </w:rPr>
          </w:rPrChange>
        </w:rPr>
        <w:commentReference w:id="3304"/>
      </w:r>
      <w:r w:rsidRPr="00557BC1">
        <w:rPr>
          <w:rFonts w:ascii="Georgia" w:hAnsi="Georgia" w:cs="Times New Roman"/>
          <w:sz w:val="18"/>
          <w:szCs w:val="18"/>
          <w:rPrChange w:id="3308" w:author="Jackson Halpin" w:date="2025-06-11T14:21:00Z" w16du:dateUtc="2025-06-11T18:21:00Z">
            <w:rPr>
              <w:rFonts w:ascii="Times New Roman" w:hAnsi="Times New Roman" w:cs="Times New Roman"/>
            </w:rPr>
          </w:rPrChange>
        </w:rPr>
        <w:t>)</w:t>
      </w:r>
      <w:r w:rsidR="00705B2C" w:rsidRPr="00557BC1">
        <w:rPr>
          <w:rFonts w:ascii="Georgia" w:hAnsi="Georgia" w:cs="Times New Roman"/>
          <w:sz w:val="18"/>
          <w:szCs w:val="18"/>
          <w:rPrChange w:id="3309" w:author="Jackson Halpin" w:date="2025-06-11T14:21:00Z" w16du:dateUtc="2025-06-11T18:21:00Z">
            <w:rPr>
              <w:rFonts w:ascii="Times New Roman" w:hAnsi="Times New Roman" w:cs="Times New Roman"/>
            </w:rPr>
          </w:rPrChange>
        </w:rPr>
        <w:t xml:space="preserve"> </w:t>
      </w:r>
      <w:r w:rsidR="00705B2C" w:rsidRPr="00557BC1">
        <w:rPr>
          <w:rFonts w:ascii="Georgia" w:hAnsi="Georgia" w:cs="Times New Roman"/>
          <w:sz w:val="18"/>
          <w:szCs w:val="18"/>
          <w:rPrChange w:id="3310"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3311" w:author="Jackson Halpin" w:date="2025-06-11T14:21:00Z" w16du:dateUtc="2025-06-11T18:21:00Z">
            <w:rPr>
              <w:rFonts w:ascii="Times New Roman" w:hAnsi="Times New Roman" w:cs="Times New Roman"/>
            </w:rPr>
          </w:rPrChange>
        </w:rPr>
        <w:instrText xml:space="preserve"> ADDIN ZOTERO_ITEM CSL_CITATION {"citationID":"eC8hBw4I","properties":{"formattedCitation":"(Chatzichristofi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705B2C" w:rsidRPr="00557BC1">
        <w:rPr>
          <w:rFonts w:ascii="Georgia" w:hAnsi="Georgia" w:cs="Times New Roman"/>
          <w:sz w:val="18"/>
          <w:szCs w:val="18"/>
          <w:rPrChange w:id="3312"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3313" w:author="Jackson Halpin" w:date="2025-06-11T14:21:00Z" w16du:dateUtc="2025-06-11T18:21:00Z">
            <w:rPr>
              <w:rFonts w:ascii="Times New Roman" w:hAnsi="Times New Roman" w:cs="Times New Roman"/>
              <w:noProof/>
            </w:rPr>
          </w:rPrChange>
        </w:rPr>
        <w:t>(Chatzichristofi et al. 2023)</w:t>
      </w:r>
      <w:r w:rsidR="00705B2C" w:rsidRPr="00557BC1">
        <w:rPr>
          <w:rFonts w:ascii="Georgia" w:hAnsi="Georgia" w:cs="Times New Roman"/>
          <w:sz w:val="18"/>
          <w:szCs w:val="18"/>
          <w:rPrChange w:id="3314" w:author="Jackson Halpin" w:date="2025-06-11T14:21:00Z" w16du:dateUtc="2025-06-11T18:21:00Z">
            <w:rPr>
              <w:rFonts w:ascii="Times New Roman" w:hAnsi="Times New Roman" w:cs="Times New Roman"/>
            </w:rPr>
          </w:rPrChange>
        </w:rPr>
        <w:fldChar w:fldCharType="end"/>
      </w:r>
      <w:r w:rsidR="00705B2C" w:rsidRPr="00557BC1">
        <w:rPr>
          <w:rFonts w:ascii="Georgia" w:hAnsi="Georgia" w:cs="Times New Roman"/>
          <w:sz w:val="18"/>
          <w:szCs w:val="18"/>
          <w:rPrChange w:id="3315" w:author="Jackson Halpin" w:date="2025-06-11T14:21:00Z" w16du:dateUtc="2025-06-11T18:21:00Z">
            <w:rPr>
              <w:rFonts w:ascii="Times New Roman" w:hAnsi="Times New Roman" w:cs="Times New Roman"/>
            </w:rPr>
          </w:rPrChange>
        </w:rPr>
        <w:t xml:space="preserve">. Given that these entries could correspond to any of the six hAtg8 paralogs, the </w:t>
      </w:r>
      <w:proofErr w:type="spellStart"/>
      <w:ins w:id="3316" w:author="Jennifer Kosmatka" w:date="2025-06-10T09:51:00Z" w16du:dateUtc="2025-06-10T13:51:00Z">
        <w:r w:rsidR="00202094" w:rsidRPr="00557BC1">
          <w:rPr>
            <w:rFonts w:ascii="Georgia" w:hAnsi="Georgia" w:cs="Times New Roman"/>
            <w:sz w:val="18"/>
            <w:szCs w:val="18"/>
            <w:rPrChange w:id="3317" w:author="Jackson Halpin" w:date="2025-06-11T14:21:00Z" w16du:dateUtc="2025-06-11T18:21:00Z">
              <w:rPr>
                <w:rFonts w:ascii="Times New Roman" w:hAnsi="Times New Roman" w:cs="Times New Roman"/>
              </w:rPr>
            </w:rPrChange>
          </w:rPr>
          <w:t>LIRCentral</w:t>
        </w:r>
        <w:proofErr w:type="spellEnd"/>
        <w:r w:rsidR="00202094" w:rsidRPr="00557BC1">
          <w:rPr>
            <w:rFonts w:ascii="Georgia" w:hAnsi="Georgia" w:cs="Times New Roman"/>
            <w:sz w:val="18"/>
            <w:szCs w:val="18"/>
            <w:rPrChange w:id="3318" w:author="Jackson Halpin" w:date="2025-06-11T14:21:00Z" w16du:dateUtc="2025-06-11T18:21:00Z">
              <w:rPr>
                <w:rFonts w:ascii="Times New Roman" w:hAnsi="Times New Roman" w:cs="Times New Roman"/>
              </w:rPr>
            </w:rPrChange>
          </w:rPr>
          <w:t xml:space="preserve"> referenced </w:t>
        </w:r>
      </w:ins>
      <w:r w:rsidR="00705B2C" w:rsidRPr="00557BC1">
        <w:rPr>
          <w:rFonts w:ascii="Georgia" w:hAnsi="Georgia" w:cs="Times New Roman"/>
          <w:sz w:val="18"/>
          <w:szCs w:val="18"/>
          <w:rPrChange w:id="3319" w:author="Jackson Halpin" w:date="2025-06-11T14:21:00Z" w16du:dateUtc="2025-06-11T18:21:00Z">
            <w:rPr>
              <w:rFonts w:ascii="Times New Roman" w:hAnsi="Times New Roman" w:cs="Times New Roman"/>
            </w:rPr>
          </w:rPrChange>
        </w:rPr>
        <w:t xml:space="preserve">primary publications </w:t>
      </w:r>
      <w:commentRangeStart w:id="3320"/>
      <w:r w:rsidR="00705B2C" w:rsidRPr="00557BC1">
        <w:rPr>
          <w:rFonts w:ascii="Georgia" w:hAnsi="Georgia" w:cs="Times New Roman"/>
          <w:sz w:val="18"/>
          <w:szCs w:val="18"/>
          <w:rPrChange w:id="3321" w:author="Jackson Halpin" w:date="2025-06-11T14:21:00Z" w16du:dateUtc="2025-06-11T18:21:00Z">
            <w:rPr>
              <w:rFonts w:ascii="Times New Roman" w:hAnsi="Times New Roman" w:cs="Times New Roman"/>
            </w:rPr>
          </w:rPrChange>
        </w:rPr>
        <w:t xml:space="preserve">for these entries were manually searched </w:t>
      </w:r>
      <w:r w:rsidRPr="00557BC1">
        <w:rPr>
          <w:rFonts w:ascii="Georgia" w:hAnsi="Georgia" w:cs="Times New Roman"/>
          <w:sz w:val="18"/>
          <w:szCs w:val="18"/>
          <w:rPrChange w:id="3322" w:author="Jackson Halpin" w:date="2025-06-11T14:21:00Z" w16du:dateUtc="2025-06-11T18:21:00Z">
            <w:rPr>
              <w:rFonts w:ascii="Times New Roman" w:hAnsi="Times New Roman" w:cs="Times New Roman"/>
            </w:rPr>
          </w:rPrChange>
        </w:rPr>
        <w:t xml:space="preserve">for evidence of </w:t>
      </w:r>
      <w:ins w:id="3323" w:author="Jennifer Kosmatka" w:date="2025-06-10T09:52:00Z" w16du:dateUtc="2025-06-10T13:52:00Z">
        <w:r w:rsidR="00202094" w:rsidRPr="00557BC1">
          <w:rPr>
            <w:rFonts w:ascii="Georgia" w:hAnsi="Georgia" w:cs="Times New Roman"/>
            <w:sz w:val="18"/>
            <w:szCs w:val="18"/>
            <w:rPrChange w:id="3324" w:author="Jackson Halpin" w:date="2025-06-11T14:21:00Z" w16du:dateUtc="2025-06-11T18:21:00Z">
              <w:rPr>
                <w:rFonts w:ascii="Times New Roman" w:hAnsi="Times New Roman" w:cs="Times New Roman"/>
              </w:rPr>
            </w:rPrChange>
          </w:rPr>
          <w:t xml:space="preserve">experimentally verified </w:t>
        </w:r>
      </w:ins>
      <w:r w:rsidRPr="00557BC1">
        <w:rPr>
          <w:rFonts w:ascii="Georgia" w:hAnsi="Georgia" w:cs="Times New Roman"/>
          <w:sz w:val="18"/>
          <w:szCs w:val="18"/>
          <w:rPrChange w:id="3325" w:author="Jackson Halpin" w:date="2025-06-11T14:21:00Z" w16du:dateUtc="2025-06-11T18:21:00Z">
            <w:rPr>
              <w:rFonts w:ascii="Times New Roman" w:hAnsi="Times New Roman" w:cs="Times New Roman"/>
            </w:rPr>
          </w:rPrChange>
        </w:rPr>
        <w:t>binding to</w:t>
      </w:r>
      <w:r w:rsidR="00705B2C" w:rsidRPr="00557BC1">
        <w:rPr>
          <w:rFonts w:ascii="Georgia" w:hAnsi="Georgia" w:cs="Times New Roman"/>
          <w:sz w:val="18"/>
          <w:szCs w:val="18"/>
          <w:rPrChange w:id="3326" w:author="Jackson Halpin" w:date="2025-06-11T14:21:00Z" w16du:dateUtc="2025-06-11T18:21:00Z">
            <w:rPr>
              <w:rFonts w:ascii="Times New Roman" w:hAnsi="Times New Roman" w:cs="Times New Roman"/>
            </w:rPr>
          </w:rPrChange>
        </w:rPr>
        <w:t xml:space="preserve"> LC3B.</w:t>
      </w:r>
      <w:ins w:id="3327" w:author="Jennifer Kosmatka" w:date="2025-06-10T09:52:00Z" w16du:dateUtc="2025-06-10T13:52:00Z">
        <w:r w:rsidR="00202094" w:rsidRPr="00557BC1">
          <w:rPr>
            <w:rFonts w:ascii="Georgia" w:hAnsi="Georgia" w:cs="Times New Roman"/>
            <w:sz w:val="18"/>
            <w:szCs w:val="18"/>
            <w:rPrChange w:id="3328" w:author="Jackson Halpin" w:date="2025-06-11T14:21:00Z" w16du:dateUtc="2025-06-11T18:21:00Z">
              <w:rPr>
                <w:rFonts w:ascii="Times New Roman" w:hAnsi="Times New Roman" w:cs="Times New Roman"/>
              </w:rPr>
            </w:rPrChange>
          </w:rPr>
          <w:t xml:space="preserve"> Of the</w:t>
        </w:r>
      </w:ins>
      <w:ins w:id="3329" w:author="Jennifer Kosmatka" w:date="2025-06-10T09:54:00Z" w16du:dateUtc="2025-06-10T13:54:00Z">
        <w:r w:rsidR="00202094" w:rsidRPr="00557BC1">
          <w:rPr>
            <w:rFonts w:ascii="Georgia" w:hAnsi="Georgia" w:cs="Times New Roman"/>
            <w:sz w:val="18"/>
            <w:szCs w:val="18"/>
            <w:rPrChange w:id="3330" w:author="Jackson Halpin" w:date="2025-06-11T14:21:00Z" w16du:dateUtc="2025-06-11T18:21:00Z">
              <w:rPr>
                <w:rFonts w:ascii="Times New Roman" w:hAnsi="Times New Roman" w:cs="Times New Roman"/>
              </w:rPr>
            </w:rPrChange>
          </w:rPr>
          <w:t xml:space="preserve">se </w:t>
        </w:r>
      </w:ins>
      <w:ins w:id="3331" w:author="Jennifer Kosmatka" w:date="2025-06-10T09:55:00Z" w16du:dateUtc="2025-06-10T13:55:00Z">
        <w:r w:rsidR="00202094" w:rsidRPr="00557BC1">
          <w:rPr>
            <w:rFonts w:ascii="Georgia" w:hAnsi="Georgia" w:cs="Times New Roman"/>
            <w:sz w:val="18"/>
            <w:szCs w:val="18"/>
            <w:rPrChange w:id="3332" w:author="Jackson Halpin" w:date="2025-06-11T14:21:00Z" w16du:dateUtc="2025-06-11T18:21:00Z">
              <w:rPr>
                <w:rFonts w:ascii="Times New Roman" w:hAnsi="Times New Roman" w:cs="Times New Roman"/>
              </w:rPr>
            </w:rPrChange>
          </w:rPr>
          <w:t xml:space="preserve">verified binders, the six </w:t>
        </w:r>
      </w:ins>
      <w:ins w:id="3333" w:author="Jennifer Kosmatka" w:date="2025-06-10T09:58:00Z" w16du:dateUtc="2025-06-10T13:58:00Z">
        <w:r w:rsidR="00202094" w:rsidRPr="00557BC1">
          <w:rPr>
            <w:rFonts w:ascii="Georgia" w:hAnsi="Georgia" w:cs="Times New Roman"/>
            <w:sz w:val="18"/>
            <w:szCs w:val="18"/>
            <w:rPrChange w:id="3334" w:author="Jackson Halpin" w:date="2025-06-11T14:21:00Z" w16du:dateUtc="2025-06-11T18:21:00Z">
              <w:rPr>
                <w:rFonts w:ascii="Times New Roman" w:hAnsi="Times New Roman" w:cs="Times New Roman"/>
              </w:rPr>
            </w:rPrChange>
          </w:rPr>
          <w:t>that enriched above a z-score of 1.70 are indicated in the LIR row of Figure 2A</w:t>
        </w:r>
      </w:ins>
      <w:ins w:id="3335" w:author="Jennifer Kosmatka" w:date="2025-06-10T09:54:00Z" w16du:dateUtc="2025-06-10T13:54:00Z">
        <w:r w:rsidR="00202094" w:rsidRPr="00557BC1">
          <w:rPr>
            <w:rFonts w:ascii="Georgia" w:hAnsi="Georgia" w:cs="Times New Roman"/>
            <w:sz w:val="18"/>
            <w:szCs w:val="18"/>
            <w:rPrChange w:id="3336" w:author="Jackson Halpin" w:date="2025-06-11T14:21:00Z" w16du:dateUtc="2025-06-11T18:21:00Z">
              <w:rPr>
                <w:rFonts w:ascii="Times New Roman" w:hAnsi="Times New Roman" w:cs="Times New Roman"/>
              </w:rPr>
            </w:rPrChange>
          </w:rPr>
          <w:t>,</w:t>
        </w:r>
      </w:ins>
      <w:ins w:id="3337" w:author="Jennifer Kosmatka" w:date="2025-06-10T09:52:00Z" w16du:dateUtc="2025-06-10T13:52:00Z">
        <w:r w:rsidR="00202094" w:rsidRPr="00557BC1">
          <w:rPr>
            <w:rFonts w:ascii="Georgia" w:hAnsi="Georgia" w:cs="Times New Roman"/>
            <w:sz w:val="18"/>
            <w:szCs w:val="18"/>
            <w:rPrChange w:id="3338" w:author="Jackson Halpin" w:date="2025-06-11T14:21:00Z" w16du:dateUtc="2025-06-11T18:21:00Z">
              <w:rPr>
                <w:rFonts w:ascii="Times New Roman" w:hAnsi="Times New Roman" w:cs="Times New Roman"/>
              </w:rPr>
            </w:rPrChange>
          </w:rPr>
          <w:t xml:space="preserve"> </w:t>
        </w:r>
      </w:ins>
      <w:r w:rsidR="00705B2C" w:rsidRPr="00557BC1">
        <w:rPr>
          <w:rFonts w:ascii="Georgia" w:hAnsi="Georgia" w:cs="Times New Roman"/>
          <w:sz w:val="18"/>
          <w:szCs w:val="18"/>
          <w:rPrChange w:id="3339" w:author="Jackson Halpin" w:date="2025-06-11T14:21:00Z" w16du:dateUtc="2025-06-11T18:21:00Z">
            <w:rPr>
              <w:rFonts w:ascii="Times New Roman" w:hAnsi="Times New Roman" w:cs="Times New Roman"/>
            </w:rPr>
          </w:rPrChange>
        </w:rPr>
        <w:t xml:space="preserve"> </w:t>
      </w:r>
      <w:commentRangeEnd w:id="3320"/>
      <w:r w:rsidR="0072616C" w:rsidRPr="00557BC1">
        <w:rPr>
          <w:rStyle w:val="CommentReference"/>
          <w:rFonts w:ascii="Georgia" w:hAnsi="Georgia"/>
          <w:sz w:val="10"/>
          <w:szCs w:val="10"/>
          <w:rPrChange w:id="3340" w:author="Jackson Halpin" w:date="2025-06-11T14:21:00Z" w16du:dateUtc="2025-06-11T18:21:00Z">
            <w:rPr>
              <w:rStyle w:val="CommentReference"/>
            </w:rPr>
          </w:rPrChange>
        </w:rPr>
        <w:commentReference w:id="3320"/>
      </w:r>
      <w:del w:id="3341" w:author="Jennifer Kosmatka" w:date="2025-06-10T09:43:00Z" w16du:dateUtc="2025-06-10T13:43:00Z">
        <w:r w:rsidR="00705B2C" w:rsidRPr="00557BC1" w:rsidDel="00202094">
          <w:rPr>
            <w:rFonts w:ascii="Georgia" w:hAnsi="Georgia" w:cs="Times New Roman"/>
            <w:sz w:val="18"/>
            <w:szCs w:val="18"/>
            <w:rPrChange w:id="3342" w:author="Jackson Halpin" w:date="2025-06-11T14:21:00Z" w16du:dateUtc="2025-06-11T18:21:00Z">
              <w:rPr>
                <w:rFonts w:ascii="Times New Roman" w:hAnsi="Times New Roman" w:cs="Times New Roman"/>
              </w:rPr>
            </w:rPrChange>
          </w:rPr>
          <w:delText xml:space="preserve">For </w:delText>
        </w:r>
        <w:commentRangeStart w:id="3343"/>
        <w:r w:rsidR="00705B2C" w:rsidRPr="00557BC1" w:rsidDel="00202094">
          <w:rPr>
            <w:rFonts w:ascii="Georgia" w:hAnsi="Georgia" w:cs="Times New Roman"/>
            <w:sz w:val="18"/>
            <w:szCs w:val="18"/>
            <w:rPrChange w:id="3344" w:author="Jackson Halpin" w:date="2025-06-11T14:21:00Z" w16du:dateUtc="2025-06-11T18:21:00Z">
              <w:rPr>
                <w:rFonts w:ascii="Times New Roman" w:hAnsi="Times New Roman" w:cs="Times New Roman"/>
              </w:rPr>
            </w:rPrChange>
          </w:rPr>
          <w:delText>medium confidence interactions</w:delText>
        </w:r>
        <w:commentRangeEnd w:id="3343"/>
        <w:r w:rsidR="0072616C" w:rsidRPr="00557BC1" w:rsidDel="00202094">
          <w:rPr>
            <w:rStyle w:val="CommentReference"/>
            <w:rFonts w:ascii="Georgia" w:hAnsi="Georgia"/>
            <w:sz w:val="10"/>
            <w:szCs w:val="10"/>
            <w:rPrChange w:id="3345" w:author="Jackson Halpin" w:date="2025-06-11T14:21:00Z" w16du:dateUtc="2025-06-11T18:21:00Z">
              <w:rPr>
                <w:rStyle w:val="CommentReference"/>
              </w:rPr>
            </w:rPrChange>
          </w:rPr>
          <w:commentReference w:id="3343"/>
        </w:r>
        <w:r w:rsidR="00705B2C" w:rsidRPr="00557BC1" w:rsidDel="00202094">
          <w:rPr>
            <w:rFonts w:ascii="Georgia" w:hAnsi="Georgia" w:cs="Times New Roman"/>
            <w:sz w:val="18"/>
            <w:szCs w:val="18"/>
            <w:rPrChange w:id="3346" w:author="Jackson Halpin" w:date="2025-06-11T14:21:00Z" w16du:dateUtc="2025-06-11T18:21:00Z">
              <w:rPr>
                <w:rFonts w:ascii="Times New Roman" w:hAnsi="Times New Roman" w:cs="Times New Roman"/>
              </w:rPr>
            </w:rPrChange>
          </w:rPr>
          <w:delText>, unique</w:delText>
        </w:r>
      </w:del>
      <w:ins w:id="3347" w:author="Jennifer Kosmatka" w:date="2025-06-10T09:43:00Z" w16du:dateUtc="2025-06-10T13:43:00Z">
        <w:r w:rsidR="00202094" w:rsidRPr="00557BC1">
          <w:rPr>
            <w:rFonts w:ascii="Georgia" w:hAnsi="Georgia" w:cs="Times New Roman"/>
            <w:sz w:val="18"/>
            <w:szCs w:val="18"/>
            <w:rPrChange w:id="3348" w:author="Jackson Halpin" w:date="2025-06-11T14:21:00Z" w16du:dateUtc="2025-06-11T18:21:00Z">
              <w:rPr>
                <w:rFonts w:ascii="Times New Roman" w:hAnsi="Times New Roman" w:cs="Times New Roman"/>
              </w:rPr>
            </w:rPrChange>
          </w:rPr>
          <w:t>Unique</w:t>
        </w:r>
      </w:ins>
      <w:r w:rsidR="00705B2C" w:rsidRPr="00557BC1">
        <w:rPr>
          <w:rFonts w:ascii="Georgia" w:hAnsi="Georgia" w:cs="Times New Roman"/>
          <w:sz w:val="18"/>
          <w:szCs w:val="18"/>
          <w:rPrChange w:id="3349" w:author="Jackson Halpin" w:date="2025-06-11T14:21:00Z" w16du:dateUtc="2025-06-11T18:21:00Z">
            <w:rPr>
              <w:rFonts w:ascii="Times New Roman" w:hAnsi="Times New Roman" w:cs="Times New Roman"/>
            </w:rPr>
          </w:rPrChange>
        </w:rPr>
        <w:t xml:space="preserve"> </w:t>
      </w:r>
      <w:ins w:id="3350" w:author="Jennifer Kosmatka" w:date="2025-06-10T09:46:00Z" w16du:dateUtc="2025-06-10T13:46:00Z">
        <w:r w:rsidR="00202094" w:rsidRPr="00557BC1">
          <w:rPr>
            <w:rFonts w:ascii="Georgia" w:hAnsi="Georgia" w:cs="Times New Roman"/>
            <w:i/>
            <w:iCs/>
            <w:sz w:val="18"/>
            <w:szCs w:val="18"/>
            <w:rPrChange w:id="3351" w:author="Jackson Halpin" w:date="2025-06-11T14:21:00Z" w16du:dateUtc="2025-06-11T18:21:00Z">
              <w:rPr>
                <w:rFonts w:ascii="Times New Roman" w:hAnsi="Times New Roman" w:cs="Times New Roman"/>
              </w:rPr>
            </w:rPrChange>
          </w:rPr>
          <w:t xml:space="preserve">Homo </w:t>
        </w:r>
        <w:proofErr w:type="spellStart"/>
        <w:r w:rsidR="00202094" w:rsidRPr="00557BC1">
          <w:rPr>
            <w:rFonts w:ascii="Georgia" w:hAnsi="Georgia" w:cs="Times New Roman"/>
            <w:i/>
            <w:iCs/>
            <w:sz w:val="18"/>
            <w:szCs w:val="18"/>
            <w:rPrChange w:id="3352" w:author="Jackson Halpin" w:date="2025-06-11T14:21:00Z" w16du:dateUtc="2025-06-11T18:21:00Z">
              <w:rPr>
                <w:rFonts w:ascii="Times New Roman" w:hAnsi="Times New Roman" w:cs="Times New Roman"/>
              </w:rPr>
            </w:rPrChange>
          </w:rPr>
          <w:t>sapien</w:t>
        </w:r>
        <w:proofErr w:type="spellEnd"/>
        <w:r w:rsidR="00202094" w:rsidRPr="00557BC1">
          <w:rPr>
            <w:rFonts w:ascii="Georgia" w:hAnsi="Georgia" w:cs="Times New Roman"/>
            <w:sz w:val="18"/>
            <w:szCs w:val="18"/>
            <w:rPrChange w:id="3353" w:author="Jackson Halpin" w:date="2025-06-11T14:21:00Z" w16du:dateUtc="2025-06-11T18:21:00Z">
              <w:rPr>
                <w:rFonts w:ascii="Times New Roman" w:hAnsi="Times New Roman" w:cs="Times New Roman"/>
              </w:rPr>
            </w:rPrChange>
          </w:rPr>
          <w:t xml:space="preserve"> </w:t>
        </w:r>
      </w:ins>
      <w:r w:rsidR="00705B2C" w:rsidRPr="00557BC1">
        <w:rPr>
          <w:rFonts w:ascii="Georgia" w:hAnsi="Georgia" w:cs="Times New Roman"/>
          <w:sz w:val="18"/>
          <w:szCs w:val="18"/>
          <w:rPrChange w:id="3354" w:author="Jackson Halpin" w:date="2025-06-11T14:21:00Z" w16du:dateUtc="2025-06-11T18:21:00Z">
            <w:rPr>
              <w:rFonts w:ascii="Times New Roman" w:hAnsi="Times New Roman" w:cs="Times New Roman"/>
            </w:rPr>
          </w:rPrChange>
        </w:rPr>
        <w:t>interactors reported to co-</w:t>
      </w:r>
      <w:proofErr w:type="spellStart"/>
      <w:r w:rsidR="00705B2C" w:rsidRPr="00557BC1">
        <w:rPr>
          <w:rFonts w:ascii="Georgia" w:hAnsi="Georgia" w:cs="Times New Roman"/>
          <w:sz w:val="18"/>
          <w:szCs w:val="18"/>
          <w:rPrChange w:id="3355" w:author="Jackson Halpin" w:date="2025-06-11T14:21:00Z" w16du:dateUtc="2025-06-11T18:21:00Z">
            <w:rPr>
              <w:rFonts w:ascii="Times New Roman" w:hAnsi="Times New Roman" w:cs="Times New Roman"/>
            </w:rPr>
          </w:rPrChange>
        </w:rPr>
        <w:t>immunoprecipitate</w:t>
      </w:r>
      <w:proofErr w:type="spellEnd"/>
      <w:r w:rsidR="00705B2C" w:rsidRPr="00557BC1">
        <w:rPr>
          <w:rFonts w:ascii="Georgia" w:hAnsi="Georgia" w:cs="Times New Roman"/>
          <w:sz w:val="18"/>
          <w:szCs w:val="18"/>
          <w:rPrChange w:id="3356" w:author="Jackson Halpin" w:date="2025-06-11T14:21:00Z" w16du:dateUtc="2025-06-11T18:21:00Z">
            <w:rPr>
              <w:rFonts w:ascii="Times New Roman" w:hAnsi="Times New Roman" w:cs="Times New Roman"/>
            </w:rPr>
          </w:rPrChange>
        </w:rPr>
        <w:t xml:space="preserve"> with LC3B (MAP1LC3B) (n=</w:t>
      </w:r>
      <w:commentRangeStart w:id="3357"/>
      <w:commentRangeStart w:id="3358"/>
      <w:r w:rsidR="00705B2C" w:rsidRPr="00557BC1">
        <w:rPr>
          <w:rFonts w:ascii="Georgia" w:hAnsi="Georgia" w:cs="Times New Roman"/>
          <w:sz w:val="18"/>
          <w:szCs w:val="18"/>
          <w:rPrChange w:id="3359" w:author="Jackson Halpin" w:date="2025-06-11T14:21:00Z" w16du:dateUtc="2025-06-11T18:21:00Z">
            <w:rPr>
              <w:rFonts w:ascii="Times New Roman" w:hAnsi="Times New Roman" w:cs="Times New Roman"/>
            </w:rPr>
          </w:rPrChange>
        </w:rPr>
        <w:t>550</w:t>
      </w:r>
      <w:commentRangeEnd w:id="3357"/>
      <w:r w:rsidR="007A3B93" w:rsidRPr="00557BC1">
        <w:rPr>
          <w:rStyle w:val="CommentReference"/>
          <w:rFonts w:ascii="Georgia" w:hAnsi="Georgia"/>
          <w:sz w:val="10"/>
          <w:szCs w:val="10"/>
          <w:rPrChange w:id="3360" w:author="Jackson Halpin" w:date="2025-06-11T14:21:00Z" w16du:dateUtc="2025-06-11T18:21:00Z">
            <w:rPr>
              <w:rStyle w:val="CommentReference"/>
            </w:rPr>
          </w:rPrChange>
        </w:rPr>
        <w:commentReference w:id="3357"/>
      </w:r>
      <w:commentRangeEnd w:id="3358"/>
      <w:r w:rsidR="003352A3" w:rsidRPr="00557BC1">
        <w:rPr>
          <w:rStyle w:val="CommentReference"/>
          <w:rFonts w:ascii="Georgia" w:hAnsi="Georgia"/>
          <w:sz w:val="10"/>
          <w:szCs w:val="10"/>
          <w:rPrChange w:id="3361" w:author="Jackson Halpin" w:date="2025-06-11T14:21:00Z" w16du:dateUtc="2025-06-11T18:21:00Z">
            <w:rPr>
              <w:rStyle w:val="CommentReference"/>
            </w:rPr>
          </w:rPrChange>
        </w:rPr>
        <w:commentReference w:id="3358"/>
      </w:r>
      <w:r w:rsidR="00705B2C" w:rsidRPr="00557BC1">
        <w:rPr>
          <w:rFonts w:ascii="Georgia" w:hAnsi="Georgia" w:cs="Times New Roman"/>
          <w:sz w:val="18"/>
          <w:szCs w:val="18"/>
          <w:rPrChange w:id="3362" w:author="Jackson Halpin" w:date="2025-06-11T14:21:00Z" w16du:dateUtc="2025-06-11T18:21:00Z">
            <w:rPr>
              <w:rFonts w:ascii="Times New Roman" w:hAnsi="Times New Roman" w:cs="Times New Roman"/>
            </w:rPr>
          </w:rPrChange>
        </w:rPr>
        <w:t xml:space="preserve">) were downloaded from </w:t>
      </w:r>
      <w:proofErr w:type="spellStart"/>
      <w:r w:rsidR="00705B2C" w:rsidRPr="00557BC1">
        <w:rPr>
          <w:rFonts w:ascii="Georgia" w:hAnsi="Georgia" w:cs="Times New Roman"/>
          <w:sz w:val="18"/>
          <w:szCs w:val="18"/>
          <w:rPrChange w:id="3363" w:author="Jackson Halpin" w:date="2025-06-11T14:21:00Z" w16du:dateUtc="2025-06-11T18:21:00Z">
            <w:rPr>
              <w:rFonts w:ascii="Times New Roman" w:hAnsi="Times New Roman" w:cs="Times New Roman"/>
            </w:rPr>
          </w:rPrChange>
        </w:rPr>
        <w:t>BioGrid</w:t>
      </w:r>
      <w:proofErr w:type="spellEnd"/>
      <w:r w:rsidR="00705B2C" w:rsidRPr="00557BC1">
        <w:rPr>
          <w:rFonts w:ascii="Georgia" w:hAnsi="Georgia" w:cs="Times New Roman"/>
          <w:sz w:val="18"/>
          <w:szCs w:val="18"/>
          <w:rPrChange w:id="3364" w:author="Jackson Halpin" w:date="2025-06-11T14:21:00Z" w16du:dateUtc="2025-06-11T18:21:00Z">
            <w:rPr>
              <w:rFonts w:ascii="Times New Roman" w:hAnsi="Times New Roman" w:cs="Times New Roman"/>
            </w:rPr>
          </w:rPrChange>
        </w:rPr>
        <w:t xml:space="preserve"> </w:t>
      </w:r>
      <w:r w:rsidR="00705B2C" w:rsidRPr="00557BC1">
        <w:rPr>
          <w:rFonts w:ascii="Georgia" w:hAnsi="Georgia" w:cs="Times New Roman"/>
          <w:sz w:val="18"/>
          <w:szCs w:val="18"/>
          <w:rPrChange w:id="3365"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3366" w:author="Jackson Halpin" w:date="2025-06-11T14:21:00Z" w16du:dateUtc="2025-06-11T18:21:00Z">
            <w:rPr>
              <w:rFonts w:ascii="Times New Roman" w:hAnsi="Times New Roman" w:cs="Times New Roman"/>
            </w:rPr>
          </w:rPrChange>
        </w:rPr>
        <w:instrText xml:space="preserve"> ADDIN ZOTERO_ITEM CSL_CITATION {"citationID":"J1WWPSqL","properties":{"formattedCitation":"(Stark 2006)","plainCitation":"(Stark 2006)","noteIndex":0},"citationItems":[{"id":182,"uris":["http://zotero.org/users/local/DUCgBsd9/items/ESX6PDLE","http://zotero.org/users/14717947/items/ESX6PDLE"],"itemData":{"id":182,"type":"article-journal","container-title":"Nucleic Acids Research","DOI":"10.1093/nar/gkj109","ISSN":"0305-1048, 1362-4962","issue":"90001","journalAbbreviation":"Nucleic Acids Research","language":"en","page":"D535-D539","source":"DOI.org (Crossref)","title":"BioGRID: a general repository for interaction datasets","title-short":"BioGRID","volume":"34","author":[{"family":"Stark","given":"C."}],"issued":{"date-parts":[["2006",1,1]]}}}],"schema":"https://github.com/citation-style-language/schema/raw/master/csl-citation.json"} </w:instrText>
      </w:r>
      <w:r w:rsidR="00705B2C" w:rsidRPr="00557BC1">
        <w:rPr>
          <w:rFonts w:ascii="Georgia" w:hAnsi="Georgia" w:cs="Times New Roman"/>
          <w:sz w:val="18"/>
          <w:szCs w:val="18"/>
          <w:rPrChange w:id="3367"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3368" w:author="Jackson Halpin" w:date="2025-06-11T14:21:00Z" w16du:dateUtc="2025-06-11T18:21:00Z">
            <w:rPr>
              <w:rFonts w:ascii="Times New Roman" w:hAnsi="Times New Roman" w:cs="Times New Roman"/>
              <w:noProof/>
            </w:rPr>
          </w:rPrChange>
        </w:rPr>
        <w:t>(Stark 2006)</w:t>
      </w:r>
      <w:r w:rsidR="00705B2C" w:rsidRPr="00557BC1">
        <w:rPr>
          <w:rFonts w:ascii="Georgia" w:hAnsi="Georgia" w:cs="Times New Roman"/>
          <w:sz w:val="18"/>
          <w:szCs w:val="18"/>
          <w:rPrChange w:id="3369" w:author="Jackson Halpin" w:date="2025-06-11T14:21:00Z" w16du:dateUtc="2025-06-11T18:21:00Z">
            <w:rPr>
              <w:rFonts w:ascii="Times New Roman" w:hAnsi="Times New Roman" w:cs="Times New Roman"/>
            </w:rPr>
          </w:rPrChange>
        </w:rPr>
        <w:fldChar w:fldCharType="end"/>
      </w:r>
      <w:r w:rsidR="00705B2C" w:rsidRPr="00557BC1">
        <w:rPr>
          <w:rFonts w:ascii="Georgia" w:hAnsi="Georgia" w:cs="Times New Roman"/>
          <w:sz w:val="18"/>
          <w:szCs w:val="18"/>
          <w:rPrChange w:id="3370" w:author="Jackson Halpin" w:date="2025-06-11T14:21:00Z" w16du:dateUtc="2025-06-11T18:21:00Z">
            <w:rPr>
              <w:rFonts w:ascii="Times New Roman" w:hAnsi="Times New Roman" w:cs="Times New Roman"/>
            </w:rPr>
          </w:rPrChange>
        </w:rPr>
        <w:t>.</w:t>
      </w:r>
      <w:ins w:id="3371" w:author="Jennifer Kosmatka" w:date="2025-06-10T09:43:00Z" w16du:dateUtc="2025-06-10T13:43:00Z">
        <w:r w:rsidR="00202094" w:rsidRPr="00557BC1">
          <w:rPr>
            <w:rFonts w:ascii="Georgia" w:hAnsi="Georgia" w:cs="Times New Roman"/>
            <w:sz w:val="18"/>
            <w:szCs w:val="18"/>
            <w:rPrChange w:id="3372" w:author="Jackson Halpin" w:date="2025-06-11T14:21:00Z" w16du:dateUtc="2025-06-11T18:21:00Z">
              <w:rPr>
                <w:rFonts w:ascii="Times New Roman" w:hAnsi="Times New Roman" w:cs="Times New Roman"/>
              </w:rPr>
            </w:rPrChange>
          </w:rPr>
          <w:t xml:space="preserve"> Those that </w:t>
        </w:r>
      </w:ins>
      <w:ins w:id="3373" w:author="Jennifer Kosmatka" w:date="2025-06-10T09:44:00Z" w16du:dateUtc="2025-06-10T13:44:00Z">
        <w:r w:rsidR="00202094" w:rsidRPr="00557BC1">
          <w:rPr>
            <w:rFonts w:ascii="Georgia" w:hAnsi="Georgia" w:cs="Times New Roman"/>
            <w:sz w:val="18"/>
            <w:szCs w:val="18"/>
            <w:rPrChange w:id="3374" w:author="Jackson Halpin" w:date="2025-06-11T14:21:00Z" w16du:dateUtc="2025-06-11T18:21:00Z">
              <w:rPr>
                <w:rFonts w:ascii="Times New Roman" w:hAnsi="Times New Roman" w:cs="Times New Roman"/>
              </w:rPr>
            </w:rPrChange>
          </w:rPr>
          <w:t xml:space="preserve">enriched in our screen </w:t>
        </w:r>
      </w:ins>
      <w:ins w:id="3375" w:author="Jennifer Kosmatka" w:date="2025-06-10T09:46:00Z" w16du:dateUtc="2025-06-10T13:46:00Z">
        <w:r w:rsidR="00202094" w:rsidRPr="00557BC1">
          <w:rPr>
            <w:rFonts w:ascii="Georgia" w:hAnsi="Georgia" w:cs="Times New Roman"/>
            <w:sz w:val="18"/>
            <w:szCs w:val="18"/>
            <w:rPrChange w:id="3376" w:author="Jackson Halpin" w:date="2025-06-11T14:21:00Z" w16du:dateUtc="2025-06-11T18:21:00Z">
              <w:rPr>
                <w:rFonts w:ascii="Times New Roman" w:hAnsi="Times New Roman" w:cs="Times New Roman"/>
              </w:rPr>
            </w:rPrChange>
          </w:rPr>
          <w:t>are annotated in the row labeled IP in Figure 2A.</w:t>
        </w:r>
      </w:ins>
      <w:r w:rsidR="00705B2C" w:rsidRPr="00557BC1">
        <w:rPr>
          <w:rFonts w:ascii="Georgia" w:hAnsi="Georgia" w:cs="Times New Roman"/>
          <w:sz w:val="18"/>
          <w:szCs w:val="18"/>
          <w:rPrChange w:id="3377" w:author="Jackson Halpin" w:date="2025-06-11T14:21:00Z" w16du:dateUtc="2025-06-11T18:21:00Z">
            <w:rPr>
              <w:rFonts w:ascii="Times New Roman" w:hAnsi="Times New Roman" w:cs="Times New Roman"/>
            </w:rPr>
          </w:rPrChange>
        </w:rPr>
        <w:t xml:space="preserve"> </w:t>
      </w:r>
      <w:del w:id="3378" w:author="Jennifer Kosmatka" w:date="2025-06-10T09:47:00Z" w16du:dateUtc="2025-06-10T13:47:00Z">
        <w:r w:rsidR="00705B2C" w:rsidRPr="00557BC1" w:rsidDel="00202094">
          <w:rPr>
            <w:rFonts w:ascii="Georgia" w:hAnsi="Georgia" w:cs="Times New Roman"/>
            <w:sz w:val="18"/>
            <w:szCs w:val="18"/>
            <w:rPrChange w:id="3379" w:author="Jackson Halpin" w:date="2025-06-11T14:21:00Z" w16du:dateUtc="2025-06-11T18:21:00Z">
              <w:rPr>
                <w:rFonts w:ascii="Times New Roman" w:hAnsi="Times New Roman" w:cs="Times New Roman"/>
              </w:rPr>
            </w:rPrChange>
          </w:rPr>
          <w:delText>For biologically relevant candidates</w:delText>
        </w:r>
      </w:del>
      <w:ins w:id="3380" w:author="Jennifer Kosmatka" w:date="2025-06-10T09:47:00Z" w16du:dateUtc="2025-06-10T13:47:00Z">
        <w:r w:rsidR="00202094" w:rsidRPr="00557BC1">
          <w:rPr>
            <w:rFonts w:ascii="Georgia" w:hAnsi="Georgia" w:cs="Times New Roman"/>
            <w:sz w:val="18"/>
            <w:szCs w:val="18"/>
            <w:rPrChange w:id="3381" w:author="Jackson Halpin" w:date="2025-06-11T14:21:00Z" w16du:dateUtc="2025-06-11T18:21:00Z">
              <w:rPr>
                <w:rFonts w:ascii="Times New Roman" w:hAnsi="Times New Roman" w:cs="Times New Roman"/>
              </w:rPr>
            </w:rPrChange>
          </w:rPr>
          <w:t xml:space="preserve">To assess whether candidates in our high enriching subset </w:t>
        </w:r>
      </w:ins>
      <w:ins w:id="3382" w:author="Jennifer Kosmatka" w:date="2025-06-10T09:48:00Z" w16du:dateUtc="2025-06-10T13:48:00Z">
        <w:r w:rsidR="00202094" w:rsidRPr="00557BC1">
          <w:rPr>
            <w:rFonts w:ascii="Georgia" w:hAnsi="Georgia" w:cs="Times New Roman"/>
            <w:sz w:val="18"/>
            <w:szCs w:val="18"/>
            <w:rPrChange w:id="3383" w:author="Jackson Halpin" w:date="2025-06-11T14:21:00Z" w16du:dateUtc="2025-06-11T18:21:00Z">
              <w:rPr>
                <w:rFonts w:ascii="Times New Roman" w:hAnsi="Times New Roman" w:cs="Times New Roman"/>
              </w:rPr>
            </w:rPrChange>
          </w:rPr>
          <w:t xml:space="preserve">may </w:t>
        </w:r>
      </w:ins>
      <w:ins w:id="3384" w:author="Jennifer Kosmatka" w:date="2025-06-10T09:49:00Z" w16du:dateUtc="2025-06-10T13:49:00Z">
        <w:r w:rsidR="00202094" w:rsidRPr="00557BC1">
          <w:rPr>
            <w:rFonts w:ascii="Georgia" w:hAnsi="Georgia" w:cs="Times New Roman"/>
            <w:sz w:val="18"/>
            <w:szCs w:val="18"/>
            <w:rPrChange w:id="3385" w:author="Jackson Halpin" w:date="2025-06-11T14:21:00Z" w16du:dateUtc="2025-06-11T18:21:00Z">
              <w:rPr>
                <w:rFonts w:ascii="Times New Roman" w:hAnsi="Times New Roman" w:cs="Times New Roman"/>
              </w:rPr>
            </w:rPrChange>
          </w:rPr>
          <w:t>have biologically relevant interactions with LC3B</w:t>
        </w:r>
      </w:ins>
      <w:r w:rsidR="00705B2C" w:rsidRPr="00557BC1">
        <w:rPr>
          <w:rFonts w:ascii="Georgia" w:hAnsi="Georgia" w:cs="Times New Roman"/>
          <w:sz w:val="18"/>
          <w:szCs w:val="18"/>
          <w:rPrChange w:id="3386" w:author="Jackson Halpin" w:date="2025-06-11T14:21:00Z" w16du:dateUtc="2025-06-11T18:21:00Z">
            <w:rPr>
              <w:rFonts w:ascii="Times New Roman" w:hAnsi="Times New Roman" w:cs="Times New Roman"/>
            </w:rPr>
          </w:rPrChange>
        </w:rPr>
        <w:t xml:space="preserve">, </w:t>
      </w:r>
      <w:commentRangeStart w:id="3387"/>
      <w:commentRangeStart w:id="3388"/>
      <w:del w:id="3389" w:author="Jennifer Kosmatka" w:date="2025-06-10T09:49:00Z" w16du:dateUtc="2025-06-10T13:49:00Z">
        <w:r w:rsidR="00705B2C" w:rsidRPr="00557BC1" w:rsidDel="00202094">
          <w:rPr>
            <w:rFonts w:ascii="Georgia" w:hAnsi="Georgia" w:cs="Times New Roman"/>
            <w:sz w:val="18"/>
            <w:szCs w:val="18"/>
            <w:rPrChange w:id="3390" w:author="Jackson Halpin" w:date="2025-06-11T14:21:00Z" w16du:dateUtc="2025-06-11T18:21:00Z">
              <w:rPr>
                <w:rFonts w:ascii="Times New Roman" w:hAnsi="Times New Roman" w:cs="Times New Roman"/>
              </w:rPr>
            </w:rPrChange>
          </w:rPr>
          <w:delText xml:space="preserve">shared </w:delText>
        </w:r>
      </w:del>
      <w:ins w:id="3391" w:author="Jennifer Kosmatka" w:date="2025-05-31T22:53:00Z" w16du:dateUtc="2025-06-01T02:53:00Z">
        <w:r w:rsidR="003352A3" w:rsidRPr="00557BC1">
          <w:rPr>
            <w:rFonts w:ascii="Georgia" w:hAnsi="Georgia" w:cs="Times New Roman"/>
            <w:sz w:val="18"/>
            <w:szCs w:val="18"/>
            <w:rPrChange w:id="3392" w:author="Jackson Halpin" w:date="2025-06-11T14:21:00Z" w16du:dateUtc="2025-06-11T18:21:00Z">
              <w:rPr>
                <w:rFonts w:ascii="Times New Roman" w:hAnsi="Times New Roman" w:cs="Times New Roman"/>
              </w:rPr>
            </w:rPrChange>
          </w:rPr>
          <w:t xml:space="preserve">gene </w:t>
        </w:r>
      </w:ins>
      <w:commentRangeStart w:id="3393"/>
      <w:commentRangeStart w:id="3394"/>
      <w:r w:rsidR="00705B2C" w:rsidRPr="00557BC1">
        <w:rPr>
          <w:rFonts w:ascii="Georgia" w:hAnsi="Georgia" w:cs="Times New Roman"/>
          <w:sz w:val="18"/>
          <w:szCs w:val="18"/>
          <w:rPrChange w:id="3395" w:author="Jackson Halpin" w:date="2025-06-11T14:21:00Z" w16du:dateUtc="2025-06-11T18:21:00Z">
            <w:rPr>
              <w:rFonts w:ascii="Times New Roman" w:hAnsi="Times New Roman" w:cs="Times New Roman"/>
            </w:rPr>
          </w:rPrChange>
        </w:rPr>
        <w:t>ontology</w:t>
      </w:r>
      <w:ins w:id="3396" w:author="Jennifer Kosmatka" w:date="2025-06-11T09:24:00Z" w16du:dateUtc="2025-06-11T13:24:00Z">
        <w:r w:rsidR="00863B60" w:rsidRPr="00557BC1">
          <w:rPr>
            <w:rFonts w:ascii="Georgia" w:hAnsi="Georgia" w:cs="Times New Roman"/>
            <w:sz w:val="18"/>
            <w:szCs w:val="18"/>
            <w:rPrChange w:id="3397" w:author="Jackson Halpin" w:date="2025-06-11T14:21:00Z" w16du:dateUtc="2025-06-11T18:21:00Z">
              <w:rPr>
                <w:rFonts w:ascii="Times New Roman" w:hAnsi="Times New Roman" w:cs="Times New Roman"/>
              </w:rPr>
            </w:rPrChange>
          </w:rPr>
          <w:t xml:space="preserve"> (GO)</w:t>
        </w:r>
      </w:ins>
      <w:r w:rsidR="00705B2C" w:rsidRPr="00557BC1">
        <w:rPr>
          <w:rFonts w:ascii="Georgia" w:hAnsi="Georgia" w:cs="Times New Roman"/>
          <w:sz w:val="18"/>
          <w:szCs w:val="18"/>
          <w:rPrChange w:id="3398" w:author="Jackson Halpin" w:date="2025-06-11T14:21:00Z" w16du:dateUtc="2025-06-11T18:21:00Z">
            <w:rPr>
              <w:rFonts w:ascii="Times New Roman" w:hAnsi="Times New Roman" w:cs="Times New Roman"/>
            </w:rPr>
          </w:rPrChange>
        </w:rPr>
        <w:t xml:space="preserve"> terms </w:t>
      </w:r>
      <w:commentRangeEnd w:id="3393"/>
      <w:r w:rsidRPr="00557BC1">
        <w:rPr>
          <w:rStyle w:val="CommentReference"/>
          <w:rFonts w:ascii="Georgia" w:hAnsi="Georgia"/>
          <w:sz w:val="10"/>
          <w:szCs w:val="10"/>
          <w:rPrChange w:id="3399" w:author="Jackson Halpin" w:date="2025-06-11T14:21:00Z" w16du:dateUtc="2025-06-11T18:21:00Z">
            <w:rPr>
              <w:rStyle w:val="CommentReference"/>
            </w:rPr>
          </w:rPrChange>
        </w:rPr>
        <w:commentReference w:id="3393"/>
      </w:r>
      <w:commentRangeEnd w:id="3394"/>
      <w:r w:rsidR="00202094" w:rsidRPr="00557BC1">
        <w:rPr>
          <w:rStyle w:val="CommentReference"/>
          <w:rFonts w:ascii="Georgia" w:hAnsi="Georgia"/>
          <w:sz w:val="10"/>
          <w:szCs w:val="10"/>
          <w:rPrChange w:id="3400" w:author="Jackson Halpin" w:date="2025-06-11T14:21:00Z" w16du:dateUtc="2025-06-11T18:21:00Z">
            <w:rPr>
              <w:rStyle w:val="CommentReference"/>
            </w:rPr>
          </w:rPrChange>
        </w:rPr>
        <w:commentReference w:id="3394"/>
      </w:r>
      <w:r w:rsidR="00705B2C" w:rsidRPr="00557BC1">
        <w:rPr>
          <w:rFonts w:ascii="Georgia" w:hAnsi="Georgia" w:cs="Times New Roman"/>
          <w:sz w:val="18"/>
          <w:szCs w:val="18"/>
          <w:rPrChange w:id="3401" w:author="Jackson Halpin" w:date="2025-06-11T14:21:00Z" w16du:dateUtc="2025-06-11T18:21:00Z">
            <w:rPr>
              <w:rFonts w:ascii="Times New Roman" w:hAnsi="Times New Roman" w:cs="Times New Roman"/>
            </w:rPr>
          </w:rPrChange>
        </w:rPr>
        <w:t xml:space="preserve">for all peptides in sort 6 were </w:t>
      </w:r>
      <w:r w:rsidR="00190666" w:rsidRPr="00557BC1">
        <w:rPr>
          <w:rFonts w:ascii="Georgia" w:hAnsi="Georgia" w:cs="Times New Roman"/>
          <w:sz w:val="18"/>
          <w:szCs w:val="18"/>
          <w:rPrChange w:id="3402" w:author="Jackson Halpin" w:date="2025-06-11T14:21:00Z" w16du:dateUtc="2025-06-11T18:21:00Z">
            <w:rPr>
              <w:rFonts w:ascii="Times New Roman" w:hAnsi="Times New Roman" w:cs="Times New Roman"/>
            </w:rPr>
          </w:rPrChange>
        </w:rPr>
        <w:t xml:space="preserve">extracted from </w:t>
      </w:r>
      <w:proofErr w:type="spellStart"/>
      <w:r w:rsidR="00190666" w:rsidRPr="00557BC1">
        <w:rPr>
          <w:rFonts w:ascii="Georgia" w:hAnsi="Georgia" w:cs="Times New Roman"/>
          <w:sz w:val="18"/>
          <w:szCs w:val="18"/>
          <w:rPrChange w:id="3403" w:author="Jackson Halpin" w:date="2025-06-11T14:21:00Z" w16du:dateUtc="2025-06-11T18:21:00Z">
            <w:rPr>
              <w:rFonts w:ascii="Times New Roman" w:hAnsi="Times New Roman" w:cs="Times New Roman"/>
            </w:rPr>
          </w:rPrChange>
        </w:rPr>
        <w:t>UniProt</w:t>
      </w:r>
      <w:proofErr w:type="spellEnd"/>
      <w:r w:rsidR="00190666" w:rsidRPr="00557BC1">
        <w:rPr>
          <w:rFonts w:ascii="Georgia" w:hAnsi="Georgia" w:cs="Times New Roman"/>
          <w:sz w:val="18"/>
          <w:szCs w:val="18"/>
          <w:rPrChange w:id="3404" w:author="Jackson Halpin" w:date="2025-06-11T14:21:00Z" w16du:dateUtc="2025-06-11T18:21:00Z">
            <w:rPr>
              <w:rFonts w:ascii="Times New Roman" w:hAnsi="Times New Roman" w:cs="Times New Roman"/>
            </w:rPr>
          </w:rPrChange>
        </w:rPr>
        <w:t xml:space="preserve"> and cross-reference</w:t>
      </w:r>
      <w:r w:rsidRPr="00557BC1">
        <w:rPr>
          <w:rFonts w:ascii="Georgia" w:hAnsi="Georgia" w:cs="Times New Roman"/>
          <w:sz w:val="18"/>
          <w:szCs w:val="18"/>
          <w:rPrChange w:id="3405" w:author="Jackson Halpin" w:date="2025-06-11T14:21:00Z" w16du:dateUtc="2025-06-11T18:21:00Z">
            <w:rPr>
              <w:rFonts w:ascii="Times New Roman" w:hAnsi="Times New Roman" w:cs="Times New Roman"/>
            </w:rPr>
          </w:rPrChange>
        </w:rPr>
        <w:t>d</w:t>
      </w:r>
      <w:r w:rsidR="00190666" w:rsidRPr="00557BC1">
        <w:rPr>
          <w:rFonts w:ascii="Georgia" w:hAnsi="Georgia" w:cs="Times New Roman"/>
          <w:sz w:val="18"/>
          <w:szCs w:val="18"/>
          <w:rPrChange w:id="3406" w:author="Jackson Halpin" w:date="2025-06-11T14:21:00Z" w16du:dateUtc="2025-06-11T18:21:00Z">
            <w:rPr>
              <w:rFonts w:ascii="Times New Roman" w:hAnsi="Times New Roman" w:cs="Times New Roman"/>
            </w:rPr>
          </w:rPrChange>
        </w:rPr>
        <w:t xml:space="preserve"> with those corresponding to LC3B</w:t>
      </w:r>
      <w:r w:rsidR="00705B2C" w:rsidRPr="00557BC1">
        <w:rPr>
          <w:rFonts w:ascii="Georgia" w:hAnsi="Georgia" w:cs="Times New Roman"/>
          <w:sz w:val="18"/>
          <w:szCs w:val="18"/>
          <w:rPrChange w:id="3407" w:author="Jackson Halpin" w:date="2025-06-11T14:21:00Z" w16du:dateUtc="2025-06-11T18:21:00Z">
            <w:rPr>
              <w:rFonts w:ascii="Times New Roman" w:hAnsi="Times New Roman" w:cs="Times New Roman"/>
            </w:rPr>
          </w:rPrChange>
        </w:rPr>
        <w:t xml:space="preserve"> </w:t>
      </w:r>
      <w:r w:rsidR="00202094" w:rsidRPr="00557BC1">
        <w:rPr>
          <w:rFonts w:ascii="Georgia" w:hAnsi="Georgia" w:cs="Times New Roman"/>
          <w:sz w:val="18"/>
          <w:szCs w:val="18"/>
          <w:rPrChange w:id="3408" w:author="Jackson Halpin" w:date="2025-06-11T14:21:00Z" w16du:dateUtc="2025-06-11T18:21:00Z">
            <w:rPr>
              <w:rFonts w:ascii="Times New Roman" w:hAnsi="Times New Roman" w:cs="Times New Roman"/>
            </w:rPr>
          </w:rPrChange>
        </w:rPr>
        <w:fldChar w:fldCharType="begin"/>
      </w:r>
      <w:r w:rsidR="00863B60" w:rsidRPr="00557BC1">
        <w:rPr>
          <w:rFonts w:ascii="Georgia" w:hAnsi="Georgia" w:cs="Times New Roman"/>
          <w:sz w:val="18"/>
          <w:szCs w:val="18"/>
          <w:rPrChange w:id="3409" w:author="Jackson Halpin" w:date="2025-06-11T14:21:00Z" w16du:dateUtc="2025-06-11T18:21:00Z">
            <w:rPr>
              <w:rFonts w:ascii="Times New Roman" w:hAnsi="Times New Roman" w:cs="Times New Roman"/>
            </w:rPr>
          </w:rPrChange>
        </w:rPr>
        <w:instrText xml:space="preserve"> ADDIN ZOTERO_ITEM CSL_CITATION {"citationID":"AMb9FtBZ","properties":{"formattedCitation":"(The UniProt Consortium et al. 2025; Ashburner et al. 2000; The Gene Ontology Consortium et al. 2023)","plainCitation":"(The UniProt Consortium et al. 2025; Ashburner et al. 2000; The Gene Ontology Consortium et al. 2023)","noteIndex":0},"citationItems":[{"id":493,"uris":["http://zotero.org/users/14717947/items/G95GGNC6"],"itemData":{"id":493,"type":"article-journal","abstract":"Abstract\n            The aim of the UniProt Knowledgebase (UniProtKB; https://www.uniprot.org/) is to provide users with a comprehensive, high-quality and freely accessible set of protein sequences annotated with functional information. In this publication, we describe ongoing changes to our production pipeline to limit the sequences available in UniProtKB to high-quality, non-redundant reference proteomes. We continue to manually curate the scientific literature to add the latest functional data and use machine learning techniques. We also encourage community curation to ensure key publications are not missed. We provide an update on the automatic annotation methods used by UniProtKB to predict information for unreviewed entries describing unstudied proteins. Finally, updates to the UniProt website are described, including a new tab linking protein to genomic information. In recognition of its value to the scientific community, the UniProt database has been awarded Global Core Biodata Resource status.","container-title":"Nucleic Acids Research","DOI":"10.1093/nar/gkae1010","ISSN":"0305-1048, 1362-4962","issue":"D1","language":"en","license":"https://creativecommons.org/licenses/by/4.0/","page":"D609-D617","source":"DOI.org (Crossref)","title":"UniProt: the Universal Protein Knowledgebase in 2025","title-short":"UniProt","volume":"53","author":[{"literal":"The UniProt Consortium"},{"family":"Bateman","given":"Alex"},{"family":"Martin","given":"Maria-Jesus"},{"family":"Orchard","given":"Sandra"},{"family":"Magrane","given":"Michele"},{"family":"Adesina","given":"Aduragbemi"},{"family":"Ahmad","given":"Shadab"},{"family":"Bowler-Barnett","given":"Emily H"},{"family":"Bye-A-Jee","given":"Hema"},{"family":"Carpentier","given":"David"},{"family":"Denny","given":"Paul"},{"family":"Fan","given":"Jun"},{"family":"Garmiri","given":"Penelope"},{"family":"Gonzales","given":"Leonardo Jose Da Costa"},{"family":"Hussein","given":"Abdulrahman"},{"family":"Ignatchenko","given":"Alexandr"},{"family":"Insana","given":"Giuseppe"},{"family":"Ishtiaq","given":"Rizwan"},{"family":"Joshi","given":"Vishal"},{"family":"Jyothi","given":"Dushyanth"},{"family":"Kandasaamy","given":"Swaathi"},{"family":"Lock","given":"Antonia"},{"family":"Luciani","given":"Aurelien"},{"family":"Luo","given":"Jie"},{"family":"Lussi","given":"Yvonne"},{"family":"Marin","given":"Juan Sebastian Martinez"},{"family":"Raposo","given":"Pedro"},{"family":"Rice","given":"Daniel L"},{"family":"Santos","given":"Rafael"},{"family":"Speretta","given":"Elena"},{"family":"Stephenson","given":"James"},{"family":"Totoo","given":"Prabhat"},{"family":"Tyagi","given":"Nidhi"},{"family":"Urakova","given":"Nadya"},{"family":"Vasudev","given":"Preethi"},{"family":"Warner","given":"Kate"},{"family":"Wijerathne","given":"Supun"},{"family":"Yu","given":"Conny Wing-Heng"},{"family":"Zaru","given":"Rossana"},{"family":"Bridge","given":"Alan J"},{"family":"Aimo","given":"Lucila"},{"family":"Argoud-Puy","given":"Ghislaine"},{"family":"Auchincloss","given":"Andrea H"},{"family":"Axelsen","given":"Kristian B"},{"family":"Bansal","given":"Parit"},{"family":"Baratin","given":"Delphine"},{"family":"Batista Neto","given":"Teresa M"},{"family":"Blatter","given":"Marie-Claude"},{"family":"Bolleman","given":"Jerven T"},{"family":"Boutet","given":"Emmanuel"},{"family":"Breuza","given":"Lionel"},{"family":"Gil","given":"Blanca Cabrera"},{"family":"Casals-Casas","given":"Cristina"},{"family":"Echioukh","given":"Kamal Chikh"},{"family":"Coudert","given":"Elisabeth"},{"family":"Cuche","given":"Beatrice"},{"family":"De Castro","given":"Edouard"},{"family":"Estreicher","given":"Anne"},{"family":"Famiglietti","given":"Maria L"},{"family":"Feuermann","given":"Marc"},{"family":"Gasteiger","given":"Elisabeth"},{"family":"Gaudet","given":"Pascale"},{"family":"Gehant","given":"Sebastien"},{"family":"Gerritsen","given":"Vivienne"},{"family":"Gos","given":"Arnaud"},{"family":"Gruaz","given":"Nadine"},{"family":"Hulo","given":"Chantal"},{"family":"Hyka-Nouspikel","given":"Nevila"},{"family":"Jungo","given":"Florence"},{"family":"Kerhornou","given":"Arnaud"},{"family":"Mercier","given":"Philippe Le"},{"family":"Lieberherr","given":"Damien"},{"family":"Masson","given":"Patrick"},{"family":"Morgat","given":"Anne"},{"family":"Paesano","given":"Salvo"},{"family":"Pedruzzi","given":"Ivo"},{"family":"Pilbout","given":"Sandrine"},{"family":"Pourcel","given":"Lucille"},{"family":"Poux","given":"Sylvain"},{"family":"Pozzato","given":"Monica"},{"family":"Pruess","given":"Manuela"},{"family":"Redaschi","given":"Nicole"},{"family":"Rivoire","given":"Catherine"},{"family":"Sigrist","given":"Christian J A"},{"family":"Sonesson","given":"Karin"},{"family":"Sundaram","given":"Shyamala"},{"family":"Sveshnikova","given":"Anastasia"},{"family":"Wu","given":"Cathy H"},{"family":"Arighi","given":"Cecilia N"},{"family":"Chen","given":"Chuming"},{"family":"Chen","given":"Yongxing"},{"family":"Huang","given":"Hongzhan"},{"family":"Laiho","given":"Kati"},{"family":"Lehvaslaiho","given":"Minna"},{"family":"McGarvey","given":"Peter"},{"family":"Natale","given":"Darren A"},{"family":"Ross","given":"Karen"},{"family":"Vinayaka","given":"C R"},{"family":"Wang","given":"Yuqi"},{"family":"Zhang","given":"Jian"}],"issued":{"date-parts":[["2025",1,6]]}}},{"id":180,"uris":["http://zotero.org/users/14717947/items/JHDTLS7Q"],"itemData":{"id":180,"type":"article-journal","container-title":"Nature Genetics","DOI":"10.1038/75556","ISSN":"1061-4036, 1546-1718","issue":"1","journalAbbreviation":"Nat Genet","language":"en","page":"25-29","source":"DOI.org (Crossref)","title":"Gene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M."},{"family":"Sherlock","given":"Gavin"}],"issued":{"date-parts":[["2000",5]]}}},{"id":497,"uris":["http://zotero.org/users/14717947/items/LCCGN2YF"],"itemData":{"id":497,"type":"article-journal","abstract":"Abstract\n            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project.","container-title":"GENETICS","DOI":"10.1093/genetics/iyad031","ISSN":"1943-2631","issue":"1","language":"en","license":"https://creativecommons.org/licenses/by/4.0/","page":"iyad031","source":"DOI.org (Crossref)","title":"The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Victoria"},{"family":"Quaglia","given":"Federica"},{"family":"Tosatto","given":"Silvio"},{"family":"Giglio","given":"Michelle"},{"family":"Nadendla","given":"Suvarna"},{"family":"Antonazzo","given":"Giulia"},{"family":"Attrill","given":"Helen"},{"family":"Dos Santos","given":"Gil"},{"family":"Marygold","given":"Steven"},{"family":"Strelets","given":"Victor"},{"family":"Tabone","given":"Christopher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Victoria"},{"family":"Quaglia","given":"Federica"},{"family":"Tosatto","given":"Silvio"},{"family":"Giglio","given":"Michelle"},{"family":"Nadendla","given":"Suvarna"},{"family":"Antonazzo","given":"Giulia"},{"family":"Attrill","given":"Helen"},{"family":"Dos Santos","given":"Gil"},{"family":"Marygold","given":"Steven"},{"family":"Strelets","given":"Victor"},{"family":"Tabone","given":"Christopher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editor":[{"family":"Baryshnikova","given":"A"}],"issued":{"date-parts":[["2023",5,4]]}}}],"schema":"https://github.com/citation-style-language/schema/raw/master/csl-citation.json"} </w:instrText>
      </w:r>
      <w:r w:rsidR="00202094" w:rsidRPr="00557BC1">
        <w:rPr>
          <w:rFonts w:ascii="Georgia" w:hAnsi="Georgia" w:cs="Times New Roman"/>
          <w:sz w:val="18"/>
          <w:szCs w:val="18"/>
          <w:rPrChange w:id="3410" w:author="Jackson Halpin" w:date="2025-06-11T14:21:00Z" w16du:dateUtc="2025-06-11T18:21:00Z">
            <w:rPr>
              <w:rFonts w:ascii="Times New Roman" w:hAnsi="Times New Roman" w:cs="Times New Roman"/>
            </w:rPr>
          </w:rPrChange>
        </w:rPr>
        <w:fldChar w:fldCharType="separate"/>
      </w:r>
      <w:r w:rsidR="00863B60" w:rsidRPr="00557BC1">
        <w:rPr>
          <w:rFonts w:ascii="Georgia" w:hAnsi="Georgia" w:cs="Times New Roman"/>
          <w:noProof/>
          <w:sz w:val="18"/>
          <w:szCs w:val="18"/>
          <w:rPrChange w:id="3411" w:author="Jackson Halpin" w:date="2025-06-11T14:21:00Z" w16du:dateUtc="2025-06-11T18:21:00Z">
            <w:rPr>
              <w:rFonts w:ascii="Times New Roman" w:hAnsi="Times New Roman" w:cs="Times New Roman"/>
              <w:noProof/>
            </w:rPr>
          </w:rPrChange>
        </w:rPr>
        <w:t>(The UniProt Consortium et al. 2025; Ashburner et al. 2000; The Gene Ontology Consortium et al. 2023)</w:t>
      </w:r>
      <w:r w:rsidR="00202094" w:rsidRPr="00557BC1">
        <w:rPr>
          <w:rFonts w:ascii="Georgia" w:hAnsi="Georgia" w:cs="Times New Roman"/>
          <w:sz w:val="18"/>
          <w:szCs w:val="18"/>
          <w:rPrChange w:id="3412" w:author="Jackson Halpin" w:date="2025-06-11T14:21:00Z" w16du:dateUtc="2025-06-11T18:21:00Z">
            <w:rPr>
              <w:rFonts w:ascii="Times New Roman" w:hAnsi="Times New Roman" w:cs="Times New Roman"/>
            </w:rPr>
          </w:rPrChange>
        </w:rPr>
        <w:fldChar w:fldCharType="end"/>
      </w:r>
      <w:ins w:id="3413" w:author="Jennifer Kosmatka" w:date="2025-06-10T09:51:00Z" w16du:dateUtc="2025-06-10T13:51:00Z">
        <w:r w:rsidR="00202094" w:rsidRPr="00557BC1">
          <w:rPr>
            <w:rFonts w:ascii="Georgia" w:hAnsi="Georgia" w:cs="Times New Roman"/>
            <w:sz w:val="18"/>
            <w:szCs w:val="18"/>
            <w:rPrChange w:id="3414" w:author="Jackson Halpin" w:date="2025-06-11T14:21:00Z" w16du:dateUtc="2025-06-11T18:21:00Z">
              <w:rPr>
                <w:rFonts w:ascii="Times New Roman" w:hAnsi="Times New Roman" w:cs="Times New Roman"/>
              </w:rPr>
            </w:rPrChange>
          </w:rPr>
          <w:t xml:space="preserve">. Those that share a </w:t>
        </w:r>
      </w:ins>
      <w:ins w:id="3415" w:author="Jennifer Kosmatka" w:date="2025-06-11T09:24:00Z" w16du:dateUtc="2025-06-11T13:24:00Z">
        <w:r w:rsidR="00863B60" w:rsidRPr="00557BC1">
          <w:rPr>
            <w:rFonts w:ascii="Georgia" w:hAnsi="Georgia" w:cs="Times New Roman"/>
            <w:sz w:val="18"/>
            <w:szCs w:val="18"/>
            <w:rPrChange w:id="3416" w:author="Jackson Halpin" w:date="2025-06-11T14:21:00Z" w16du:dateUtc="2025-06-11T18:21:00Z">
              <w:rPr>
                <w:rFonts w:ascii="Times New Roman" w:hAnsi="Times New Roman" w:cs="Times New Roman"/>
              </w:rPr>
            </w:rPrChange>
          </w:rPr>
          <w:t>GO</w:t>
        </w:r>
      </w:ins>
      <w:ins w:id="3417" w:author="Jennifer Kosmatka" w:date="2025-06-10T09:51:00Z" w16du:dateUtc="2025-06-10T13:51:00Z">
        <w:r w:rsidR="00202094" w:rsidRPr="00557BC1">
          <w:rPr>
            <w:rFonts w:ascii="Georgia" w:hAnsi="Georgia" w:cs="Times New Roman"/>
            <w:sz w:val="18"/>
            <w:szCs w:val="18"/>
            <w:rPrChange w:id="3418" w:author="Jackson Halpin" w:date="2025-06-11T14:21:00Z" w16du:dateUtc="2025-06-11T18:21:00Z">
              <w:rPr>
                <w:rFonts w:ascii="Times New Roman" w:hAnsi="Times New Roman" w:cs="Times New Roman"/>
              </w:rPr>
            </w:rPrChange>
          </w:rPr>
          <w:t xml:space="preserve"> term with LC3B are indicated in the GO row of Figure 2A.</w:t>
        </w:r>
      </w:ins>
      <w:del w:id="3419" w:author="Jennifer Kosmatka" w:date="2025-06-10T09:50:00Z" w16du:dateUtc="2025-06-10T13:50:00Z">
        <w:r w:rsidR="00190666" w:rsidRPr="00557BC1" w:rsidDel="00202094">
          <w:rPr>
            <w:rFonts w:ascii="Georgia" w:hAnsi="Georgia" w:cs="Times New Roman"/>
            <w:sz w:val="18"/>
            <w:szCs w:val="18"/>
            <w:rPrChange w:id="3420" w:author="Jackson Halpin" w:date="2025-06-11T14:21:00Z" w16du:dateUtc="2025-06-11T18:21:00Z">
              <w:rPr>
                <w:rFonts w:ascii="Times New Roman" w:hAnsi="Times New Roman" w:cs="Times New Roman"/>
              </w:rPr>
            </w:rPrChange>
          </w:rPr>
          <w:delText>(ref)</w:delText>
        </w:r>
        <w:r w:rsidR="00705B2C" w:rsidRPr="00557BC1" w:rsidDel="00202094">
          <w:rPr>
            <w:rFonts w:ascii="Georgia" w:hAnsi="Georgia" w:cs="Times New Roman"/>
            <w:sz w:val="18"/>
            <w:szCs w:val="18"/>
            <w:rPrChange w:id="3421" w:author="Jackson Halpin" w:date="2025-06-11T14:21:00Z" w16du:dateUtc="2025-06-11T18:21:00Z">
              <w:rPr>
                <w:rFonts w:ascii="Times New Roman" w:hAnsi="Times New Roman" w:cs="Times New Roman"/>
              </w:rPr>
            </w:rPrChange>
          </w:rPr>
          <w:delText xml:space="preserve">. </w:delText>
        </w:r>
        <w:commentRangeEnd w:id="3387"/>
        <w:r w:rsidR="004C54B7" w:rsidRPr="00557BC1" w:rsidDel="00202094">
          <w:rPr>
            <w:rStyle w:val="CommentReference"/>
            <w:rFonts w:ascii="Georgia" w:hAnsi="Georgia"/>
            <w:sz w:val="10"/>
            <w:szCs w:val="10"/>
            <w:rPrChange w:id="3422" w:author="Jackson Halpin" w:date="2025-06-11T14:21:00Z" w16du:dateUtc="2025-06-11T18:21:00Z">
              <w:rPr>
                <w:rStyle w:val="CommentReference"/>
              </w:rPr>
            </w:rPrChange>
          </w:rPr>
          <w:commentReference w:id="3387"/>
        </w:r>
      </w:del>
      <w:commentRangeEnd w:id="3388"/>
      <w:r w:rsidR="005F3261" w:rsidRPr="00557BC1">
        <w:rPr>
          <w:rStyle w:val="CommentReference"/>
          <w:rFonts w:ascii="Georgia" w:hAnsi="Georgia"/>
          <w:sz w:val="10"/>
          <w:szCs w:val="10"/>
          <w:rPrChange w:id="3423" w:author="Jackson Halpin" w:date="2025-06-11T14:21:00Z" w16du:dateUtc="2025-06-11T18:21:00Z">
            <w:rPr>
              <w:rStyle w:val="CommentReference"/>
            </w:rPr>
          </w:rPrChange>
        </w:rPr>
        <w:commentReference w:id="3388"/>
      </w:r>
    </w:p>
    <w:p w14:paraId="0AB2D2C7" w14:textId="77777777" w:rsidR="00705B2C" w:rsidRPr="00557BC1" w:rsidRDefault="00705B2C" w:rsidP="00557BC1">
      <w:pPr>
        <w:jc w:val="both"/>
        <w:rPr>
          <w:rFonts w:ascii="Georgia" w:hAnsi="Georgia" w:cs="Times New Roman"/>
          <w:b/>
          <w:bCs/>
          <w:sz w:val="18"/>
          <w:szCs w:val="18"/>
          <w:rPrChange w:id="3424" w:author="Jackson Halpin" w:date="2025-06-11T14:21:00Z" w16du:dateUtc="2025-06-11T18:21:00Z">
            <w:rPr>
              <w:rFonts w:ascii="Times New Roman" w:hAnsi="Times New Roman" w:cs="Times New Roman"/>
              <w:b/>
              <w:bCs/>
            </w:rPr>
          </w:rPrChange>
        </w:rPr>
        <w:pPrChange w:id="3425" w:author="Jackson Halpin" w:date="2025-06-11T14:17:00Z" w16du:dateUtc="2025-06-11T18:17:00Z">
          <w:pPr>
            <w:spacing w:line="480" w:lineRule="auto"/>
            <w:jc w:val="both"/>
          </w:pPr>
        </w:pPrChange>
      </w:pPr>
    </w:p>
    <w:p w14:paraId="094CCE6C" w14:textId="77777777" w:rsidR="00705B2C" w:rsidRPr="00557BC1" w:rsidRDefault="00705B2C" w:rsidP="00557BC1">
      <w:pPr>
        <w:jc w:val="both"/>
        <w:rPr>
          <w:rFonts w:ascii="Georgia" w:hAnsi="Georgia" w:cs="Times New Roman"/>
          <w:b/>
          <w:bCs/>
          <w:sz w:val="18"/>
          <w:szCs w:val="18"/>
          <w:rPrChange w:id="3426" w:author="Jackson Halpin" w:date="2025-06-11T14:21:00Z" w16du:dateUtc="2025-06-11T18:21:00Z">
            <w:rPr>
              <w:rFonts w:ascii="Times New Roman" w:hAnsi="Times New Roman" w:cs="Times New Roman"/>
              <w:b/>
              <w:bCs/>
            </w:rPr>
          </w:rPrChange>
        </w:rPr>
        <w:pPrChange w:id="3427" w:author="Jackson Halpin" w:date="2025-06-11T14:17:00Z" w16du:dateUtc="2025-06-11T18:17:00Z">
          <w:pPr>
            <w:spacing w:line="480" w:lineRule="auto"/>
            <w:jc w:val="both"/>
          </w:pPr>
        </w:pPrChange>
      </w:pPr>
      <w:r w:rsidRPr="00557BC1">
        <w:rPr>
          <w:rFonts w:ascii="Georgia" w:hAnsi="Georgia" w:cs="Times New Roman"/>
          <w:b/>
          <w:bCs/>
          <w:sz w:val="18"/>
          <w:szCs w:val="18"/>
          <w:rPrChange w:id="3428" w:author="Jackson Halpin" w:date="2025-06-11T14:21:00Z" w16du:dateUtc="2025-06-11T18:21:00Z">
            <w:rPr>
              <w:rFonts w:ascii="Times New Roman" w:hAnsi="Times New Roman" w:cs="Times New Roman"/>
              <w:b/>
              <w:bCs/>
            </w:rPr>
          </w:rPrChange>
        </w:rPr>
        <w:t xml:space="preserve">PSSM peptide design </w:t>
      </w:r>
    </w:p>
    <w:p w14:paraId="6297CC90" w14:textId="6BEFDA8B" w:rsidR="00705B2C" w:rsidRPr="00557BC1" w:rsidRDefault="00705B2C" w:rsidP="00557BC1">
      <w:pPr>
        <w:jc w:val="both"/>
        <w:rPr>
          <w:rFonts w:ascii="Georgia" w:hAnsi="Georgia" w:cs="Times New Roman"/>
          <w:sz w:val="18"/>
          <w:szCs w:val="18"/>
          <w:rPrChange w:id="3429" w:author="Jackson Halpin" w:date="2025-06-11T14:21:00Z" w16du:dateUtc="2025-06-11T18:21:00Z">
            <w:rPr>
              <w:rFonts w:ascii="Times New Roman" w:hAnsi="Times New Roman" w:cs="Times New Roman"/>
            </w:rPr>
          </w:rPrChange>
        </w:rPr>
        <w:pPrChange w:id="3430" w:author="Jackson Halpin" w:date="2025-06-11T14:17:00Z" w16du:dateUtc="2025-06-11T18:17:00Z">
          <w:pPr>
            <w:spacing w:line="480" w:lineRule="auto"/>
            <w:jc w:val="both"/>
          </w:pPr>
        </w:pPrChange>
      </w:pPr>
      <w:r w:rsidRPr="00557BC1">
        <w:rPr>
          <w:rFonts w:ascii="Georgia" w:hAnsi="Georgia" w:cs="Times New Roman"/>
          <w:sz w:val="18"/>
          <w:szCs w:val="18"/>
          <w:rPrChange w:id="3431" w:author="Jackson Halpin" w:date="2025-06-11T14:21:00Z" w16du:dateUtc="2025-06-11T18:21:00Z">
            <w:rPr>
              <w:rFonts w:ascii="Times New Roman" w:hAnsi="Times New Roman" w:cs="Times New Roman"/>
            </w:rPr>
          </w:rPrChange>
        </w:rPr>
        <w:t>pLogo</w:t>
      </w:r>
      <w:r w:rsidR="007A3B93" w:rsidRPr="00557BC1">
        <w:rPr>
          <w:rFonts w:ascii="Georgia" w:hAnsi="Georgia" w:cs="Times New Roman"/>
          <w:sz w:val="18"/>
          <w:szCs w:val="18"/>
          <w:rPrChange w:id="3432" w:author="Jackson Halpin" w:date="2025-06-11T14:21:00Z" w16du:dateUtc="2025-06-11T18:21:00Z">
            <w:rPr>
              <w:rFonts w:ascii="Times New Roman" w:hAnsi="Times New Roman" w:cs="Times New Roman"/>
            </w:rPr>
          </w:rPrChange>
        </w:rPr>
        <w:t xml:space="preserve"> illustrates the log odds of the significance of over- vs. under-representation of residues in a sample set of sequences relative to a background set </w:t>
      </w:r>
      <w:r w:rsidRPr="00557BC1">
        <w:rPr>
          <w:rFonts w:ascii="Georgia" w:hAnsi="Georgia" w:cs="Times New Roman"/>
          <w:sz w:val="18"/>
          <w:szCs w:val="18"/>
          <w:rPrChange w:id="3433"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3434"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3435" w:author="Jackson Halpin" w:date="2025-06-11T14:21:00Z" w16du:dateUtc="2025-06-11T18:21:00Z">
            <w:rPr>
              <w:rFonts w:ascii="Times New Roman" w:hAnsi="Times New Roman" w:cs="Times New Roman"/>
            </w:rPr>
          </w:rPrChange>
        </w:rPr>
        <w:instrText xml:space="preserve"> ADDIN ZOTERO_ITEM CSL_CITATION {"citationID":"ZSyBQ3aU","properties":{"formattedCitation":"(O\\uc0\\u8217{}Shea et al. 2013)","plainCitation":"(O’Shea et al. 2013)","noteIndex":0},"citationItems":[{"id":172,"uris":["http://zotero.org/users/local/DUCgBsd9/items/S3Q5E9Q5","http://zotero.org/users/14717947/items/S3Q5E9Q5"],"itemData":{"id":172,"type":"article-journal","container-title":"Nature Methods","DOI":"10.1038/nmeth.2646","ISSN":"1548-7091, 1548-7105","issue":"12","journalAbbreviation":"Nat Methods","language":"en","page":"1211-1212","source":"DOI.org (Crossref)","title":"pLogo: a probabilistic approach to visualizing sequence motifs","title-short":"pLogo","volume":"10","author":[{"family":"O'Shea","given":"Joseph P"},{"family":"Chou","given":"Michael F"},{"family":"Quader","given":"Saad A"},{"family":"Ryan","given":"James K"},{"family":"Church","given":"George M"},{"family":"Schwartz","given":"Daniel"}],"issued":{"date-parts":[["2013",12]]}}}],"schema":"https://github.com/citation-style-language/schema/raw/master/csl-citation.json"} </w:instrText>
      </w:r>
      <w:r w:rsidRPr="00557BC1">
        <w:rPr>
          <w:rFonts w:ascii="Georgia" w:hAnsi="Georgia" w:cs="Times New Roman"/>
          <w:sz w:val="18"/>
          <w:szCs w:val="18"/>
          <w:rPrChange w:id="3436"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sz w:val="18"/>
          <w:szCs w:val="18"/>
          <w:rPrChange w:id="3437" w:author="Jackson Halpin" w:date="2025-06-11T14:21:00Z" w16du:dateUtc="2025-06-11T18:21:00Z">
            <w:rPr>
              <w:rFonts w:ascii="Times New Roman" w:hAnsi="Times New Roman" w:cs="Times New Roman"/>
            </w:rPr>
          </w:rPrChange>
        </w:rPr>
        <w:t>(O’Shea et al. 2013)</w:t>
      </w:r>
      <w:r w:rsidRPr="00557BC1">
        <w:rPr>
          <w:rFonts w:ascii="Georgia" w:hAnsi="Georgia" w:cs="Times New Roman"/>
          <w:sz w:val="18"/>
          <w:szCs w:val="18"/>
          <w:rPrChange w:id="3438" w:author="Jackson Halpin" w:date="2025-06-11T14:21:00Z" w16du:dateUtc="2025-06-11T18:21:00Z">
            <w:rPr>
              <w:rFonts w:ascii="Times New Roman" w:hAnsi="Times New Roman" w:cs="Times New Roman"/>
            </w:rPr>
          </w:rPrChange>
        </w:rPr>
        <w:fldChar w:fldCharType="end"/>
      </w:r>
      <w:r w:rsidRPr="00557BC1">
        <w:rPr>
          <w:rFonts w:ascii="Georgia" w:hAnsi="Georgia" w:cs="Times New Roman"/>
          <w:sz w:val="18"/>
          <w:szCs w:val="18"/>
          <w:rPrChange w:id="3439" w:author="Jackson Halpin" w:date="2025-06-11T14:21:00Z" w16du:dateUtc="2025-06-11T18:21:00Z">
            <w:rPr>
              <w:rFonts w:ascii="Times New Roman" w:hAnsi="Times New Roman" w:cs="Times New Roman"/>
            </w:rPr>
          </w:rPrChange>
        </w:rPr>
        <w:t xml:space="preserve">. </w:t>
      </w:r>
      <w:ins w:id="3440" w:author="Jennifer Kosmatka" w:date="2025-06-11T11:43:00Z" w16du:dateUtc="2025-06-11T15:43:00Z">
        <w:r w:rsidR="00000A94" w:rsidRPr="00557BC1">
          <w:rPr>
            <w:rFonts w:ascii="Georgia" w:hAnsi="Georgia" w:cs="Times New Roman"/>
            <w:sz w:val="18"/>
            <w:szCs w:val="18"/>
            <w:rPrChange w:id="3441" w:author="Jackson Halpin" w:date="2025-06-11T14:21:00Z" w16du:dateUtc="2025-06-11T18:21:00Z">
              <w:rPr>
                <w:rFonts w:ascii="Times New Roman" w:hAnsi="Times New Roman" w:cs="Times New Roman"/>
              </w:rPr>
            </w:rPrChange>
          </w:rPr>
          <w:t xml:space="preserve">For logo in Figure </w:t>
        </w:r>
      </w:ins>
      <w:ins w:id="3442" w:author="Jennifer Kosmatka" w:date="2025-06-11T11:44:00Z" w16du:dateUtc="2025-06-11T15:44:00Z">
        <w:r w:rsidR="00000A94" w:rsidRPr="00557BC1">
          <w:rPr>
            <w:rFonts w:ascii="Georgia" w:hAnsi="Georgia" w:cs="Times New Roman"/>
            <w:sz w:val="18"/>
            <w:szCs w:val="18"/>
            <w:rPrChange w:id="3443" w:author="Jackson Halpin" w:date="2025-06-11T14:21:00Z" w16du:dateUtc="2025-06-11T18:21:00Z">
              <w:rPr>
                <w:rFonts w:ascii="Times New Roman" w:hAnsi="Times New Roman" w:cs="Times New Roman"/>
              </w:rPr>
            </w:rPrChange>
          </w:rPr>
          <w:t>3A</w:t>
        </w:r>
      </w:ins>
      <w:ins w:id="3444" w:author="Jennifer Kosmatka" w:date="2025-06-11T11:43:00Z" w16du:dateUtc="2025-06-11T15:43:00Z">
        <w:r w:rsidR="00000A94" w:rsidRPr="00557BC1">
          <w:rPr>
            <w:rFonts w:ascii="Georgia" w:hAnsi="Georgia" w:cs="Times New Roman"/>
            <w:sz w:val="18"/>
            <w:szCs w:val="18"/>
            <w:rPrChange w:id="3445" w:author="Jackson Halpin" w:date="2025-06-11T14:21:00Z" w16du:dateUtc="2025-06-11T18:21:00Z">
              <w:rPr>
                <w:rFonts w:ascii="Times New Roman" w:hAnsi="Times New Roman" w:cs="Times New Roman"/>
              </w:rPr>
            </w:rPrChange>
          </w:rPr>
          <w:t xml:space="preserve">, clones with a z-score </w:t>
        </w:r>
        <w:r w:rsidR="00000A94" w:rsidRPr="00557BC1">
          <w:rPr>
            <w:rFonts w:ascii="Georgia" w:hAnsi="Georgia" w:cs="Times New Roman"/>
            <w:sz w:val="18"/>
            <w:szCs w:val="18"/>
            <w:rPrChange w:id="3446" w:author="Jackson Halpin" w:date="2025-06-11T14:21:00Z" w16du:dateUtc="2025-06-11T18:21:00Z">
              <w:rPr>
                <w:rFonts w:ascii="Times New Roman" w:hAnsi="Times New Roman" w:cs="Times New Roman"/>
              </w:rPr>
            </w:rPrChange>
          </w:rPr>
          <w:sym w:font="Symbol" w:char="F0B3"/>
        </w:r>
        <w:r w:rsidR="00000A94" w:rsidRPr="00557BC1">
          <w:rPr>
            <w:rFonts w:ascii="Georgia" w:hAnsi="Georgia" w:cs="Times New Roman"/>
            <w:sz w:val="18"/>
            <w:szCs w:val="18"/>
            <w:rPrChange w:id="3447" w:author="Jackson Halpin" w:date="2025-06-11T14:21:00Z" w16du:dateUtc="2025-06-11T18:21:00Z">
              <w:rPr>
                <w:rFonts w:ascii="Times New Roman" w:hAnsi="Times New Roman" w:cs="Times New Roman"/>
              </w:rPr>
            </w:rPrChange>
          </w:rPr>
          <w:t xml:space="preserve"> 1.70 were aligned by the canonical LIR motif</w:t>
        </w:r>
      </w:ins>
      <w:ins w:id="3448" w:author="Jennifer Kosmatka" w:date="2025-06-11T11:44:00Z" w16du:dateUtc="2025-06-11T15:44:00Z">
        <w:r w:rsidR="00000A94" w:rsidRPr="00557BC1">
          <w:rPr>
            <w:rFonts w:ascii="Georgia" w:hAnsi="Georgia" w:cs="Times New Roman"/>
            <w:sz w:val="18"/>
            <w:szCs w:val="18"/>
            <w:rPrChange w:id="3449" w:author="Jackson Halpin" w:date="2025-06-11T14:21:00Z" w16du:dateUtc="2025-06-11T18:21:00Z">
              <w:rPr>
                <w:rFonts w:ascii="Times New Roman" w:hAnsi="Times New Roman" w:cs="Times New Roman"/>
              </w:rPr>
            </w:rPrChange>
          </w:rPr>
          <w:t xml:space="preserve"> </w:t>
        </w:r>
      </w:ins>
      <w:ins w:id="3450" w:author="Jennifer Kosmatka" w:date="2025-06-11T11:45:00Z" w16du:dateUtc="2025-06-11T15:45:00Z">
        <w:r w:rsidR="00000A94" w:rsidRPr="00557BC1">
          <w:rPr>
            <w:rFonts w:ascii="Georgia" w:hAnsi="Georgia" w:cs="Times New Roman"/>
            <w:sz w:val="18"/>
            <w:szCs w:val="18"/>
            <w:rPrChange w:id="3451" w:author="Jackson Halpin" w:date="2025-06-11T14:21:00Z" w16du:dateUtc="2025-06-11T18:21:00Z">
              <w:rPr>
                <w:rFonts w:ascii="Times New Roman" w:hAnsi="Times New Roman" w:cs="Times New Roman"/>
              </w:rPr>
            </w:rPrChange>
          </w:rPr>
          <w:t xml:space="preserve">[FWY]xx[LVI] </w:t>
        </w:r>
      </w:ins>
      <w:ins w:id="3452" w:author="Jennifer Kosmatka" w:date="2025-06-11T11:44:00Z" w16du:dateUtc="2025-06-11T15:44:00Z">
        <w:r w:rsidR="00000A94" w:rsidRPr="00557BC1">
          <w:rPr>
            <w:rFonts w:ascii="Georgia" w:hAnsi="Georgia" w:cs="Times New Roman"/>
            <w:sz w:val="18"/>
            <w:szCs w:val="18"/>
            <w:rPrChange w:id="3453" w:author="Jackson Halpin" w:date="2025-06-11T14:21:00Z" w16du:dateUtc="2025-06-11T18:21:00Z">
              <w:rPr>
                <w:rFonts w:ascii="Times New Roman" w:hAnsi="Times New Roman" w:cs="Times New Roman"/>
              </w:rPr>
            </w:rPrChange>
          </w:rPr>
          <w:t>and weighted by their z-score (</w:t>
        </w:r>
      </w:ins>
      <w:ins w:id="3454" w:author="Jennifer Kosmatka" w:date="2025-06-11T11:45:00Z" w16du:dateUtc="2025-06-11T15:45:00Z">
        <w:r w:rsidR="00000A94" w:rsidRPr="00557BC1">
          <w:rPr>
            <w:rFonts w:ascii="Georgia" w:hAnsi="Georgia" w:cs="Times New Roman"/>
            <w:sz w:val="18"/>
            <w:szCs w:val="18"/>
            <w:rPrChange w:id="3455" w:author="Jackson Halpin" w:date="2025-06-11T14:21:00Z" w16du:dateUtc="2025-06-11T18:21:00Z">
              <w:rPr>
                <w:rFonts w:ascii="Times New Roman" w:hAnsi="Times New Roman" w:cs="Times New Roman"/>
              </w:rPr>
            </w:rPrChange>
          </w:rPr>
          <w:t xml:space="preserve">foreground; </w:t>
        </w:r>
      </w:ins>
      <w:ins w:id="3456" w:author="Jennifer Kosmatka" w:date="2025-06-11T11:44:00Z" w16du:dateUtc="2025-06-11T15:44:00Z">
        <w:r w:rsidR="00000A94" w:rsidRPr="00557BC1">
          <w:rPr>
            <w:rFonts w:ascii="Georgia" w:hAnsi="Georgia" w:cs="Times New Roman"/>
            <w:sz w:val="18"/>
            <w:szCs w:val="18"/>
            <w:rPrChange w:id="3457" w:author="Jackson Halpin" w:date="2025-06-11T14:21:00Z" w16du:dateUtc="2025-06-11T18:21:00Z">
              <w:rPr>
                <w:rFonts w:ascii="Times New Roman" w:hAnsi="Times New Roman" w:cs="Times New Roman"/>
              </w:rPr>
            </w:rPrChange>
          </w:rPr>
          <w:t>n = 368</w:t>
        </w:r>
      </w:ins>
      <w:ins w:id="3458" w:author="Jennifer Kosmatka" w:date="2025-06-11T11:45:00Z" w16du:dateUtc="2025-06-11T15:45:00Z">
        <w:r w:rsidR="00000A94" w:rsidRPr="00557BC1">
          <w:rPr>
            <w:rFonts w:ascii="Georgia" w:hAnsi="Georgia" w:cs="Times New Roman"/>
            <w:sz w:val="18"/>
            <w:szCs w:val="18"/>
            <w:rPrChange w:id="3459" w:author="Jackson Halpin" w:date="2025-06-11T14:21:00Z" w16du:dateUtc="2025-06-11T18:21:00Z">
              <w:rPr>
                <w:rFonts w:ascii="Times New Roman" w:hAnsi="Times New Roman" w:cs="Times New Roman"/>
              </w:rPr>
            </w:rPrChange>
          </w:rPr>
          <w:t>)</w:t>
        </w:r>
      </w:ins>
      <w:ins w:id="3460" w:author="Jennifer Kosmatka" w:date="2025-06-11T11:46:00Z" w16du:dateUtc="2025-06-11T15:46:00Z">
        <w:r w:rsidR="00000A94" w:rsidRPr="00557BC1">
          <w:rPr>
            <w:rFonts w:ascii="Georgia" w:hAnsi="Georgia" w:cs="Times New Roman"/>
            <w:sz w:val="18"/>
            <w:szCs w:val="18"/>
            <w:rPrChange w:id="3461" w:author="Jackson Halpin" w:date="2025-06-11T14:21:00Z" w16du:dateUtc="2025-06-11T18:21:00Z">
              <w:rPr>
                <w:rFonts w:ascii="Times New Roman" w:hAnsi="Times New Roman" w:cs="Times New Roman"/>
              </w:rPr>
            </w:rPrChange>
          </w:rPr>
          <w:t xml:space="preserve"> using python and compared to all LIR-containing peptides in the input (background; n = </w:t>
        </w:r>
      </w:ins>
      <w:ins w:id="3462" w:author="Jennifer Kosmatka" w:date="2025-06-11T11:52:00Z" w16du:dateUtc="2025-06-11T15:52:00Z">
        <w:r w:rsidR="00000A94" w:rsidRPr="00557BC1">
          <w:rPr>
            <w:rFonts w:ascii="Georgia" w:hAnsi="Georgia" w:cs="Times New Roman"/>
            <w:sz w:val="18"/>
            <w:szCs w:val="18"/>
            <w:rPrChange w:id="3463" w:author="Jackson Halpin" w:date="2025-06-11T14:21:00Z" w16du:dateUtc="2025-06-11T18:21:00Z">
              <w:rPr>
                <w:rFonts w:ascii="Times New Roman" w:hAnsi="Times New Roman" w:cs="Times New Roman"/>
              </w:rPr>
            </w:rPrChange>
          </w:rPr>
          <w:t>260755</w:t>
        </w:r>
      </w:ins>
      <w:ins w:id="3464" w:author="Jennifer Kosmatka" w:date="2025-06-11T11:50:00Z" w16du:dateUtc="2025-06-11T15:50:00Z">
        <w:r w:rsidR="00000A94" w:rsidRPr="00557BC1">
          <w:rPr>
            <w:rFonts w:ascii="Georgia" w:hAnsi="Georgia" w:cs="Times New Roman"/>
            <w:sz w:val="18"/>
            <w:szCs w:val="18"/>
            <w:rPrChange w:id="3465" w:author="Jackson Halpin" w:date="2025-06-11T14:21:00Z" w16du:dateUtc="2025-06-11T18:21:00Z">
              <w:rPr>
                <w:rFonts w:ascii="Times New Roman" w:hAnsi="Times New Roman" w:cs="Times New Roman"/>
              </w:rPr>
            </w:rPrChange>
          </w:rPr>
          <w:t>).</w:t>
        </w:r>
      </w:ins>
      <w:r w:rsidR="006D7920" w:rsidRPr="00557BC1">
        <w:rPr>
          <w:rFonts w:ascii="Georgia" w:hAnsi="Georgia" w:cs="Times New Roman"/>
          <w:sz w:val="18"/>
          <w:szCs w:val="18"/>
          <w:rPrChange w:id="3466" w:author="Jackson Halpin" w:date="2025-06-11T14:21:00Z" w16du:dateUtc="2025-06-11T18:21:00Z">
            <w:rPr>
              <w:rFonts w:ascii="Times New Roman" w:hAnsi="Times New Roman" w:cs="Times New Roman"/>
            </w:rPr>
          </w:rPrChange>
        </w:rPr>
        <w:t xml:space="preserve">For logos in </w:t>
      </w:r>
      <w:ins w:id="3467" w:author="Jennifer Kosmatka" w:date="2025-06-11T09:25:00Z" w16du:dateUtc="2025-06-11T13:25:00Z">
        <w:r w:rsidR="00000A94" w:rsidRPr="00557BC1">
          <w:rPr>
            <w:rFonts w:ascii="Georgia" w:hAnsi="Georgia" w:cs="Times New Roman"/>
            <w:sz w:val="18"/>
            <w:szCs w:val="18"/>
            <w:rPrChange w:id="3468" w:author="Jackson Halpin" w:date="2025-06-11T14:21:00Z" w16du:dateUtc="2025-06-11T18:21:00Z">
              <w:rPr>
                <w:rFonts w:ascii="Times New Roman" w:hAnsi="Times New Roman" w:cs="Times New Roman"/>
              </w:rPr>
            </w:rPrChange>
          </w:rPr>
          <w:t xml:space="preserve">Supplemental </w:t>
        </w:r>
      </w:ins>
      <w:r w:rsidR="006D7920" w:rsidRPr="00557BC1">
        <w:rPr>
          <w:rFonts w:ascii="Georgia" w:hAnsi="Georgia" w:cs="Times New Roman"/>
          <w:sz w:val="18"/>
          <w:szCs w:val="18"/>
          <w:rPrChange w:id="3469" w:author="Jackson Halpin" w:date="2025-06-11T14:21:00Z" w16du:dateUtc="2025-06-11T18:21:00Z">
            <w:rPr>
              <w:rFonts w:ascii="Times New Roman" w:hAnsi="Times New Roman" w:cs="Times New Roman"/>
            </w:rPr>
          </w:rPrChange>
        </w:rPr>
        <w:t xml:space="preserve">Figure </w:t>
      </w:r>
      <w:ins w:id="3470" w:author="Jennifer Kosmatka" w:date="2025-06-11T09:25:00Z" w16du:dateUtc="2025-06-11T13:25:00Z">
        <w:r w:rsidR="00000A94" w:rsidRPr="00557BC1">
          <w:rPr>
            <w:rFonts w:ascii="Georgia" w:hAnsi="Georgia" w:cs="Times New Roman"/>
            <w:sz w:val="18"/>
            <w:szCs w:val="18"/>
            <w:rPrChange w:id="3471" w:author="Jackson Halpin" w:date="2025-06-11T14:21:00Z" w16du:dateUtc="2025-06-11T18:21:00Z">
              <w:rPr>
                <w:rFonts w:ascii="Times New Roman" w:hAnsi="Times New Roman" w:cs="Times New Roman"/>
              </w:rPr>
            </w:rPrChange>
          </w:rPr>
          <w:t>6</w:t>
        </w:r>
      </w:ins>
      <w:del w:id="3472" w:author="Jennifer Kosmatka" w:date="2025-06-11T09:25:00Z" w16du:dateUtc="2025-06-11T13:25:00Z">
        <w:r w:rsidR="006D7920" w:rsidRPr="00557BC1" w:rsidDel="00000A94">
          <w:rPr>
            <w:rFonts w:ascii="Georgia" w:hAnsi="Georgia" w:cs="Times New Roman"/>
            <w:sz w:val="18"/>
            <w:szCs w:val="18"/>
            <w:rPrChange w:id="3473" w:author="Jackson Halpin" w:date="2025-06-11T14:21:00Z" w16du:dateUtc="2025-06-11T18:21:00Z">
              <w:rPr>
                <w:rFonts w:ascii="Times New Roman" w:hAnsi="Times New Roman" w:cs="Times New Roman"/>
              </w:rPr>
            </w:rPrChange>
          </w:rPr>
          <w:delText>##</w:delText>
        </w:r>
      </w:del>
      <w:r w:rsidR="006D7920" w:rsidRPr="00557BC1">
        <w:rPr>
          <w:rFonts w:ascii="Georgia" w:hAnsi="Georgia" w:cs="Times New Roman"/>
          <w:sz w:val="18"/>
          <w:szCs w:val="18"/>
          <w:rPrChange w:id="3474"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3475" w:author="Jackson Halpin" w:date="2025-06-11T14:21:00Z" w16du:dateUtc="2025-06-11T18:21:00Z">
            <w:rPr>
              <w:rFonts w:ascii="Times New Roman" w:hAnsi="Times New Roman" w:cs="Times New Roman"/>
            </w:rPr>
          </w:rPrChange>
        </w:rPr>
        <w:t xml:space="preserve">clones in sort 6 were k-means clustered (n=10) using </w:t>
      </w:r>
      <w:proofErr w:type="spellStart"/>
      <w:r w:rsidRPr="00557BC1">
        <w:rPr>
          <w:rFonts w:ascii="Georgia" w:hAnsi="Georgia" w:cs="Times New Roman"/>
          <w:sz w:val="18"/>
          <w:szCs w:val="18"/>
          <w:rPrChange w:id="3476" w:author="Jackson Halpin" w:date="2025-06-11T14:21:00Z" w16du:dateUtc="2025-06-11T18:21:00Z">
            <w:rPr>
              <w:rFonts w:ascii="Times New Roman" w:hAnsi="Times New Roman" w:cs="Times New Roman"/>
            </w:rPr>
          </w:rPrChange>
        </w:rPr>
        <w:t>Clust</w:t>
      </w:r>
      <w:proofErr w:type="spellEnd"/>
      <w:r w:rsidRPr="00557BC1">
        <w:rPr>
          <w:rFonts w:ascii="Georgia" w:hAnsi="Georgia" w:cs="Times New Roman"/>
          <w:sz w:val="18"/>
          <w:szCs w:val="18"/>
          <w:rPrChange w:id="3477" w:author="Jackson Halpin" w:date="2025-06-11T14:21:00Z" w16du:dateUtc="2025-06-11T18:21:00Z">
            <w:rPr>
              <w:rFonts w:ascii="Times New Roman" w:hAnsi="Times New Roman" w:cs="Times New Roman"/>
            </w:rPr>
          </w:rPrChange>
        </w:rPr>
        <w:t xml:space="preserve"> </w:t>
      </w:r>
      <w:r w:rsidRPr="00557BC1">
        <w:rPr>
          <w:rFonts w:ascii="Georgia" w:hAnsi="Georgia" w:cs="Times New Roman"/>
          <w:sz w:val="18"/>
          <w:szCs w:val="18"/>
          <w:rPrChange w:id="3478" w:author="Jackson Halpin" w:date="2025-06-11T14:21:00Z" w16du:dateUtc="2025-06-11T18:21:00Z">
            <w:rPr>
              <w:rFonts w:ascii="Times New Roman" w:hAnsi="Times New Roman" w:cs="Times New Roman"/>
            </w:rPr>
          </w:rPrChange>
        </w:rPr>
        <w:fldChar w:fldCharType="begin"/>
      </w:r>
      <w:r w:rsidR="00254B7E" w:rsidRPr="00557BC1">
        <w:rPr>
          <w:rFonts w:ascii="Georgia" w:hAnsi="Georgia" w:cs="Times New Roman"/>
          <w:sz w:val="18"/>
          <w:szCs w:val="18"/>
          <w:rPrChange w:id="3479" w:author="Jackson Halpin" w:date="2025-06-11T14:21:00Z" w16du:dateUtc="2025-06-11T18:21:00Z">
            <w:rPr>
              <w:rFonts w:ascii="Times New Roman" w:hAnsi="Times New Roman" w:cs="Times New Roman"/>
            </w:rPr>
          </w:rPrChange>
        </w:rPr>
        <w:instrText xml:space="preserve"> ADDIN ZOTERO_ITEM CSL_CITATION {"citationID":"CEs0Uh3i","properties":{"formattedCitation":"(Abu-Jamous and Kelly 2018)","plainCitation":"(Abu-Jamous and Kelly 2018)","noteIndex":0},"citationItems":[{"id":435,"uris":["http://zotero.org/users/14717947/items/SWVXCEYL"],"itemData":{"id":435,"type":"article-journal","container-title":"Genome Biology","DOI":"10.1186/s13059-018-1536-8","ISSN":"1474-760X","issue":"1","journalAbbreviation":"Genome Biol","language":"en","page":"172","source":"DOI.org (Crossref)","title":"Clust: automatic extraction of optimal co-expressed gene clusters from gene expression data","title-short":"Clust","volume":"19","author":[{"family":"Abu-Jamous","given":"Basel"},{"family":"Kelly","given":"Steven"}],"issued":{"date-parts":[["2018",12]]}}}],"schema":"https://github.com/citation-style-language/schema/raw/master/csl-citation.json"} </w:instrText>
      </w:r>
      <w:r w:rsidRPr="00557BC1">
        <w:rPr>
          <w:rFonts w:ascii="Georgia" w:hAnsi="Georgia" w:cs="Times New Roman"/>
          <w:sz w:val="18"/>
          <w:szCs w:val="18"/>
          <w:rPrChange w:id="3480" w:author="Jackson Halpin" w:date="2025-06-11T14:21:00Z" w16du:dateUtc="2025-06-11T18:21:00Z">
            <w:rPr>
              <w:rFonts w:ascii="Times New Roman" w:hAnsi="Times New Roman" w:cs="Times New Roman"/>
            </w:rPr>
          </w:rPrChange>
        </w:rPr>
        <w:fldChar w:fldCharType="separate"/>
      </w:r>
      <w:r w:rsidR="00B15AF8" w:rsidRPr="00557BC1">
        <w:rPr>
          <w:rFonts w:ascii="Georgia" w:hAnsi="Georgia" w:cs="Times New Roman"/>
          <w:noProof/>
          <w:sz w:val="18"/>
          <w:szCs w:val="18"/>
          <w:rPrChange w:id="3481" w:author="Jackson Halpin" w:date="2025-06-11T14:21:00Z" w16du:dateUtc="2025-06-11T18:21:00Z">
            <w:rPr>
              <w:rFonts w:ascii="Times New Roman" w:hAnsi="Times New Roman" w:cs="Times New Roman"/>
              <w:noProof/>
            </w:rPr>
          </w:rPrChange>
        </w:rPr>
        <w:t>(Abu-Jamous and Kelly 2018)</w:t>
      </w:r>
      <w:r w:rsidRPr="00557BC1">
        <w:rPr>
          <w:rFonts w:ascii="Georgia" w:hAnsi="Georgia" w:cs="Times New Roman"/>
          <w:sz w:val="18"/>
          <w:szCs w:val="18"/>
          <w:rPrChange w:id="3482" w:author="Jackson Halpin" w:date="2025-06-11T14:21:00Z" w16du:dateUtc="2025-06-11T18:21:00Z">
            <w:rPr>
              <w:rFonts w:ascii="Times New Roman" w:hAnsi="Times New Roman" w:cs="Times New Roman"/>
            </w:rPr>
          </w:rPrChange>
        </w:rPr>
        <w:fldChar w:fldCharType="end"/>
      </w:r>
      <w:r w:rsidRPr="00557BC1">
        <w:rPr>
          <w:rFonts w:ascii="Georgia" w:hAnsi="Georgia" w:cs="Times New Roman"/>
          <w:sz w:val="18"/>
          <w:szCs w:val="18"/>
          <w:rPrChange w:id="3483" w:author="Jackson Halpin" w:date="2025-06-11T14:21:00Z" w16du:dateUtc="2025-06-11T18:21:00Z">
            <w:rPr>
              <w:rFonts w:ascii="Times New Roman" w:hAnsi="Times New Roman" w:cs="Times New Roman"/>
            </w:rPr>
          </w:rPrChange>
        </w:rPr>
        <w:t xml:space="preserve">. Peptides in the highest enriching cluster were aligned by the canonical LIR motif [FWY]xx[LVI] (foreground; n = 138) using python and </w:t>
      </w:r>
      <w:del w:id="3484" w:author="Jennifer Kosmatka" w:date="2025-06-11T11:49:00Z" w16du:dateUtc="2025-06-11T15:49:00Z">
        <w:r w:rsidR="006D7920" w:rsidRPr="00557BC1" w:rsidDel="00000A94">
          <w:rPr>
            <w:rFonts w:ascii="Georgia" w:hAnsi="Georgia" w:cs="Times New Roman"/>
            <w:sz w:val="18"/>
            <w:szCs w:val="18"/>
            <w:rPrChange w:id="3485" w:author="Jackson Halpin" w:date="2025-06-11T14:21:00Z" w16du:dateUtc="2025-06-11T18:21:00Z">
              <w:rPr>
                <w:rFonts w:ascii="Times New Roman" w:hAnsi="Times New Roman" w:cs="Times New Roman"/>
              </w:rPr>
            </w:rPrChange>
          </w:rPr>
          <w:delText>compared to</w:delText>
        </w:r>
        <w:r w:rsidRPr="00557BC1" w:rsidDel="00000A94">
          <w:rPr>
            <w:rFonts w:ascii="Georgia" w:hAnsi="Georgia" w:cs="Times New Roman"/>
            <w:sz w:val="18"/>
            <w:szCs w:val="18"/>
            <w:rPrChange w:id="3486" w:author="Jackson Halpin" w:date="2025-06-11T14:21:00Z" w16du:dateUtc="2025-06-11T18:21:00Z">
              <w:rPr>
                <w:rFonts w:ascii="Times New Roman" w:hAnsi="Times New Roman" w:cs="Times New Roman"/>
              </w:rPr>
            </w:rPrChange>
          </w:rPr>
          <w:delText xml:space="preserve"> all LIR-containing peptides in the input (background; n=496602). </w:delText>
        </w:r>
      </w:del>
      <w:ins w:id="3487" w:author="Jennifer Kosmatka" w:date="2025-06-11T11:49:00Z" w16du:dateUtc="2025-06-11T15:49:00Z">
        <w:r w:rsidR="00000A94" w:rsidRPr="00557BC1">
          <w:rPr>
            <w:rFonts w:ascii="Georgia" w:hAnsi="Georgia" w:cs="Times New Roman"/>
            <w:sz w:val="18"/>
            <w:szCs w:val="18"/>
            <w:rPrChange w:id="3488" w:author="Jackson Halpin" w:date="2025-06-11T14:21:00Z" w16du:dateUtc="2025-06-11T18:21:00Z">
              <w:rPr>
                <w:rFonts w:ascii="Times New Roman" w:hAnsi="Times New Roman" w:cs="Times New Roman"/>
              </w:rPr>
            </w:rPrChange>
          </w:rPr>
          <w:t xml:space="preserve">the same process was repeated, using the same background. </w:t>
        </w:r>
      </w:ins>
      <w:r w:rsidR="006D7920" w:rsidRPr="00557BC1">
        <w:rPr>
          <w:rFonts w:ascii="Georgia" w:hAnsi="Georgia" w:cs="Times New Roman"/>
          <w:sz w:val="18"/>
          <w:szCs w:val="18"/>
          <w:rPrChange w:id="3489" w:author="Jackson Halpin" w:date="2025-06-11T14:21:00Z" w16du:dateUtc="2025-06-11T18:21:00Z">
            <w:rPr>
              <w:rFonts w:ascii="Times New Roman" w:hAnsi="Times New Roman" w:cs="Times New Roman"/>
            </w:rPr>
          </w:rPrChange>
        </w:rPr>
        <w:t>The process was repeated using subsets of LIR hits from sort 6 based on the identity of the first hydrophobic residue (F, W, or Y)</w:t>
      </w:r>
      <w:ins w:id="3490" w:author="Jennifer Kosmatka" w:date="2025-06-11T11:53:00Z" w16du:dateUtc="2025-06-11T15:53:00Z">
        <w:r w:rsidR="00000A94" w:rsidRPr="00557BC1">
          <w:rPr>
            <w:rFonts w:ascii="Georgia" w:hAnsi="Georgia" w:cs="Times New Roman"/>
            <w:sz w:val="18"/>
            <w:szCs w:val="18"/>
            <w:rPrChange w:id="3491" w:author="Jackson Halpin" w:date="2025-06-11T14:21:00Z" w16du:dateUtc="2025-06-11T18:21:00Z">
              <w:rPr>
                <w:rFonts w:ascii="Times New Roman" w:hAnsi="Times New Roman" w:cs="Times New Roman"/>
              </w:rPr>
            </w:rPrChange>
          </w:rPr>
          <w:t xml:space="preserve"> where the background </w:t>
        </w:r>
      </w:ins>
      <w:ins w:id="3492" w:author="Jennifer Kosmatka" w:date="2025-06-11T11:54:00Z" w16du:dateUtc="2025-06-11T15:54:00Z">
        <w:r w:rsidR="00000A94" w:rsidRPr="00557BC1">
          <w:rPr>
            <w:rFonts w:ascii="Georgia" w:hAnsi="Georgia" w:cs="Times New Roman"/>
            <w:sz w:val="18"/>
            <w:szCs w:val="18"/>
            <w:rPrChange w:id="3493" w:author="Jackson Halpin" w:date="2025-06-11T14:21:00Z" w16du:dateUtc="2025-06-11T18:21:00Z">
              <w:rPr>
                <w:rFonts w:ascii="Times New Roman" w:hAnsi="Times New Roman" w:cs="Times New Roman"/>
              </w:rPr>
            </w:rPrChange>
          </w:rPr>
          <w:t>was filtered for the first hydrophobic residue</w:t>
        </w:r>
      </w:ins>
      <w:ins w:id="3494" w:author="Jennifer Kosmatka" w:date="2025-06-11T11:50:00Z" w16du:dateUtc="2025-06-11T15:50:00Z">
        <w:r w:rsidR="00000A94" w:rsidRPr="00557BC1">
          <w:rPr>
            <w:rFonts w:ascii="Georgia" w:hAnsi="Georgia" w:cs="Times New Roman"/>
            <w:sz w:val="18"/>
            <w:szCs w:val="18"/>
            <w:rPrChange w:id="3495" w:author="Jackson Halpin" w:date="2025-06-11T14:21:00Z" w16du:dateUtc="2025-06-11T18:21:00Z">
              <w:rPr>
                <w:rFonts w:ascii="Times New Roman" w:hAnsi="Times New Roman" w:cs="Times New Roman"/>
              </w:rPr>
            </w:rPrChange>
          </w:rPr>
          <w:t xml:space="preserve"> (Supplemental Figure 6)</w:t>
        </w:r>
      </w:ins>
      <w:r w:rsidRPr="00557BC1">
        <w:rPr>
          <w:rFonts w:ascii="Georgia" w:hAnsi="Georgia" w:cs="Times New Roman"/>
          <w:sz w:val="18"/>
          <w:szCs w:val="18"/>
          <w:rPrChange w:id="3496" w:author="Jackson Halpin" w:date="2025-06-11T14:21:00Z" w16du:dateUtc="2025-06-11T18:21:00Z">
            <w:rPr>
              <w:rFonts w:ascii="Times New Roman" w:hAnsi="Times New Roman" w:cs="Times New Roman"/>
            </w:rPr>
          </w:rPrChange>
        </w:rPr>
        <w:t xml:space="preserve">. The consensus peptide for each class </w:t>
      </w:r>
      <w:r w:rsidR="006D7920" w:rsidRPr="00557BC1">
        <w:rPr>
          <w:rFonts w:ascii="Georgia" w:hAnsi="Georgia" w:cs="Times New Roman"/>
          <w:sz w:val="18"/>
          <w:szCs w:val="18"/>
          <w:rPrChange w:id="3497" w:author="Jackson Halpin" w:date="2025-06-11T14:21:00Z" w16du:dateUtc="2025-06-11T18:21:00Z">
            <w:rPr>
              <w:rFonts w:ascii="Times New Roman" w:hAnsi="Times New Roman" w:cs="Times New Roman"/>
            </w:rPr>
          </w:rPrChange>
        </w:rPr>
        <w:t xml:space="preserve">was defined as the peptide composed of </w:t>
      </w:r>
      <w:commentRangeStart w:id="3498"/>
      <w:r w:rsidR="006D7920" w:rsidRPr="00557BC1">
        <w:rPr>
          <w:rFonts w:ascii="Georgia" w:hAnsi="Georgia" w:cs="Times New Roman"/>
          <w:sz w:val="18"/>
          <w:szCs w:val="18"/>
          <w:rPrChange w:id="3499" w:author="Jackson Halpin" w:date="2025-06-11T14:21:00Z" w16du:dateUtc="2025-06-11T18:21:00Z">
            <w:rPr>
              <w:rFonts w:ascii="Times New Roman" w:hAnsi="Times New Roman" w:cs="Times New Roman"/>
            </w:rPr>
          </w:rPrChange>
        </w:rPr>
        <w:t>the most over-represented residue in each position</w:t>
      </w:r>
      <w:commentRangeEnd w:id="3498"/>
      <w:r w:rsidR="006D7920" w:rsidRPr="00557BC1">
        <w:rPr>
          <w:rStyle w:val="CommentReference"/>
          <w:rFonts w:ascii="Georgia" w:hAnsi="Georgia"/>
          <w:sz w:val="10"/>
          <w:szCs w:val="10"/>
          <w:rPrChange w:id="3500" w:author="Jackson Halpin" w:date="2025-06-11T14:21:00Z" w16du:dateUtc="2025-06-11T18:21:00Z">
            <w:rPr>
              <w:rStyle w:val="CommentReference"/>
            </w:rPr>
          </w:rPrChange>
        </w:rPr>
        <w:commentReference w:id="3498"/>
      </w:r>
      <w:r w:rsidR="006D7920" w:rsidRPr="00557BC1">
        <w:rPr>
          <w:rFonts w:ascii="Georgia" w:hAnsi="Georgia" w:cs="Times New Roman"/>
          <w:sz w:val="18"/>
          <w:szCs w:val="18"/>
          <w:rPrChange w:id="3501" w:author="Jackson Halpin" w:date="2025-06-11T14:21:00Z" w16du:dateUtc="2025-06-11T18:21:00Z">
            <w:rPr>
              <w:rFonts w:ascii="Times New Roman" w:hAnsi="Times New Roman" w:cs="Times New Roman"/>
            </w:rPr>
          </w:rPrChange>
        </w:rPr>
        <w:t xml:space="preserve"> and</w:t>
      </w:r>
      <w:commentRangeStart w:id="3502"/>
      <w:r w:rsidR="006D7920" w:rsidRPr="00557BC1">
        <w:rPr>
          <w:rFonts w:ascii="Georgia" w:hAnsi="Georgia" w:cs="Times New Roman"/>
          <w:sz w:val="18"/>
          <w:szCs w:val="18"/>
          <w:rPrChange w:id="3503" w:author="Jackson Halpin" w:date="2025-06-11T14:21:00Z" w16du:dateUtc="2025-06-11T18:21:00Z">
            <w:rPr>
              <w:rFonts w:ascii="Times New Roman" w:hAnsi="Times New Roman" w:cs="Times New Roman"/>
            </w:rPr>
          </w:rPrChange>
        </w:rPr>
        <w:t xml:space="preserve"> tested for binding to LC3B using</w:t>
      </w:r>
      <w:r w:rsidRPr="00557BC1">
        <w:rPr>
          <w:rFonts w:ascii="Georgia" w:hAnsi="Georgia" w:cs="Times New Roman"/>
          <w:sz w:val="18"/>
          <w:szCs w:val="18"/>
          <w:rPrChange w:id="3504" w:author="Jackson Halpin" w:date="2025-06-11T14:21:00Z" w16du:dateUtc="2025-06-11T18:21:00Z">
            <w:rPr>
              <w:rFonts w:ascii="Times New Roman" w:hAnsi="Times New Roman" w:cs="Times New Roman"/>
            </w:rPr>
          </w:rPrChange>
        </w:rPr>
        <w:t xml:space="preserve"> BLI. </w:t>
      </w:r>
      <w:commentRangeEnd w:id="3502"/>
      <w:r w:rsidR="00000A94" w:rsidRPr="00557BC1">
        <w:rPr>
          <w:rStyle w:val="CommentReference"/>
          <w:rFonts w:ascii="Georgia" w:hAnsi="Georgia"/>
          <w:sz w:val="10"/>
          <w:szCs w:val="10"/>
          <w:rPrChange w:id="3505" w:author="Jackson Halpin" w:date="2025-06-11T14:21:00Z" w16du:dateUtc="2025-06-11T18:21:00Z">
            <w:rPr>
              <w:rStyle w:val="CommentReference"/>
            </w:rPr>
          </w:rPrChange>
        </w:rPr>
        <w:commentReference w:id="3502"/>
      </w:r>
      <w:del w:id="3506" w:author="Jennifer Kosmatka" w:date="2025-06-11T11:49:00Z" w16du:dateUtc="2025-06-11T15:49:00Z">
        <w:r w:rsidR="006D7920" w:rsidRPr="00557BC1" w:rsidDel="00000A94">
          <w:rPr>
            <w:rFonts w:ascii="Georgia" w:hAnsi="Georgia" w:cs="Times New Roman"/>
            <w:sz w:val="18"/>
            <w:szCs w:val="18"/>
            <w:rPrChange w:id="3507" w:author="Jackson Halpin" w:date="2025-06-11T14:21:00Z" w16du:dateUtc="2025-06-11T18:21:00Z">
              <w:rPr>
                <w:rFonts w:ascii="Times New Roman" w:hAnsi="Times New Roman" w:cs="Times New Roman"/>
              </w:rPr>
            </w:rPrChange>
          </w:rPr>
          <w:delText>For logos in Figure ##</w:delText>
        </w:r>
        <w:r w:rsidRPr="00557BC1" w:rsidDel="00000A94">
          <w:rPr>
            <w:rFonts w:ascii="Georgia" w:hAnsi="Georgia" w:cs="Times New Roman"/>
            <w:sz w:val="18"/>
            <w:szCs w:val="18"/>
            <w:rPrChange w:id="3508" w:author="Jackson Halpin" w:date="2025-06-11T14:21:00Z" w16du:dateUtc="2025-06-11T18:21:00Z">
              <w:rPr>
                <w:rFonts w:ascii="Times New Roman" w:hAnsi="Times New Roman" w:cs="Times New Roman"/>
              </w:rPr>
            </w:rPrChange>
          </w:rPr>
          <w:delText xml:space="preserve">, clones with a z-score </w:delText>
        </w:r>
        <w:r w:rsidRPr="00557BC1" w:rsidDel="00000A94">
          <w:rPr>
            <w:rFonts w:ascii="Georgia" w:hAnsi="Georgia" w:cs="Times New Roman"/>
            <w:sz w:val="18"/>
            <w:szCs w:val="18"/>
            <w:rPrChange w:id="3509" w:author="Jackson Halpin" w:date="2025-06-11T14:21:00Z" w16du:dateUtc="2025-06-11T18:21:00Z">
              <w:rPr>
                <w:rFonts w:ascii="Times New Roman" w:hAnsi="Times New Roman" w:cs="Times New Roman"/>
              </w:rPr>
            </w:rPrChange>
          </w:rPr>
          <w:sym w:font="Symbol" w:char="F0B3"/>
        </w:r>
        <w:r w:rsidRPr="00557BC1" w:rsidDel="00000A94">
          <w:rPr>
            <w:rFonts w:ascii="Georgia" w:hAnsi="Georgia" w:cs="Times New Roman"/>
            <w:sz w:val="18"/>
            <w:szCs w:val="18"/>
            <w:rPrChange w:id="3510" w:author="Jackson Halpin" w:date="2025-06-11T14:21:00Z" w16du:dateUtc="2025-06-11T18:21:00Z">
              <w:rPr>
                <w:rFonts w:ascii="Times New Roman" w:hAnsi="Times New Roman" w:cs="Times New Roman"/>
              </w:rPr>
            </w:rPrChange>
          </w:rPr>
          <w:delText xml:space="preserve"> 1.7</w:delText>
        </w:r>
        <w:r w:rsidR="002D1954" w:rsidRPr="00557BC1" w:rsidDel="00000A94">
          <w:rPr>
            <w:rFonts w:ascii="Georgia" w:hAnsi="Georgia" w:cs="Times New Roman"/>
            <w:sz w:val="18"/>
            <w:szCs w:val="18"/>
            <w:rPrChange w:id="3511" w:author="Jackson Halpin" w:date="2025-06-11T14:21:00Z" w16du:dateUtc="2025-06-11T18:21:00Z">
              <w:rPr>
                <w:rFonts w:ascii="Times New Roman" w:hAnsi="Times New Roman" w:cs="Times New Roman"/>
              </w:rPr>
            </w:rPrChange>
          </w:rPr>
          <w:delText>0</w:delText>
        </w:r>
        <w:r w:rsidRPr="00557BC1" w:rsidDel="00000A94">
          <w:rPr>
            <w:rFonts w:ascii="Georgia" w:hAnsi="Georgia" w:cs="Times New Roman"/>
            <w:sz w:val="18"/>
            <w:szCs w:val="18"/>
            <w:rPrChange w:id="3512" w:author="Jackson Halpin" w:date="2025-06-11T14:21:00Z" w16du:dateUtc="2025-06-11T18:21:00Z">
              <w:rPr>
                <w:rFonts w:ascii="Times New Roman" w:hAnsi="Times New Roman" w:cs="Times New Roman"/>
              </w:rPr>
            </w:rPrChange>
          </w:rPr>
          <w:delText xml:space="preserve"> were aligned by the canonical LIR motif and the same process was repeated</w:delText>
        </w:r>
        <w:r w:rsidR="006D7920" w:rsidRPr="00557BC1" w:rsidDel="00000A94">
          <w:rPr>
            <w:rFonts w:ascii="Georgia" w:hAnsi="Georgia" w:cs="Times New Roman"/>
            <w:sz w:val="18"/>
            <w:szCs w:val="18"/>
            <w:rPrChange w:id="3513" w:author="Jackson Halpin" w:date="2025-06-11T14:21:00Z" w16du:dateUtc="2025-06-11T18:21:00Z">
              <w:rPr>
                <w:rFonts w:ascii="Times New Roman" w:hAnsi="Times New Roman" w:cs="Times New Roman"/>
              </w:rPr>
            </w:rPrChange>
          </w:rPr>
          <w:delText xml:space="preserve">, </w:delText>
        </w:r>
        <w:commentRangeStart w:id="3514"/>
        <w:r w:rsidR="006D7920" w:rsidRPr="00557BC1" w:rsidDel="00000A94">
          <w:rPr>
            <w:rFonts w:ascii="Georgia" w:hAnsi="Georgia" w:cs="Times New Roman"/>
            <w:sz w:val="18"/>
            <w:szCs w:val="18"/>
            <w:rPrChange w:id="3515" w:author="Jackson Halpin" w:date="2025-06-11T14:21:00Z" w16du:dateUtc="2025-06-11T18:21:00Z">
              <w:rPr>
                <w:rFonts w:ascii="Times New Roman" w:hAnsi="Times New Roman" w:cs="Times New Roman"/>
              </w:rPr>
            </w:rPrChange>
          </w:rPr>
          <w:delText>using the same background</w:delText>
        </w:r>
        <w:commentRangeEnd w:id="3514"/>
        <w:r w:rsidR="006D7920" w:rsidRPr="00557BC1" w:rsidDel="00000A94">
          <w:rPr>
            <w:rStyle w:val="CommentReference"/>
            <w:rFonts w:ascii="Georgia" w:hAnsi="Georgia"/>
            <w:sz w:val="10"/>
            <w:szCs w:val="10"/>
            <w:rPrChange w:id="3516" w:author="Jackson Halpin" w:date="2025-06-11T14:21:00Z" w16du:dateUtc="2025-06-11T18:21:00Z">
              <w:rPr>
                <w:rStyle w:val="CommentReference"/>
              </w:rPr>
            </w:rPrChange>
          </w:rPr>
          <w:commentReference w:id="3514"/>
        </w:r>
        <w:r w:rsidRPr="00557BC1" w:rsidDel="00000A94">
          <w:rPr>
            <w:rFonts w:ascii="Georgia" w:hAnsi="Georgia" w:cs="Times New Roman"/>
            <w:sz w:val="18"/>
            <w:szCs w:val="18"/>
            <w:rPrChange w:id="3517" w:author="Jackson Halpin" w:date="2025-06-11T14:21:00Z" w16du:dateUtc="2025-06-11T18:21:00Z">
              <w:rPr>
                <w:rFonts w:ascii="Times New Roman" w:hAnsi="Times New Roman" w:cs="Times New Roman"/>
              </w:rPr>
            </w:rPrChange>
          </w:rPr>
          <w:delText xml:space="preserve">. </w:delText>
        </w:r>
      </w:del>
    </w:p>
    <w:p w14:paraId="748FAD84" w14:textId="77777777" w:rsidR="00705B2C" w:rsidRPr="00557BC1" w:rsidRDefault="00705B2C" w:rsidP="00557BC1">
      <w:pPr>
        <w:jc w:val="both"/>
        <w:rPr>
          <w:rFonts w:ascii="Georgia" w:hAnsi="Georgia" w:cs="Times New Roman"/>
          <w:b/>
          <w:bCs/>
          <w:sz w:val="18"/>
          <w:szCs w:val="18"/>
          <w:rPrChange w:id="3518" w:author="Jackson Halpin" w:date="2025-06-11T14:21:00Z" w16du:dateUtc="2025-06-11T18:21:00Z">
            <w:rPr>
              <w:rFonts w:ascii="Times New Roman" w:hAnsi="Times New Roman" w:cs="Times New Roman"/>
              <w:b/>
              <w:bCs/>
            </w:rPr>
          </w:rPrChange>
        </w:rPr>
        <w:pPrChange w:id="3519" w:author="Jackson Halpin" w:date="2025-06-11T14:17:00Z" w16du:dateUtc="2025-06-11T18:17:00Z">
          <w:pPr>
            <w:spacing w:line="480" w:lineRule="auto"/>
            <w:jc w:val="both"/>
          </w:pPr>
        </w:pPrChange>
      </w:pPr>
    </w:p>
    <w:p w14:paraId="47008ECC" w14:textId="339FB3C9" w:rsidR="00705B2C" w:rsidRPr="00557BC1" w:rsidRDefault="00B5068C" w:rsidP="00557BC1">
      <w:pPr>
        <w:jc w:val="both"/>
        <w:rPr>
          <w:rFonts w:ascii="Georgia" w:hAnsi="Georgia" w:cs="Times New Roman"/>
          <w:b/>
          <w:bCs/>
          <w:sz w:val="18"/>
          <w:szCs w:val="18"/>
          <w:rPrChange w:id="3520" w:author="Jackson Halpin" w:date="2025-06-11T14:21:00Z" w16du:dateUtc="2025-06-11T18:21:00Z">
            <w:rPr>
              <w:rFonts w:ascii="Times New Roman" w:hAnsi="Times New Roman" w:cs="Times New Roman"/>
              <w:b/>
              <w:bCs/>
            </w:rPr>
          </w:rPrChange>
        </w:rPr>
        <w:pPrChange w:id="3521" w:author="Jackson Halpin" w:date="2025-06-11T14:17:00Z" w16du:dateUtc="2025-06-11T18:17:00Z">
          <w:pPr>
            <w:spacing w:line="480" w:lineRule="auto"/>
            <w:jc w:val="both"/>
          </w:pPr>
        </w:pPrChange>
      </w:pPr>
      <w:r w:rsidRPr="00557BC1">
        <w:rPr>
          <w:rFonts w:ascii="Georgia" w:hAnsi="Georgia" w:cs="Times New Roman"/>
          <w:b/>
          <w:bCs/>
          <w:sz w:val="18"/>
          <w:szCs w:val="18"/>
          <w:rPrChange w:id="3522" w:author="Jackson Halpin" w:date="2025-06-11T14:21:00Z" w16du:dateUtc="2025-06-11T18:21:00Z">
            <w:rPr>
              <w:rFonts w:ascii="Times New Roman" w:hAnsi="Times New Roman" w:cs="Times New Roman"/>
              <w:b/>
              <w:bCs/>
            </w:rPr>
          </w:rPrChange>
        </w:rPr>
        <w:t>Small-</w:t>
      </w:r>
      <w:r w:rsidR="00705B2C" w:rsidRPr="00557BC1">
        <w:rPr>
          <w:rFonts w:ascii="Georgia" w:hAnsi="Georgia" w:cs="Times New Roman"/>
          <w:b/>
          <w:bCs/>
          <w:sz w:val="18"/>
          <w:szCs w:val="18"/>
          <w:rPrChange w:id="3523" w:author="Jackson Halpin" w:date="2025-06-11T14:21:00Z" w16du:dateUtc="2025-06-11T18:21:00Z">
            <w:rPr>
              <w:rFonts w:ascii="Times New Roman" w:hAnsi="Times New Roman" w:cs="Times New Roman"/>
              <w:b/>
              <w:bCs/>
            </w:rPr>
          </w:rPrChange>
        </w:rPr>
        <w:t>scale expression and purification for Biolayer Interferometry</w:t>
      </w:r>
    </w:p>
    <w:p w14:paraId="7B730CE2" w14:textId="71995528" w:rsidR="00705B2C" w:rsidRPr="00557BC1" w:rsidRDefault="008A142F" w:rsidP="00557BC1">
      <w:pPr>
        <w:jc w:val="both"/>
        <w:rPr>
          <w:rFonts w:ascii="Georgia" w:hAnsi="Georgia" w:cs="Times New Roman"/>
          <w:sz w:val="18"/>
          <w:szCs w:val="18"/>
          <w:rPrChange w:id="3524" w:author="Jackson Halpin" w:date="2025-06-11T14:21:00Z" w16du:dateUtc="2025-06-11T18:21:00Z">
            <w:rPr>
              <w:rFonts w:ascii="Times New Roman" w:hAnsi="Times New Roman" w:cs="Times New Roman"/>
            </w:rPr>
          </w:rPrChange>
        </w:rPr>
        <w:pPrChange w:id="3525" w:author="Jackson Halpin" w:date="2025-06-11T14:17:00Z" w16du:dateUtc="2025-06-11T18:17:00Z">
          <w:pPr>
            <w:spacing w:line="480" w:lineRule="auto"/>
            <w:jc w:val="both"/>
          </w:pPr>
        </w:pPrChange>
      </w:pPr>
      <w:r w:rsidRPr="00557BC1">
        <w:rPr>
          <w:rFonts w:ascii="Georgia" w:hAnsi="Georgia" w:cs="Times New Roman"/>
          <w:sz w:val="18"/>
          <w:szCs w:val="18"/>
          <w:rPrChange w:id="3526" w:author="Jackson Halpin" w:date="2025-06-11T14:21:00Z" w16du:dateUtc="2025-06-11T18:21:00Z">
            <w:rPr>
              <w:rFonts w:ascii="Times New Roman" w:hAnsi="Times New Roman" w:cs="Times New Roman"/>
            </w:rPr>
          </w:rPrChange>
        </w:rPr>
        <w:t>For BLI experiments, p</w:t>
      </w:r>
      <w:r w:rsidR="00705B2C" w:rsidRPr="00557BC1">
        <w:rPr>
          <w:rFonts w:ascii="Georgia" w:hAnsi="Georgia" w:cs="Times New Roman"/>
          <w:sz w:val="18"/>
          <w:szCs w:val="18"/>
          <w:rPrChange w:id="3527" w:author="Jackson Halpin" w:date="2025-06-11T14:21:00Z" w16du:dateUtc="2025-06-11T18:21:00Z">
            <w:rPr>
              <w:rFonts w:ascii="Times New Roman" w:hAnsi="Times New Roman" w:cs="Times New Roman"/>
            </w:rPr>
          </w:rPrChange>
        </w:rPr>
        <w:t xml:space="preserve">eptides were cloned into a pDW363 biotinylation vector containing SUMO following the BAP and 6xHis tag. Peptides were </w:t>
      </w:r>
      <w:commentRangeStart w:id="3528"/>
      <w:r w:rsidR="00705B2C" w:rsidRPr="00557BC1">
        <w:rPr>
          <w:rFonts w:ascii="Georgia" w:hAnsi="Georgia" w:cs="Times New Roman"/>
          <w:sz w:val="18"/>
          <w:szCs w:val="18"/>
          <w:rPrChange w:id="3529" w:author="Jackson Halpin" w:date="2025-06-11T14:21:00Z" w16du:dateUtc="2025-06-11T18:21:00Z">
            <w:rPr>
              <w:rFonts w:ascii="Times New Roman" w:hAnsi="Times New Roman" w:cs="Times New Roman"/>
            </w:rPr>
          </w:rPrChange>
        </w:rPr>
        <w:t xml:space="preserve">fused </w:t>
      </w:r>
      <w:commentRangeEnd w:id="3528"/>
      <w:r w:rsidR="001F75DB" w:rsidRPr="00557BC1">
        <w:rPr>
          <w:rStyle w:val="CommentReference"/>
          <w:rFonts w:ascii="Georgia" w:hAnsi="Georgia"/>
          <w:sz w:val="10"/>
          <w:szCs w:val="10"/>
          <w:rPrChange w:id="3530" w:author="Jackson Halpin" w:date="2025-06-11T14:21:00Z" w16du:dateUtc="2025-06-11T18:21:00Z">
            <w:rPr>
              <w:rStyle w:val="CommentReference"/>
            </w:rPr>
          </w:rPrChange>
        </w:rPr>
        <w:commentReference w:id="3528"/>
      </w:r>
      <w:r w:rsidR="00705B2C" w:rsidRPr="00557BC1">
        <w:rPr>
          <w:rFonts w:ascii="Georgia" w:hAnsi="Georgia" w:cs="Times New Roman"/>
          <w:sz w:val="18"/>
          <w:szCs w:val="18"/>
          <w:rPrChange w:id="3531" w:author="Jackson Halpin" w:date="2025-06-11T14:21:00Z" w16du:dateUtc="2025-06-11T18:21:00Z">
            <w:rPr>
              <w:rFonts w:ascii="Times New Roman" w:hAnsi="Times New Roman" w:cs="Times New Roman"/>
            </w:rPr>
          </w:rPrChange>
        </w:rPr>
        <w:t>to</w:t>
      </w:r>
      <w:r w:rsidR="002D0670" w:rsidRPr="00557BC1">
        <w:rPr>
          <w:rFonts w:ascii="Georgia" w:hAnsi="Georgia" w:cs="Times New Roman"/>
          <w:sz w:val="18"/>
          <w:szCs w:val="18"/>
          <w:rPrChange w:id="3532" w:author="Jackson Halpin" w:date="2025-06-11T14:21:00Z" w16du:dateUtc="2025-06-11T18:21:00Z">
            <w:rPr>
              <w:rFonts w:ascii="Times New Roman" w:hAnsi="Times New Roman" w:cs="Times New Roman"/>
            </w:rPr>
          </w:rPrChange>
        </w:rPr>
        <w:t xml:space="preserve"> the C-terminus of </w:t>
      </w:r>
      <w:r w:rsidR="00705B2C" w:rsidRPr="00557BC1">
        <w:rPr>
          <w:rFonts w:ascii="Georgia" w:hAnsi="Georgia" w:cs="Times New Roman"/>
          <w:sz w:val="18"/>
          <w:szCs w:val="18"/>
          <w:rPrChange w:id="3533" w:author="Jackson Halpin" w:date="2025-06-11T14:21:00Z" w16du:dateUtc="2025-06-11T18:21:00Z">
            <w:rPr>
              <w:rFonts w:ascii="Times New Roman" w:hAnsi="Times New Roman" w:cs="Times New Roman"/>
            </w:rPr>
          </w:rPrChange>
        </w:rPr>
        <w:t xml:space="preserve"> SUMO via a GS linker to </w:t>
      </w:r>
      <w:ins w:id="3534" w:author="Jennifer Kosmatka" w:date="2025-06-09T17:46:00Z" w16du:dateUtc="2025-06-09T21:46:00Z">
        <w:r w:rsidR="00D02715" w:rsidRPr="00557BC1">
          <w:rPr>
            <w:rFonts w:ascii="Georgia" w:hAnsi="Georgia" w:cs="Times New Roman"/>
            <w:sz w:val="18"/>
            <w:szCs w:val="18"/>
            <w:rPrChange w:id="3535" w:author="Jackson Halpin" w:date="2025-06-11T14:21:00Z" w16du:dateUtc="2025-06-11T18:21:00Z">
              <w:rPr>
                <w:rFonts w:ascii="Times New Roman" w:hAnsi="Times New Roman" w:cs="Times New Roman"/>
              </w:rPr>
            </w:rPrChange>
          </w:rPr>
          <w:t xml:space="preserve">reduce steric constraints. </w:t>
        </w:r>
      </w:ins>
      <w:del w:id="3536" w:author="Jennifer Kosmatka" w:date="2025-06-09T17:46:00Z" w16du:dateUtc="2025-06-09T21:46:00Z">
        <w:r w:rsidR="00705B2C" w:rsidRPr="00557BC1" w:rsidDel="00D02715">
          <w:rPr>
            <w:rFonts w:ascii="Georgia" w:hAnsi="Georgia" w:cs="Times New Roman"/>
            <w:sz w:val="18"/>
            <w:szCs w:val="18"/>
            <w:rPrChange w:id="3537" w:author="Jackson Halpin" w:date="2025-06-11T14:21:00Z" w16du:dateUtc="2025-06-11T18:21:00Z">
              <w:rPr>
                <w:rFonts w:ascii="Times New Roman" w:hAnsi="Times New Roman" w:cs="Times New Roman"/>
              </w:rPr>
            </w:rPrChange>
          </w:rPr>
          <w:delText xml:space="preserve">aid </w:delText>
        </w:r>
        <w:commentRangeStart w:id="3538"/>
        <w:r w:rsidR="00705B2C" w:rsidRPr="00557BC1" w:rsidDel="00D02715">
          <w:rPr>
            <w:rFonts w:ascii="Georgia" w:hAnsi="Georgia" w:cs="Times New Roman"/>
            <w:sz w:val="18"/>
            <w:szCs w:val="18"/>
            <w:rPrChange w:id="3539" w:author="Jackson Halpin" w:date="2025-06-11T14:21:00Z" w16du:dateUtc="2025-06-11T18:21:00Z">
              <w:rPr>
                <w:rFonts w:ascii="Times New Roman" w:hAnsi="Times New Roman" w:cs="Times New Roman"/>
              </w:rPr>
            </w:rPrChange>
          </w:rPr>
          <w:delText>solubility</w:delText>
        </w:r>
        <w:commentRangeEnd w:id="3538"/>
        <w:r w:rsidRPr="00557BC1" w:rsidDel="00D02715">
          <w:rPr>
            <w:rStyle w:val="CommentReference"/>
            <w:rFonts w:ascii="Georgia" w:hAnsi="Georgia"/>
            <w:sz w:val="10"/>
            <w:szCs w:val="10"/>
            <w:rPrChange w:id="3540" w:author="Jackson Halpin" w:date="2025-06-11T14:21:00Z" w16du:dateUtc="2025-06-11T18:21:00Z">
              <w:rPr>
                <w:rStyle w:val="CommentReference"/>
              </w:rPr>
            </w:rPrChange>
          </w:rPr>
          <w:commentReference w:id="3538"/>
        </w:r>
        <w:r w:rsidR="00705B2C" w:rsidRPr="00557BC1" w:rsidDel="00D02715">
          <w:rPr>
            <w:rFonts w:ascii="Georgia" w:hAnsi="Georgia" w:cs="Times New Roman"/>
            <w:sz w:val="18"/>
            <w:szCs w:val="18"/>
            <w:rPrChange w:id="3541" w:author="Jackson Halpin" w:date="2025-06-11T14:21:00Z" w16du:dateUtc="2025-06-11T18:21:00Z">
              <w:rPr>
                <w:rFonts w:ascii="Times New Roman" w:hAnsi="Times New Roman" w:cs="Times New Roman"/>
              </w:rPr>
            </w:rPrChange>
          </w:rPr>
          <w:delText xml:space="preserve">. </w:delText>
        </w:r>
      </w:del>
      <w:r w:rsidR="00705B2C" w:rsidRPr="00557BC1">
        <w:rPr>
          <w:rFonts w:ascii="Georgia" w:hAnsi="Georgia" w:cs="Times New Roman"/>
          <w:sz w:val="18"/>
          <w:szCs w:val="18"/>
          <w:rPrChange w:id="3542" w:author="Jackson Halpin" w:date="2025-06-11T14:21:00Z" w16du:dateUtc="2025-06-11T18:21:00Z">
            <w:rPr>
              <w:rFonts w:ascii="Times New Roman" w:hAnsi="Times New Roman" w:cs="Times New Roman"/>
            </w:rPr>
          </w:rPrChange>
        </w:rPr>
        <w:t xml:space="preserve">The peptide constructs were transformed into BL21(DE3) competent cells (New England Biolabs) and expressed at 37 </w:t>
      </w:r>
      <w:r w:rsidR="00705B2C" w:rsidRPr="00557BC1">
        <w:rPr>
          <w:rFonts w:ascii="Georgia" w:eastAsiaTheme="minorEastAsia" w:hAnsi="Georgia" w:cs="Times New Roman"/>
          <w:sz w:val="18"/>
          <w:szCs w:val="18"/>
          <w:rPrChange w:id="3543" w:author="Jackson Halpin" w:date="2025-06-11T14:21:00Z" w16du:dateUtc="2025-06-11T18:21:00Z">
            <w:rPr>
              <w:rFonts w:ascii="Times New Roman" w:eastAsiaTheme="minorEastAsia" w:hAnsi="Times New Roman" w:cs="Times New Roman"/>
            </w:rPr>
          </w:rPrChange>
        </w:rPr>
        <w:sym w:font="Symbol" w:char="F0B0"/>
      </w:r>
      <w:r w:rsidR="00705B2C" w:rsidRPr="00557BC1">
        <w:rPr>
          <w:rFonts w:ascii="Georgia" w:eastAsiaTheme="minorEastAsia" w:hAnsi="Georgia" w:cs="Times New Roman"/>
          <w:sz w:val="18"/>
          <w:szCs w:val="18"/>
          <w:rPrChange w:id="3544" w:author="Jackson Halpin" w:date="2025-06-11T14:21:00Z" w16du:dateUtc="2025-06-11T18:21:00Z">
            <w:rPr>
              <w:rFonts w:ascii="Times New Roman" w:eastAsiaTheme="minorEastAsia" w:hAnsi="Times New Roman" w:cs="Times New Roman"/>
            </w:rPr>
          </w:rPrChange>
        </w:rPr>
        <w:t>C</w:t>
      </w:r>
      <w:r w:rsidR="00705B2C" w:rsidRPr="00557BC1">
        <w:rPr>
          <w:rFonts w:ascii="Georgia" w:hAnsi="Georgia" w:cs="Times New Roman"/>
          <w:sz w:val="18"/>
          <w:szCs w:val="18"/>
          <w:rPrChange w:id="3545" w:author="Jackson Halpin" w:date="2025-06-11T14:21:00Z" w16du:dateUtc="2025-06-11T18:21:00Z">
            <w:rPr>
              <w:rFonts w:ascii="Times New Roman" w:hAnsi="Times New Roman" w:cs="Times New Roman"/>
            </w:rPr>
          </w:rPrChange>
        </w:rPr>
        <w:t xml:space="preserve"> </w:t>
      </w:r>
      <w:r w:rsidR="001F75DB" w:rsidRPr="00557BC1">
        <w:rPr>
          <w:rFonts w:ascii="Georgia" w:hAnsi="Georgia" w:cs="Times New Roman"/>
          <w:sz w:val="18"/>
          <w:szCs w:val="18"/>
          <w:rPrChange w:id="3546" w:author="Jackson Halpin" w:date="2025-06-11T14:21:00Z" w16du:dateUtc="2025-06-11T18:21:00Z">
            <w:rPr>
              <w:rFonts w:ascii="Times New Roman" w:hAnsi="Times New Roman" w:cs="Times New Roman"/>
            </w:rPr>
          </w:rPrChange>
        </w:rPr>
        <w:t xml:space="preserve">at </w:t>
      </w:r>
      <w:r w:rsidR="00705B2C" w:rsidRPr="00557BC1">
        <w:rPr>
          <w:rFonts w:ascii="Georgia" w:hAnsi="Georgia" w:cs="Times New Roman"/>
          <w:sz w:val="18"/>
          <w:szCs w:val="18"/>
          <w:rPrChange w:id="3547" w:author="Jackson Halpin" w:date="2025-06-11T14:21:00Z" w16du:dateUtc="2025-06-11T18:21:00Z">
            <w:rPr>
              <w:rFonts w:ascii="Times New Roman" w:hAnsi="Times New Roman" w:cs="Times New Roman"/>
            </w:rPr>
          </w:rPrChange>
        </w:rPr>
        <w:t xml:space="preserve">225 RPM in 20 mL LB with 100 </w:t>
      </w:r>
      <w:proofErr w:type="spellStart"/>
      <w:r w:rsidR="001F75DB" w:rsidRPr="00557BC1">
        <w:rPr>
          <w:rFonts w:ascii="Georgia" w:hAnsi="Georgia" w:cs="Times New Roman"/>
          <w:sz w:val="18"/>
          <w:szCs w:val="18"/>
          <w:rPrChange w:id="3548" w:author="Jackson Halpin" w:date="2025-06-11T14:21:00Z" w16du:dateUtc="2025-06-11T18:21:00Z">
            <w:rPr>
              <w:rFonts w:ascii="Times New Roman" w:hAnsi="Times New Roman" w:cs="Times New Roman"/>
            </w:rPr>
          </w:rPrChange>
        </w:rPr>
        <w:t>μg</w:t>
      </w:r>
      <w:proofErr w:type="spellEnd"/>
      <w:r w:rsidR="00705B2C" w:rsidRPr="00557BC1">
        <w:rPr>
          <w:rFonts w:ascii="Georgia" w:hAnsi="Georgia" w:cs="Times New Roman"/>
          <w:sz w:val="18"/>
          <w:szCs w:val="18"/>
          <w:rPrChange w:id="3549" w:author="Jackson Halpin" w:date="2025-06-11T14:21:00Z" w16du:dateUtc="2025-06-11T18:21:00Z">
            <w:rPr>
              <w:rFonts w:ascii="Times New Roman" w:hAnsi="Times New Roman" w:cs="Times New Roman"/>
            </w:rPr>
          </w:rPrChange>
        </w:rPr>
        <w:t xml:space="preserve">/mL ampicillin and a final concentration of </w:t>
      </w:r>
      <w:r w:rsidR="00705B2C" w:rsidRPr="00557BC1">
        <w:rPr>
          <w:rFonts w:ascii="Georgia" w:eastAsiaTheme="minorEastAsia" w:hAnsi="Georgia" w:cs="Times New Roman"/>
          <w:sz w:val="18"/>
          <w:szCs w:val="18"/>
          <w:rPrChange w:id="3550" w:author="Jackson Halpin" w:date="2025-06-11T14:21:00Z" w16du:dateUtc="2025-06-11T18:21:00Z">
            <w:rPr>
              <w:rFonts w:ascii="Times New Roman" w:eastAsiaTheme="minorEastAsia" w:hAnsi="Times New Roman" w:cs="Times New Roman"/>
            </w:rPr>
          </w:rPrChange>
        </w:rPr>
        <w:t xml:space="preserve">0.05 mM D-(+)-biotin. Cultures were induced with a final </w:t>
      </w:r>
      <w:r w:rsidR="00705B2C" w:rsidRPr="00557BC1">
        <w:rPr>
          <w:rFonts w:ascii="Georgia" w:eastAsiaTheme="minorEastAsia" w:hAnsi="Georgia" w:cs="Times New Roman"/>
          <w:sz w:val="18"/>
          <w:szCs w:val="18"/>
          <w:rPrChange w:id="3551" w:author="Jackson Halpin" w:date="2025-06-11T14:21:00Z" w16du:dateUtc="2025-06-11T18:21:00Z">
            <w:rPr>
              <w:rFonts w:ascii="Times New Roman" w:eastAsiaTheme="minorEastAsia" w:hAnsi="Times New Roman" w:cs="Times New Roman"/>
            </w:rPr>
          </w:rPrChange>
        </w:rPr>
        <w:lastRenderedPageBreak/>
        <w:t xml:space="preserve">concentration of 1 mM IPTG for 4 – 5 hours at </w:t>
      </w:r>
      <w:r w:rsidR="00705B2C" w:rsidRPr="00557BC1">
        <w:rPr>
          <w:rFonts w:ascii="Georgia" w:hAnsi="Georgia" w:cs="Times New Roman"/>
          <w:sz w:val="18"/>
          <w:szCs w:val="18"/>
          <w:rPrChange w:id="3552" w:author="Jackson Halpin" w:date="2025-06-11T14:21:00Z" w16du:dateUtc="2025-06-11T18:21:00Z">
            <w:rPr>
              <w:rFonts w:ascii="Times New Roman" w:hAnsi="Times New Roman" w:cs="Times New Roman"/>
            </w:rPr>
          </w:rPrChange>
        </w:rPr>
        <w:t xml:space="preserve">37 </w:t>
      </w:r>
      <w:r w:rsidR="001F75DB" w:rsidRPr="00557BC1">
        <w:rPr>
          <w:rFonts w:ascii="Georgia" w:eastAsiaTheme="minorEastAsia" w:hAnsi="Georgia" w:cs="Times New Roman"/>
          <w:sz w:val="18"/>
          <w:szCs w:val="18"/>
          <w:rPrChange w:id="3553" w:author="Jackson Halpin" w:date="2025-06-11T14:21:00Z" w16du:dateUtc="2025-06-11T18:21:00Z">
            <w:rPr>
              <w:rFonts w:ascii="Times New Roman" w:eastAsiaTheme="minorEastAsia" w:hAnsi="Times New Roman" w:cs="Times New Roman"/>
            </w:rPr>
          </w:rPrChange>
        </w:rPr>
        <w:t>°</w:t>
      </w:r>
      <w:r w:rsidR="00705B2C" w:rsidRPr="00557BC1">
        <w:rPr>
          <w:rFonts w:ascii="Georgia" w:eastAsiaTheme="minorEastAsia" w:hAnsi="Georgia" w:cs="Times New Roman"/>
          <w:sz w:val="18"/>
          <w:szCs w:val="18"/>
          <w:rPrChange w:id="3554" w:author="Jackson Halpin" w:date="2025-06-11T14:21:00Z" w16du:dateUtc="2025-06-11T18:21:00Z">
            <w:rPr>
              <w:rFonts w:ascii="Times New Roman" w:eastAsiaTheme="minorEastAsia" w:hAnsi="Times New Roman" w:cs="Times New Roman"/>
            </w:rPr>
          </w:rPrChange>
        </w:rPr>
        <w:t xml:space="preserve">C and then harvested by centrifugation at 5000xg for 15 minutes. Cell pellets were frozen at –80 </w:t>
      </w:r>
      <w:r w:rsidR="001F75DB" w:rsidRPr="00557BC1">
        <w:rPr>
          <w:rFonts w:ascii="Georgia" w:eastAsiaTheme="minorEastAsia" w:hAnsi="Georgia" w:cs="Times New Roman"/>
          <w:sz w:val="18"/>
          <w:szCs w:val="18"/>
          <w:rPrChange w:id="3555" w:author="Jackson Halpin" w:date="2025-06-11T14:21:00Z" w16du:dateUtc="2025-06-11T18:21:00Z">
            <w:rPr>
              <w:rFonts w:ascii="Times New Roman" w:eastAsiaTheme="minorEastAsia" w:hAnsi="Times New Roman" w:cs="Times New Roman"/>
            </w:rPr>
          </w:rPrChange>
        </w:rPr>
        <w:t>°</w:t>
      </w:r>
      <w:r w:rsidR="00705B2C" w:rsidRPr="00557BC1">
        <w:rPr>
          <w:rFonts w:ascii="Georgia" w:eastAsiaTheme="minorEastAsia" w:hAnsi="Georgia" w:cs="Times New Roman"/>
          <w:sz w:val="18"/>
          <w:szCs w:val="18"/>
          <w:rPrChange w:id="3556" w:author="Jackson Halpin" w:date="2025-06-11T14:21:00Z" w16du:dateUtc="2025-06-11T18:21:00Z">
            <w:rPr>
              <w:rFonts w:ascii="Times New Roman" w:eastAsiaTheme="minorEastAsia" w:hAnsi="Times New Roman" w:cs="Times New Roman"/>
            </w:rPr>
          </w:rPrChange>
        </w:rPr>
        <w:t xml:space="preserve">C until thawed for purification. Once thawed on ice, cells were lysed with 4 mL/g B-PER reagent (ThermoFisher) and a final concentration of 0.2 mM PMSF. 1 mL of the lysed cells was rotated at 25 </w:t>
      </w:r>
      <w:r w:rsidR="001F75DB" w:rsidRPr="00557BC1">
        <w:rPr>
          <w:rFonts w:ascii="Georgia" w:eastAsiaTheme="minorEastAsia" w:hAnsi="Georgia" w:cs="Times New Roman"/>
          <w:sz w:val="18"/>
          <w:szCs w:val="18"/>
          <w:rPrChange w:id="3557" w:author="Jackson Halpin" w:date="2025-06-11T14:21:00Z" w16du:dateUtc="2025-06-11T18:21:00Z">
            <w:rPr>
              <w:rFonts w:ascii="Times New Roman" w:eastAsiaTheme="minorEastAsia" w:hAnsi="Times New Roman" w:cs="Times New Roman"/>
            </w:rPr>
          </w:rPrChange>
        </w:rPr>
        <w:t>°</w:t>
      </w:r>
      <w:r w:rsidR="00705B2C" w:rsidRPr="00557BC1">
        <w:rPr>
          <w:rFonts w:ascii="Georgia" w:eastAsiaTheme="minorEastAsia" w:hAnsi="Georgia" w:cs="Times New Roman"/>
          <w:sz w:val="18"/>
          <w:szCs w:val="18"/>
          <w:rPrChange w:id="3558" w:author="Jackson Halpin" w:date="2025-06-11T14:21:00Z" w16du:dateUtc="2025-06-11T18:21:00Z">
            <w:rPr>
              <w:rFonts w:ascii="Times New Roman" w:eastAsiaTheme="minorEastAsia" w:hAnsi="Times New Roman" w:cs="Times New Roman"/>
            </w:rPr>
          </w:rPrChange>
        </w:rPr>
        <w:t xml:space="preserve">C for 15 minutes before pelleting by centrifugation at 15,000 RPM for 15 minutes. Supernatant was added to 250 </w:t>
      </w:r>
      <w:proofErr w:type="spellStart"/>
      <w:r w:rsidR="001F75DB" w:rsidRPr="00557BC1">
        <w:rPr>
          <w:rFonts w:ascii="Georgia" w:eastAsiaTheme="minorEastAsia" w:hAnsi="Georgia" w:cs="Times New Roman"/>
          <w:sz w:val="18"/>
          <w:szCs w:val="18"/>
          <w:rPrChange w:id="3559" w:author="Jackson Halpin" w:date="2025-06-11T14:21:00Z" w16du:dateUtc="2025-06-11T18:21:00Z">
            <w:rPr>
              <w:rFonts w:ascii="Times New Roman" w:eastAsiaTheme="minorEastAsia" w:hAnsi="Times New Roman" w:cs="Times New Roman"/>
            </w:rPr>
          </w:rPrChange>
        </w:rPr>
        <w:t>μL</w:t>
      </w:r>
      <w:proofErr w:type="spellEnd"/>
      <w:r w:rsidR="001F75DB" w:rsidRPr="00557BC1">
        <w:rPr>
          <w:rFonts w:ascii="Georgia" w:eastAsiaTheme="minorEastAsia" w:hAnsi="Georgia" w:cs="Times New Roman"/>
          <w:sz w:val="18"/>
          <w:szCs w:val="18"/>
          <w:rPrChange w:id="3560" w:author="Jackson Halpin" w:date="2025-06-11T14:21:00Z" w16du:dateUtc="2025-06-11T18:21:00Z">
            <w:rPr>
              <w:rFonts w:ascii="Times New Roman" w:eastAsiaTheme="minorEastAsia" w:hAnsi="Times New Roman" w:cs="Times New Roman"/>
            </w:rPr>
          </w:rPrChange>
        </w:rPr>
        <w:t xml:space="preserve"> </w:t>
      </w:r>
      <w:r w:rsidR="00705B2C" w:rsidRPr="00557BC1">
        <w:rPr>
          <w:rFonts w:ascii="Georgia" w:eastAsiaTheme="minorEastAsia" w:hAnsi="Georgia" w:cs="Times New Roman"/>
          <w:sz w:val="18"/>
          <w:szCs w:val="18"/>
          <w:rPrChange w:id="3561" w:author="Jackson Halpin" w:date="2025-06-11T14:21:00Z" w16du:dateUtc="2025-06-11T18:21:00Z">
            <w:rPr>
              <w:rFonts w:ascii="Times New Roman" w:eastAsiaTheme="minorEastAsia" w:hAnsi="Times New Roman" w:cs="Times New Roman"/>
            </w:rPr>
          </w:rPrChange>
        </w:rPr>
        <w:t>Ni Sepharose High Performance resin (</w:t>
      </w:r>
      <w:proofErr w:type="spellStart"/>
      <w:r w:rsidR="00705B2C" w:rsidRPr="00557BC1">
        <w:rPr>
          <w:rFonts w:ascii="Georgia" w:eastAsiaTheme="minorEastAsia" w:hAnsi="Georgia" w:cs="Times New Roman"/>
          <w:sz w:val="18"/>
          <w:szCs w:val="18"/>
          <w:rPrChange w:id="3562" w:author="Jackson Halpin" w:date="2025-06-11T14:21:00Z" w16du:dateUtc="2025-06-11T18:21:00Z">
            <w:rPr>
              <w:rFonts w:ascii="Times New Roman" w:eastAsiaTheme="minorEastAsia" w:hAnsi="Times New Roman" w:cs="Times New Roman"/>
            </w:rPr>
          </w:rPrChange>
        </w:rPr>
        <w:t>Cytiva</w:t>
      </w:r>
      <w:proofErr w:type="spellEnd"/>
      <w:r w:rsidR="00705B2C" w:rsidRPr="00557BC1">
        <w:rPr>
          <w:rFonts w:ascii="Georgia" w:eastAsiaTheme="minorEastAsia" w:hAnsi="Georgia" w:cs="Times New Roman"/>
          <w:sz w:val="18"/>
          <w:szCs w:val="18"/>
          <w:rPrChange w:id="3563" w:author="Jackson Halpin" w:date="2025-06-11T14:21:00Z" w16du:dateUtc="2025-06-11T18:21:00Z">
            <w:rPr>
              <w:rFonts w:ascii="Times New Roman" w:eastAsiaTheme="minorEastAsia" w:hAnsi="Times New Roman" w:cs="Times New Roman"/>
            </w:rPr>
          </w:rPrChange>
        </w:rPr>
        <w:t xml:space="preserve">) pre-equilibrated with </w:t>
      </w:r>
      <w:proofErr w:type="spellStart"/>
      <w:r w:rsidR="00705B2C" w:rsidRPr="00557BC1">
        <w:rPr>
          <w:rFonts w:ascii="Georgia" w:eastAsiaTheme="minorEastAsia" w:hAnsi="Georgia" w:cs="Times New Roman"/>
          <w:sz w:val="18"/>
          <w:szCs w:val="18"/>
          <w:rPrChange w:id="3564" w:author="Jackson Halpin" w:date="2025-06-11T14:21:00Z" w16du:dateUtc="2025-06-11T18:21:00Z">
            <w:rPr>
              <w:rFonts w:ascii="Times New Roman" w:eastAsiaTheme="minorEastAsia" w:hAnsi="Times New Roman" w:cs="Times New Roman"/>
            </w:rPr>
          </w:rPrChange>
        </w:rPr>
        <w:t>NiNTA</w:t>
      </w:r>
      <w:proofErr w:type="spellEnd"/>
      <w:r w:rsidR="00705B2C" w:rsidRPr="00557BC1">
        <w:rPr>
          <w:rFonts w:ascii="Georgia" w:eastAsiaTheme="minorEastAsia" w:hAnsi="Georgia" w:cs="Times New Roman"/>
          <w:sz w:val="18"/>
          <w:szCs w:val="18"/>
          <w:rPrChange w:id="3565" w:author="Jackson Halpin" w:date="2025-06-11T14:21:00Z" w16du:dateUtc="2025-06-11T18:21:00Z">
            <w:rPr>
              <w:rFonts w:ascii="Times New Roman" w:eastAsiaTheme="minorEastAsia" w:hAnsi="Times New Roman" w:cs="Times New Roman"/>
            </w:rPr>
          </w:rPrChange>
        </w:rPr>
        <w:t xml:space="preserve"> Binding buffer. Resin was washed three times with 1 mL </w:t>
      </w:r>
      <w:proofErr w:type="spellStart"/>
      <w:r w:rsidR="00705B2C" w:rsidRPr="00557BC1">
        <w:rPr>
          <w:rFonts w:ascii="Georgia" w:eastAsiaTheme="minorEastAsia" w:hAnsi="Georgia" w:cs="Times New Roman"/>
          <w:sz w:val="18"/>
          <w:szCs w:val="18"/>
          <w:rPrChange w:id="3566" w:author="Jackson Halpin" w:date="2025-06-11T14:21:00Z" w16du:dateUtc="2025-06-11T18:21:00Z">
            <w:rPr>
              <w:rFonts w:ascii="Times New Roman" w:eastAsiaTheme="minorEastAsia" w:hAnsi="Times New Roman" w:cs="Times New Roman"/>
            </w:rPr>
          </w:rPrChange>
        </w:rPr>
        <w:t>NiNTA</w:t>
      </w:r>
      <w:proofErr w:type="spellEnd"/>
      <w:r w:rsidR="00705B2C" w:rsidRPr="00557BC1">
        <w:rPr>
          <w:rFonts w:ascii="Georgia" w:eastAsiaTheme="minorEastAsia" w:hAnsi="Georgia" w:cs="Times New Roman"/>
          <w:sz w:val="18"/>
          <w:szCs w:val="18"/>
          <w:rPrChange w:id="3567" w:author="Jackson Halpin" w:date="2025-06-11T14:21:00Z" w16du:dateUtc="2025-06-11T18:21:00Z">
            <w:rPr>
              <w:rFonts w:ascii="Times New Roman" w:eastAsiaTheme="minorEastAsia" w:hAnsi="Times New Roman" w:cs="Times New Roman"/>
            </w:rPr>
          </w:rPrChange>
        </w:rPr>
        <w:t xml:space="preserve"> binding buffer before elution with 2 mL of </w:t>
      </w:r>
      <w:proofErr w:type="spellStart"/>
      <w:r w:rsidR="00705B2C" w:rsidRPr="00557BC1">
        <w:rPr>
          <w:rFonts w:ascii="Georgia" w:eastAsiaTheme="minorEastAsia" w:hAnsi="Georgia" w:cs="Times New Roman"/>
          <w:sz w:val="18"/>
          <w:szCs w:val="18"/>
          <w:rPrChange w:id="3568" w:author="Jackson Halpin" w:date="2025-06-11T14:21:00Z" w16du:dateUtc="2025-06-11T18:21:00Z">
            <w:rPr>
              <w:rFonts w:ascii="Times New Roman" w:eastAsiaTheme="minorEastAsia" w:hAnsi="Times New Roman" w:cs="Times New Roman"/>
            </w:rPr>
          </w:rPrChange>
        </w:rPr>
        <w:t>NiNTA</w:t>
      </w:r>
      <w:proofErr w:type="spellEnd"/>
      <w:r w:rsidR="00705B2C" w:rsidRPr="00557BC1">
        <w:rPr>
          <w:rFonts w:ascii="Georgia" w:eastAsiaTheme="minorEastAsia" w:hAnsi="Georgia" w:cs="Times New Roman"/>
          <w:sz w:val="18"/>
          <w:szCs w:val="18"/>
          <w:rPrChange w:id="3569" w:author="Jackson Halpin" w:date="2025-06-11T14:21:00Z" w16du:dateUtc="2025-06-11T18:21:00Z">
            <w:rPr>
              <w:rFonts w:ascii="Times New Roman" w:eastAsiaTheme="minorEastAsia" w:hAnsi="Times New Roman" w:cs="Times New Roman"/>
            </w:rPr>
          </w:rPrChange>
        </w:rPr>
        <w:t xml:space="preserve"> elution </w:t>
      </w:r>
      <w:commentRangeStart w:id="3570"/>
      <w:commentRangeStart w:id="3571"/>
      <w:r w:rsidR="00705B2C" w:rsidRPr="00557BC1">
        <w:rPr>
          <w:rFonts w:ascii="Georgia" w:eastAsiaTheme="minorEastAsia" w:hAnsi="Georgia" w:cs="Times New Roman"/>
          <w:sz w:val="18"/>
          <w:szCs w:val="18"/>
          <w:rPrChange w:id="3572" w:author="Jackson Halpin" w:date="2025-06-11T14:21:00Z" w16du:dateUtc="2025-06-11T18:21:00Z">
            <w:rPr>
              <w:rFonts w:ascii="Times New Roman" w:eastAsiaTheme="minorEastAsia" w:hAnsi="Times New Roman" w:cs="Times New Roman"/>
            </w:rPr>
          </w:rPrChange>
        </w:rPr>
        <w:t>buffer</w:t>
      </w:r>
      <w:commentRangeEnd w:id="3570"/>
      <w:r w:rsidR="001F75DB" w:rsidRPr="00557BC1">
        <w:rPr>
          <w:rStyle w:val="CommentReference"/>
          <w:rFonts w:ascii="Georgia" w:hAnsi="Georgia"/>
          <w:sz w:val="10"/>
          <w:szCs w:val="10"/>
          <w:rPrChange w:id="3573" w:author="Jackson Halpin" w:date="2025-06-11T14:21:00Z" w16du:dateUtc="2025-06-11T18:21:00Z">
            <w:rPr>
              <w:rStyle w:val="CommentReference"/>
            </w:rPr>
          </w:rPrChange>
        </w:rPr>
        <w:commentReference w:id="3570"/>
      </w:r>
      <w:commentRangeEnd w:id="3571"/>
      <w:r w:rsidR="00D02715" w:rsidRPr="00557BC1">
        <w:rPr>
          <w:rStyle w:val="CommentReference"/>
          <w:rFonts w:ascii="Georgia" w:hAnsi="Georgia"/>
          <w:sz w:val="10"/>
          <w:szCs w:val="10"/>
          <w:rPrChange w:id="3574" w:author="Jackson Halpin" w:date="2025-06-11T14:21:00Z" w16du:dateUtc="2025-06-11T18:21:00Z">
            <w:rPr>
              <w:rStyle w:val="CommentReference"/>
            </w:rPr>
          </w:rPrChange>
        </w:rPr>
        <w:commentReference w:id="3571"/>
      </w:r>
      <w:r w:rsidR="00705B2C" w:rsidRPr="00557BC1">
        <w:rPr>
          <w:rFonts w:ascii="Georgia" w:eastAsiaTheme="minorEastAsia" w:hAnsi="Georgia" w:cs="Times New Roman"/>
          <w:sz w:val="18"/>
          <w:szCs w:val="18"/>
          <w:rPrChange w:id="3575" w:author="Jackson Halpin" w:date="2025-06-11T14:21:00Z" w16du:dateUtc="2025-06-11T18:21:00Z">
            <w:rPr>
              <w:rFonts w:ascii="Times New Roman" w:eastAsiaTheme="minorEastAsia" w:hAnsi="Times New Roman" w:cs="Times New Roman"/>
            </w:rPr>
          </w:rPrChange>
        </w:rPr>
        <w:t xml:space="preserve">. </w:t>
      </w:r>
    </w:p>
    <w:p w14:paraId="07C24612" w14:textId="77777777" w:rsidR="00705B2C" w:rsidRPr="00557BC1" w:rsidRDefault="00705B2C" w:rsidP="00557BC1">
      <w:pPr>
        <w:jc w:val="both"/>
        <w:rPr>
          <w:rFonts w:ascii="Georgia" w:hAnsi="Georgia" w:cs="Times New Roman"/>
          <w:b/>
          <w:bCs/>
          <w:sz w:val="18"/>
          <w:szCs w:val="18"/>
          <w:rPrChange w:id="3576" w:author="Jackson Halpin" w:date="2025-06-11T14:21:00Z" w16du:dateUtc="2025-06-11T18:21:00Z">
            <w:rPr>
              <w:rFonts w:ascii="Times New Roman" w:hAnsi="Times New Roman" w:cs="Times New Roman"/>
              <w:b/>
              <w:bCs/>
            </w:rPr>
          </w:rPrChange>
        </w:rPr>
        <w:pPrChange w:id="3577" w:author="Jackson Halpin" w:date="2025-06-11T14:17:00Z" w16du:dateUtc="2025-06-11T18:17:00Z">
          <w:pPr>
            <w:spacing w:line="480" w:lineRule="auto"/>
            <w:jc w:val="both"/>
          </w:pPr>
        </w:pPrChange>
      </w:pPr>
    </w:p>
    <w:p w14:paraId="4306DFB4" w14:textId="77777777" w:rsidR="00705B2C" w:rsidRPr="00557BC1" w:rsidRDefault="00705B2C" w:rsidP="00557BC1">
      <w:pPr>
        <w:jc w:val="both"/>
        <w:rPr>
          <w:rFonts w:ascii="Georgia" w:hAnsi="Georgia" w:cs="Times New Roman"/>
          <w:b/>
          <w:bCs/>
          <w:sz w:val="18"/>
          <w:szCs w:val="18"/>
          <w:rPrChange w:id="3578" w:author="Jackson Halpin" w:date="2025-06-11T14:21:00Z" w16du:dateUtc="2025-06-11T18:21:00Z">
            <w:rPr>
              <w:rFonts w:ascii="Times New Roman" w:hAnsi="Times New Roman" w:cs="Times New Roman"/>
              <w:b/>
              <w:bCs/>
            </w:rPr>
          </w:rPrChange>
        </w:rPr>
        <w:pPrChange w:id="3579" w:author="Jackson Halpin" w:date="2025-06-11T14:17:00Z" w16du:dateUtc="2025-06-11T18:17:00Z">
          <w:pPr>
            <w:spacing w:line="480" w:lineRule="auto"/>
            <w:jc w:val="both"/>
          </w:pPr>
        </w:pPrChange>
      </w:pPr>
      <w:r w:rsidRPr="00557BC1">
        <w:rPr>
          <w:rFonts w:ascii="Georgia" w:hAnsi="Georgia" w:cs="Times New Roman"/>
          <w:b/>
          <w:bCs/>
          <w:sz w:val="18"/>
          <w:szCs w:val="18"/>
          <w:rPrChange w:id="3580" w:author="Jackson Halpin" w:date="2025-06-11T14:21:00Z" w16du:dateUtc="2025-06-11T18:21:00Z">
            <w:rPr>
              <w:rFonts w:ascii="Times New Roman" w:hAnsi="Times New Roman" w:cs="Times New Roman"/>
              <w:b/>
              <w:bCs/>
            </w:rPr>
          </w:rPrChange>
        </w:rPr>
        <w:t>Biolayer Interferometry</w:t>
      </w:r>
    </w:p>
    <w:p w14:paraId="79C0DAF2" w14:textId="69F74539" w:rsidR="00705B2C" w:rsidRPr="00557BC1" w:rsidRDefault="00705B2C" w:rsidP="00557BC1">
      <w:pPr>
        <w:jc w:val="both"/>
        <w:rPr>
          <w:rFonts w:ascii="Georgia" w:hAnsi="Georgia" w:cs="Times New Roman"/>
          <w:sz w:val="18"/>
          <w:szCs w:val="18"/>
          <w:rPrChange w:id="3581" w:author="Jackson Halpin" w:date="2025-06-11T14:21:00Z" w16du:dateUtc="2025-06-11T18:21:00Z">
            <w:rPr>
              <w:rFonts w:ascii="Times New Roman" w:hAnsi="Times New Roman" w:cs="Times New Roman"/>
            </w:rPr>
          </w:rPrChange>
        </w:rPr>
        <w:pPrChange w:id="3582" w:author="Jackson Halpin" w:date="2025-06-11T14:17:00Z" w16du:dateUtc="2025-06-11T18:17:00Z">
          <w:pPr>
            <w:spacing w:line="480" w:lineRule="auto"/>
            <w:jc w:val="both"/>
          </w:pPr>
        </w:pPrChange>
      </w:pPr>
      <w:r w:rsidRPr="00557BC1">
        <w:rPr>
          <w:rFonts w:ascii="Georgia" w:hAnsi="Georgia" w:cs="Times New Roman"/>
          <w:sz w:val="18"/>
          <w:szCs w:val="18"/>
          <w:rPrChange w:id="3583" w:author="Jackson Halpin" w:date="2025-06-11T14:21:00Z" w16du:dateUtc="2025-06-11T18:21:00Z">
            <w:rPr>
              <w:rFonts w:ascii="Times New Roman" w:hAnsi="Times New Roman" w:cs="Times New Roman"/>
            </w:rPr>
          </w:rPrChange>
        </w:rPr>
        <w:t xml:space="preserve">BLI experiments were performed on an Octet Red96 instrument (ForteBio). In vivo biotinylated SUMO-fused peptides, small-scale purified as mentioned above, were immobilized to Octet SA Biosensors (Sartorius) and loaded until a response level of at least 0.3 nm. The ligand-loaded tips were then incubated with increasing protein concentrations and their response measured. Binding experiments took place in 96 well flat bottom polypropylene microplates (Greiner Ref #655209) containing 200 </w:t>
      </w:r>
      <w:proofErr w:type="spellStart"/>
      <w:r w:rsidRPr="00557BC1">
        <w:rPr>
          <w:rFonts w:ascii="Georgia" w:hAnsi="Georgia" w:cs="Times New Roman"/>
          <w:sz w:val="18"/>
          <w:szCs w:val="18"/>
          <w:rPrChange w:id="3584" w:author="Jackson Halpin" w:date="2025-06-11T14:21:00Z" w16du:dateUtc="2025-06-11T18:21:00Z">
            <w:rPr>
              <w:rFonts w:ascii="Times New Roman" w:hAnsi="Times New Roman" w:cs="Times New Roman"/>
            </w:rPr>
          </w:rPrChange>
        </w:rPr>
        <w:t>uL</w:t>
      </w:r>
      <w:proofErr w:type="spellEnd"/>
      <w:r w:rsidRPr="00557BC1">
        <w:rPr>
          <w:rFonts w:ascii="Georgia" w:hAnsi="Georgia" w:cs="Times New Roman"/>
          <w:sz w:val="18"/>
          <w:szCs w:val="18"/>
          <w:rPrChange w:id="3585" w:author="Jackson Halpin" w:date="2025-06-11T14:21:00Z" w16du:dateUtc="2025-06-11T18:21:00Z">
            <w:rPr>
              <w:rFonts w:ascii="Times New Roman" w:hAnsi="Times New Roman" w:cs="Times New Roman"/>
            </w:rPr>
          </w:rPrChange>
        </w:rPr>
        <w:t xml:space="preserve"> of a 50:50 mix of BLI buffer (25 mM Tris-HCl pH 7.5, 150 mM NaCl, 0.5 mM TCEP, 0.1% Tween-20, 1 mg/mL bovine serum albumin (BSA)) and gel filtration buffer lacking glycerol. Each measurement was repeated 2 – 4 times at 25 </w:t>
      </w:r>
      <w:r w:rsidRPr="00557BC1">
        <w:rPr>
          <w:rFonts w:ascii="Georgia" w:eastAsiaTheme="minorEastAsia" w:hAnsi="Georgia" w:cs="Times New Roman"/>
          <w:sz w:val="18"/>
          <w:szCs w:val="18"/>
          <w:rPrChange w:id="3586"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3587" w:author="Jackson Halpin" w:date="2025-06-11T14:21:00Z" w16du:dateUtc="2025-06-11T18:21:00Z">
            <w:rPr>
              <w:rFonts w:ascii="Times New Roman" w:eastAsiaTheme="minorEastAsia" w:hAnsi="Times New Roman" w:cs="Times New Roman"/>
            </w:rPr>
          </w:rPrChange>
        </w:rPr>
        <w:t xml:space="preserve">C </w:t>
      </w:r>
      <w:r w:rsidR="008A142F" w:rsidRPr="00557BC1">
        <w:rPr>
          <w:rFonts w:ascii="Georgia" w:eastAsiaTheme="minorEastAsia" w:hAnsi="Georgia" w:cs="Times New Roman"/>
          <w:sz w:val="18"/>
          <w:szCs w:val="18"/>
          <w:rPrChange w:id="3588" w:author="Jackson Halpin" w:date="2025-06-11T14:21:00Z" w16du:dateUtc="2025-06-11T18:21:00Z">
            <w:rPr>
              <w:rFonts w:ascii="Times New Roman" w:eastAsiaTheme="minorEastAsia" w:hAnsi="Times New Roman" w:cs="Times New Roman"/>
            </w:rPr>
          </w:rPrChange>
        </w:rPr>
        <w:t xml:space="preserve">at </w:t>
      </w:r>
      <w:r w:rsidRPr="00557BC1">
        <w:rPr>
          <w:rFonts w:ascii="Georgia" w:eastAsiaTheme="minorEastAsia" w:hAnsi="Georgia" w:cs="Times New Roman"/>
          <w:sz w:val="18"/>
          <w:szCs w:val="18"/>
          <w:rPrChange w:id="3589" w:author="Jackson Halpin" w:date="2025-06-11T14:21:00Z" w16du:dateUtc="2025-06-11T18:21:00Z">
            <w:rPr>
              <w:rFonts w:ascii="Times New Roman" w:eastAsiaTheme="minorEastAsia" w:hAnsi="Times New Roman" w:cs="Times New Roman"/>
            </w:rPr>
          </w:rPrChange>
        </w:rPr>
        <w:t xml:space="preserve">an agitation speed of 1000 </w:t>
      </w:r>
      <w:r w:rsidR="008A142F" w:rsidRPr="00557BC1">
        <w:rPr>
          <w:rFonts w:ascii="Georgia" w:eastAsiaTheme="minorEastAsia" w:hAnsi="Georgia" w:cs="Times New Roman"/>
          <w:sz w:val="18"/>
          <w:szCs w:val="18"/>
          <w:rPrChange w:id="3590" w:author="Jackson Halpin" w:date="2025-06-11T14:21:00Z" w16du:dateUtc="2025-06-11T18:21:00Z">
            <w:rPr>
              <w:rFonts w:ascii="Times New Roman" w:eastAsiaTheme="minorEastAsia" w:hAnsi="Times New Roman" w:cs="Times New Roman"/>
            </w:rPr>
          </w:rPrChange>
        </w:rPr>
        <w:t>RPM</w:t>
      </w:r>
      <w:r w:rsidRPr="00557BC1">
        <w:rPr>
          <w:rFonts w:ascii="Georgia" w:eastAsiaTheme="minorEastAsia" w:hAnsi="Georgia" w:cs="Times New Roman"/>
          <w:sz w:val="18"/>
          <w:szCs w:val="18"/>
          <w:rPrChange w:id="3591" w:author="Jackson Halpin" w:date="2025-06-11T14:21:00Z" w16du:dateUtc="2025-06-11T18:21:00Z">
            <w:rPr>
              <w:rFonts w:ascii="Times New Roman" w:eastAsiaTheme="minorEastAsia" w:hAnsi="Times New Roman" w:cs="Times New Roman"/>
            </w:rPr>
          </w:rPrChange>
        </w:rPr>
        <w:t xml:space="preserve">. </w:t>
      </w:r>
      <w:r w:rsidR="001F75DB" w:rsidRPr="00557BC1">
        <w:rPr>
          <w:rFonts w:ascii="Georgia" w:eastAsiaTheme="minorEastAsia" w:hAnsi="Georgia" w:cs="Times New Roman"/>
          <w:sz w:val="18"/>
          <w:szCs w:val="18"/>
          <w:rPrChange w:id="3592" w:author="Jackson Halpin" w:date="2025-06-11T14:21:00Z" w16du:dateUtc="2025-06-11T18:21:00Z">
            <w:rPr>
              <w:rFonts w:ascii="Times New Roman" w:eastAsiaTheme="minorEastAsia" w:hAnsi="Times New Roman" w:cs="Times New Roman"/>
            </w:rPr>
          </w:rPrChange>
        </w:rPr>
        <w:t>D</w:t>
      </w:r>
      <w:r w:rsidRPr="00557BC1">
        <w:rPr>
          <w:rFonts w:ascii="Georgia" w:eastAsiaTheme="minorEastAsia" w:hAnsi="Georgia" w:cs="Times New Roman"/>
          <w:sz w:val="18"/>
          <w:szCs w:val="18"/>
          <w:rPrChange w:id="3593" w:author="Jackson Halpin" w:date="2025-06-11T14:21:00Z" w16du:dateUtc="2025-06-11T18:21:00Z">
            <w:rPr>
              <w:rFonts w:ascii="Times New Roman" w:eastAsiaTheme="minorEastAsia" w:hAnsi="Times New Roman" w:cs="Times New Roman"/>
            </w:rPr>
          </w:rPrChange>
        </w:rPr>
        <w:t xml:space="preserve">issociation constants for the measured interactions were determined by </w:t>
      </w:r>
      <w:commentRangeStart w:id="3594"/>
      <w:r w:rsidRPr="00557BC1">
        <w:rPr>
          <w:rFonts w:ascii="Georgia" w:eastAsiaTheme="minorEastAsia" w:hAnsi="Georgia" w:cs="Times New Roman"/>
          <w:sz w:val="18"/>
          <w:szCs w:val="18"/>
          <w:rPrChange w:id="3595" w:author="Jackson Halpin" w:date="2025-06-11T14:21:00Z" w16du:dateUtc="2025-06-11T18:21:00Z">
            <w:rPr>
              <w:rFonts w:ascii="Times New Roman" w:eastAsiaTheme="minorEastAsia" w:hAnsi="Times New Roman" w:cs="Times New Roman"/>
            </w:rPr>
          </w:rPrChange>
        </w:rPr>
        <w:t xml:space="preserve">plotting the </w:t>
      </w:r>
      <w:r w:rsidR="001F75DB" w:rsidRPr="00557BC1">
        <w:rPr>
          <w:rFonts w:ascii="Georgia" w:eastAsiaTheme="minorEastAsia" w:hAnsi="Georgia" w:cs="Times New Roman"/>
          <w:sz w:val="18"/>
          <w:szCs w:val="18"/>
          <w:rPrChange w:id="3596" w:author="Jackson Halpin" w:date="2025-06-11T14:21:00Z" w16du:dateUtc="2025-06-11T18:21:00Z">
            <w:rPr>
              <w:rFonts w:ascii="Times New Roman" w:eastAsiaTheme="minorEastAsia" w:hAnsi="Times New Roman" w:cs="Times New Roman"/>
            </w:rPr>
          </w:rPrChange>
        </w:rPr>
        <w:t>equilibrated signal, after subtracting the</w:t>
      </w:r>
      <w:r w:rsidRPr="00557BC1">
        <w:rPr>
          <w:rFonts w:ascii="Georgia" w:eastAsiaTheme="minorEastAsia" w:hAnsi="Georgia" w:cs="Times New Roman"/>
          <w:sz w:val="18"/>
          <w:szCs w:val="18"/>
          <w:rPrChange w:id="3597" w:author="Jackson Halpin" w:date="2025-06-11T14:21:00Z" w16du:dateUtc="2025-06-11T18:21:00Z">
            <w:rPr>
              <w:rFonts w:ascii="Times New Roman" w:eastAsiaTheme="minorEastAsia" w:hAnsi="Times New Roman" w:cs="Times New Roman"/>
            </w:rPr>
          </w:rPrChange>
        </w:rPr>
        <w:t xml:space="preserve"> negative control </w:t>
      </w:r>
      <w:commentRangeEnd w:id="3594"/>
      <w:r w:rsidR="001F75DB" w:rsidRPr="00557BC1">
        <w:rPr>
          <w:rStyle w:val="CommentReference"/>
          <w:rFonts w:ascii="Georgia" w:hAnsi="Georgia"/>
          <w:sz w:val="10"/>
          <w:szCs w:val="10"/>
          <w:rPrChange w:id="3598" w:author="Jackson Halpin" w:date="2025-06-11T14:21:00Z" w16du:dateUtc="2025-06-11T18:21:00Z">
            <w:rPr>
              <w:rStyle w:val="CommentReference"/>
            </w:rPr>
          </w:rPrChange>
        </w:rPr>
        <w:commentReference w:id="3594"/>
      </w:r>
      <w:r w:rsidRPr="00557BC1">
        <w:rPr>
          <w:rFonts w:ascii="Georgia" w:eastAsiaTheme="minorEastAsia" w:hAnsi="Georgia" w:cs="Times New Roman"/>
          <w:sz w:val="18"/>
          <w:szCs w:val="18"/>
          <w:rPrChange w:id="3599" w:author="Jackson Halpin" w:date="2025-06-11T14:21:00Z" w16du:dateUtc="2025-06-11T18:21:00Z">
            <w:rPr>
              <w:rFonts w:ascii="Times New Roman" w:eastAsiaTheme="minorEastAsia" w:hAnsi="Times New Roman" w:cs="Times New Roman"/>
            </w:rPr>
          </w:rPrChange>
        </w:rPr>
        <w:t>(immobilized SUMO alone)</w:t>
      </w:r>
      <w:r w:rsidR="001F75DB" w:rsidRPr="00557BC1">
        <w:rPr>
          <w:rFonts w:ascii="Georgia" w:eastAsiaTheme="minorEastAsia" w:hAnsi="Georgia" w:cs="Times New Roman"/>
          <w:sz w:val="18"/>
          <w:szCs w:val="18"/>
          <w:rPrChange w:id="3600" w:author="Jackson Halpin" w:date="2025-06-11T14:21:00Z" w16du:dateUtc="2025-06-11T18:21:00Z">
            <w:rPr>
              <w:rFonts w:ascii="Times New Roman" w:eastAsiaTheme="minorEastAsia" w:hAnsi="Times New Roman" w:cs="Times New Roman"/>
            </w:rPr>
          </w:rPrChange>
        </w:rPr>
        <w:t>,</w:t>
      </w:r>
      <w:r w:rsidRPr="00557BC1">
        <w:rPr>
          <w:rFonts w:ascii="Georgia" w:eastAsiaTheme="minorEastAsia" w:hAnsi="Georgia" w:cs="Times New Roman"/>
          <w:sz w:val="18"/>
          <w:szCs w:val="18"/>
          <w:rPrChange w:id="3601" w:author="Jackson Halpin" w:date="2025-06-11T14:21:00Z" w16du:dateUtc="2025-06-11T18:21:00Z">
            <w:rPr>
              <w:rFonts w:ascii="Times New Roman" w:eastAsiaTheme="minorEastAsia" w:hAnsi="Times New Roman" w:cs="Times New Roman"/>
            </w:rPr>
          </w:rPrChange>
        </w:rPr>
        <w:t xml:space="preserve"> as a function of protein concentration. The data </w:t>
      </w:r>
      <w:r w:rsidR="001F75DB" w:rsidRPr="00557BC1">
        <w:rPr>
          <w:rFonts w:ascii="Georgia" w:eastAsiaTheme="minorEastAsia" w:hAnsi="Georgia" w:cs="Times New Roman"/>
          <w:sz w:val="18"/>
          <w:szCs w:val="18"/>
          <w:rPrChange w:id="3602" w:author="Jackson Halpin" w:date="2025-06-11T14:21:00Z" w16du:dateUtc="2025-06-11T18:21:00Z">
            <w:rPr>
              <w:rFonts w:ascii="Times New Roman" w:eastAsiaTheme="minorEastAsia" w:hAnsi="Times New Roman" w:cs="Times New Roman"/>
            </w:rPr>
          </w:rPrChange>
        </w:rPr>
        <w:t xml:space="preserve">were </w:t>
      </w:r>
      <w:r w:rsidRPr="00557BC1">
        <w:rPr>
          <w:rFonts w:ascii="Georgia" w:eastAsiaTheme="minorEastAsia" w:hAnsi="Georgia" w:cs="Times New Roman"/>
          <w:sz w:val="18"/>
          <w:szCs w:val="18"/>
          <w:rPrChange w:id="3603" w:author="Jackson Halpin" w:date="2025-06-11T14:21:00Z" w16du:dateUtc="2025-06-11T18:21:00Z">
            <w:rPr>
              <w:rFonts w:ascii="Times New Roman" w:eastAsiaTheme="minorEastAsia" w:hAnsi="Times New Roman" w:cs="Times New Roman"/>
            </w:rPr>
          </w:rPrChange>
        </w:rPr>
        <w:t>then fit using nonlinear regression in GraphPad Prism 10 software.</w:t>
      </w:r>
    </w:p>
    <w:p w14:paraId="769C7EF4" w14:textId="77777777" w:rsidR="00705B2C" w:rsidRPr="00557BC1" w:rsidRDefault="00705B2C" w:rsidP="00557BC1">
      <w:pPr>
        <w:rPr>
          <w:rFonts w:ascii="Georgia" w:hAnsi="Georgia" w:cs="Times New Roman"/>
          <w:b/>
          <w:bCs/>
          <w:sz w:val="18"/>
          <w:szCs w:val="18"/>
          <w:rPrChange w:id="3604" w:author="Jackson Halpin" w:date="2025-06-11T14:21:00Z" w16du:dateUtc="2025-06-11T18:21:00Z">
            <w:rPr>
              <w:rFonts w:ascii="Times New Roman" w:hAnsi="Times New Roman" w:cs="Times New Roman"/>
              <w:b/>
              <w:bCs/>
            </w:rPr>
          </w:rPrChange>
        </w:rPr>
        <w:pPrChange w:id="3605" w:author="Jackson Halpin" w:date="2025-06-11T14:17:00Z" w16du:dateUtc="2025-06-11T18:17:00Z">
          <w:pPr>
            <w:spacing w:line="480" w:lineRule="auto"/>
          </w:pPr>
        </w:pPrChange>
      </w:pPr>
    </w:p>
    <w:p w14:paraId="6CBF5F62" w14:textId="77777777" w:rsidR="00705B2C" w:rsidRPr="00557BC1" w:rsidRDefault="00705B2C" w:rsidP="00557BC1">
      <w:pPr>
        <w:rPr>
          <w:rFonts w:ascii="Georgia" w:hAnsi="Georgia" w:cs="Times New Roman"/>
          <w:b/>
          <w:bCs/>
          <w:sz w:val="18"/>
          <w:szCs w:val="18"/>
          <w:rPrChange w:id="3606" w:author="Jackson Halpin" w:date="2025-06-11T14:21:00Z" w16du:dateUtc="2025-06-11T18:21:00Z">
            <w:rPr>
              <w:rFonts w:ascii="Times New Roman" w:hAnsi="Times New Roman" w:cs="Times New Roman"/>
              <w:b/>
              <w:bCs/>
            </w:rPr>
          </w:rPrChange>
        </w:rPr>
        <w:pPrChange w:id="3607" w:author="Jackson Halpin" w:date="2025-06-11T14:17:00Z" w16du:dateUtc="2025-06-11T18:17:00Z">
          <w:pPr>
            <w:spacing w:line="480" w:lineRule="auto"/>
          </w:pPr>
        </w:pPrChange>
      </w:pPr>
      <w:r w:rsidRPr="00557BC1">
        <w:rPr>
          <w:rFonts w:ascii="Georgia" w:hAnsi="Georgia" w:cs="Times New Roman"/>
          <w:b/>
          <w:bCs/>
          <w:sz w:val="18"/>
          <w:szCs w:val="18"/>
          <w:rPrChange w:id="3608" w:author="Jackson Halpin" w:date="2025-06-11T14:21:00Z" w16du:dateUtc="2025-06-11T18:21:00Z">
            <w:rPr>
              <w:rFonts w:ascii="Times New Roman" w:hAnsi="Times New Roman" w:cs="Times New Roman"/>
              <w:b/>
              <w:bCs/>
            </w:rPr>
          </w:rPrChange>
        </w:rPr>
        <w:t>Crystallization</w:t>
      </w:r>
    </w:p>
    <w:p w14:paraId="04BB1F7A" w14:textId="68701F68" w:rsidR="00705B2C" w:rsidRPr="00557BC1" w:rsidRDefault="00705B2C" w:rsidP="00557BC1">
      <w:pPr>
        <w:jc w:val="both"/>
        <w:rPr>
          <w:rFonts w:ascii="Georgia" w:eastAsiaTheme="minorEastAsia" w:hAnsi="Georgia" w:cs="Times New Roman"/>
          <w:sz w:val="18"/>
          <w:szCs w:val="18"/>
          <w:rPrChange w:id="3609" w:author="Jackson Halpin" w:date="2025-06-11T14:21:00Z" w16du:dateUtc="2025-06-11T18:21:00Z">
            <w:rPr>
              <w:rFonts w:ascii="Times New Roman" w:eastAsiaTheme="minorEastAsia" w:hAnsi="Times New Roman" w:cs="Times New Roman"/>
            </w:rPr>
          </w:rPrChange>
        </w:rPr>
        <w:pPrChange w:id="3610" w:author="Jackson Halpin" w:date="2025-06-11T14:17:00Z" w16du:dateUtc="2025-06-11T18:17:00Z">
          <w:pPr>
            <w:spacing w:line="480" w:lineRule="auto"/>
            <w:jc w:val="both"/>
          </w:pPr>
        </w:pPrChange>
      </w:pPr>
      <w:r w:rsidRPr="00557BC1">
        <w:rPr>
          <w:rFonts w:ascii="Georgia" w:hAnsi="Georgia" w:cs="Times New Roman"/>
          <w:sz w:val="18"/>
          <w:szCs w:val="18"/>
          <w:rPrChange w:id="3611" w:author="Jackson Halpin" w:date="2025-06-11T14:21:00Z" w16du:dateUtc="2025-06-11T18:21:00Z">
            <w:rPr>
              <w:rFonts w:ascii="Times New Roman" w:hAnsi="Times New Roman" w:cs="Times New Roman"/>
            </w:rPr>
          </w:rPrChange>
        </w:rPr>
        <w:t>BLM</w:t>
      </w:r>
      <w:r w:rsidRPr="00557BC1">
        <w:rPr>
          <w:rFonts w:ascii="Georgia" w:hAnsi="Georgia" w:cs="Times New Roman"/>
          <w:sz w:val="18"/>
          <w:szCs w:val="18"/>
          <w:vertAlign w:val="superscript"/>
          <w:rPrChange w:id="3612" w:author="Jackson Halpin" w:date="2025-06-11T14:21:00Z" w16du:dateUtc="2025-06-11T18:21:00Z">
            <w:rPr>
              <w:rFonts w:ascii="Times New Roman" w:hAnsi="Times New Roman" w:cs="Times New Roman"/>
              <w:vertAlign w:val="superscript"/>
            </w:rPr>
          </w:rPrChange>
        </w:rPr>
        <w:t>552-571</w:t>
      </w:r>
      <w:r w:rsidRPr="00557BC1">
        <w:rPr>
          <w:rFonts w:ascii="Georgia" w:hAnsi="Georgia" w:cs="Times New Roman"/>
          <w:sz w:val="18"/>
          <w:szCs w:val="18"/>
          <w:rPrChange w:id="3613" w:author="Jackson Halpin" w:date="2025-06-11T14:21:00Z" w16du:dateUtc="2025-06-11T18:21:00Z">
            <w:rPr>
              <w:rFonts w:ascii="Times New Roman" w:hAnsi="Times New Roman" w:cs="Times New Roman"/>
            </w:rPr>
          </w:rPrChange>
        </w:rPr>
        <w:t xml:space="preserve"> peptide (DNFDIDDFDDDDDWEDIM) was fused N-terminal to LC3B via a GS linker and cloned into a </w:t>
      </w:r>
      <w:proofErr w:type="spellStart"/>
      <w:r w:rsidRPr="00557BC1">
        <w:rPr>
          <w:rFonts w:ascii="Georgia" w:hAnsi="Georgia" w:cs="Times New Roman"/>
          <w:sz w:val="18"/>
          <w:szCs w:val="18"/>
          <w:rPrChange w:id="3614" w:author="Jackson Halpin" w:date="2025-06-11T14:21:00Z" w16du:dateUtc="2025-06-11T18:21:00Z">
            <w:rPr>
              <w:rFonts w:ascii="Times New Roman" w:hAnsi="Times New Roman" w:cs="Times New Roman"/>
            </w:rPr>
          </w:rPrChange>
        </w:rPr>
        <w:t>pGEX</w:t>
      </w:r>
      <w:proofErr w:type="spellEnd"/>
      <w:r w:rsidRPr="00557BC1">
        <w:rPr>
          <w:rFonts w:ascii="Georgia" w:hAnsi="Georgia" w:cs="Times New Roman"/>
          <w:sz w:val="18"/>
          <w:szCs w:val="18"/>
          <w:rPrChange w:id="3615" w:author="Jackson Halpin" w:date="2025-06-11T14:21:00Z" w16du:dateUtc="2025-06-11T18:21:00Z">
            <w:rPr>
              <w:rFonts w:ascii="Times New Roman" w:hAnsi="Times New Roman" w:cs="Times New Roman"/>
            </w:rPr>
          </w:rPrChange>
        </w:rPr>
        <w:t xml:space="preserve"> vector containing an N-terminal GST and 3C cleavage site. BLM-fused LC3B was expressed in BL21(DE3) competent cells in 2xYT with 100 ug/mL ampicillin. Cells were induced with a final concentration of 1 mM IPTG and expressed shaking at 225 RPM and 25 </w:t>
      </w:r>
      <w:r w:rsidRPr="00557BC1">
        <w:rPr>
          <w:rFonts w:ascii="Georgia" w:eastAsiaTheme="minorEastAsia" w:hAnsi="Georgia" w:cs="Times New Roman"/>
          <w:sz w:val="18"/>
          <w:szCs w:val="18"/>
          <w:rPrChange w:id="3616"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3617" w:author="Jackson Halpin" w:date="2025-06-11T14:21:00Z" w16du:dateUtc="2025-06-11T18:21:00Z">
            <w:rPr>
              <w:rFonts w:ascii="Times New Roman" w:eastAsiaTheme="minorEastAsia" w:hAnsi="Times New Roman" w:cs="Times New Roman"/>
            </w:rPr>
          </w:rPrChange>
        </w:rPr>
        <w:t>C overnight before being harvested by centrifugation at 5000 RPM for 15 minutes a</w:t>
      </w:r>
      <w:r w:rsidR="003253E5" w:rsidRPr="00557BC1">
        <w:rPr>
          <w:rFonts w:ascii="Georgia" w:eastAsiaTheme="minorEastAsia" w:hAnsi="Georgia" w:cs="Times New Roman"/>
          <w:sz w:val="18"/>
          <w:szCs w:val="18"/>
          <w:rPrChange w:id="3618" w:author="Jackson Halpin" w:date="2025-06-11T14:21:00Z" w16du:dateUtc="2025-06-11T18:21:00Z">
            <w:rPr>
              <w:rFonts w:ascii="Times New Roman" w:eastAsiaTheme="minorEastAsia" w:hAnsi="Times New Roman" w:cs="Times New Roman"/>
            </w:rPr>
          </w:rPrChange>
        </w:rPr>
        <w:t>t</w:t>
      </w:r>
      <w:r w:rsidRPr="00557BC1">
        <w:rPr>
          <w:rFonts w:ascii="Georgia" w:eastAsiaTheme="minorEastAsia" w:hAnsi="Georgia" w:cs="Times New Roman"/>
          <w:sz w:val="18"/>
          <w:szCs w:val="18"/>
          <w:rPrChange w:id="3619" w:author="Jackson Halpin" w:date="2025-06-11T14:21:00Z" w16du:dateUtc="2025-06-11T18:21:00Z">
            <w:rPr>
              <w:rFonts w:ascii="Times New Roman" w:eastAsiaTheme="minorEastAsia" w:hAnsi="Times New Roman" w:cs="Times New Roman"/>
            </w:rPr>
          </w:rPrChange>
        </w:rPr>
        <w:t xml:space="preserve"> 4</w:t>
      </w:r>
      <w:r w:rsidR="00020FFB" w:rsidRPr="00557BC1">
        <w:rPr>
          <w:rFonts w:ascii="Georgia" w:eastAsiaTheme="minorEastAsia" w:hAnsi="Georgia" w:cs="Times New Roman"/>
          <w:sz w:val="18"/>
          <w:szCs w:val="18"/>
          <w:rPrChange w:id="3620" w:author="Jackson Halpin" w:date="2025-06-11T14:21:00Z" w16du:dateUtc="2025-06-11T18:21:00Z">
            <w:rPr>
              <w:rFonts w:ascii="Times New Roman" w:eastAsiaTheme="minorEastAsia" w:hAnsi="Times New Roman" w:cs="Times New Roman"/>
            </w:rPr>
          </w:rPrChange>
        </w:rPr>
        <w:t xml:space="preserve"> </w:t>
      </w:r>
      <w:r w:rsidRPr="00557BC1">
        <w:rPr>
          <w:rFonts w:ascii="Georgia" w:eastAsiaTheme="minorEastAsia" w:hAnsi="Georgia" w:cs="Times New Roman"/>
          <w:sz w:val="18"/>
          <w:szCs w:val="18"/>
          <w:rPrChange w:id="3621"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3622" w:author="Jackson Halpin" w:date="2025-06-11T14:21:00Z" w16du:dateUtc="2025-06-11T18:21:00Z">
            <w:rPr>
              <w:rFonts w:ascii="Times New Roman" w:eastAsiaTheme="minorEastAsia" w:hAnsi="Times New Roman" w:cs="Times New Roman"/>
            </w:rPr>
          </w:rPrChange>
        </w:rPr>
        <w:t xml:space="preserve">C. Cell pellets were resuspended in GST binding buffer (140 mM NaCl, 2.7 mM </w:t>
      </w:r>
      <w:proofErr w:type="spellStart"/>
      <w:r w:rsidRPr="00557BC1">
        <w:rPr>
          <w:rFonts w:ascii="Georgia" w:eastAsiaTheme="minorEastAsia" w:hAnsi="Georgia" w:cs="Times New Roman"/>
          <w:sz w:val="18"/>
          <w:szCs w:val="18"/>
          <w:rPrChange w:id="3623" w:author="Jackson Halpin" w:date="2025-06-11T14:21:00Z" w16du:dateUtc="2025-06-11T18:21:00Z">
            <w:rPr>
              <w:rFonts w:ascii="Times New Roman" w:eastAsiaTheme="minorEastAsia" w:hAnsi="Times New Roman" w:cs="Times New Roman"/>
            </w:rPr>
          </w:rPrChange>
        </w:rPr>
        <w:t>KCl</w:t>
      </w:r>
      <w:proofErr w:type="spellEnd"/>
      <w:r w:rsidRPr="00557BC1">
        <w:rPr>
          <w:rFonts w:ascii="Georgia" w:eastAsiaTheme="minorEastAsia" w:hAnsi="Georgia" w:cs="Times New Roman"/>
          <w:sz w:val="18"/>
          <w:szCs w:val="18"/>
          <w:rPrChange w:id="3624" w:author="Jackson Halpin" w:date="2025-06-11T14:21:00Z" w16du:dateUtc="2025-06-11T18:21:00Z">
            <w:rPr>
              <w:rFonts w:ascii="Times New Roman" w:eastAsiaTheme="minorEastAsia" w:hAnsi="Times New Roman" w:cs="Times New Roman"/>
            </w:rPr>
          </w:rPrChange>
        </w:rPr>
        <w:t>, 20 mM Na</w:t>
      </w:r>
      <w:r w:rsidRPr="00557BC1">
        <w:rPr>
          <w:rFonts w:ascii="Georgia" w:eastAsiaTheme="minorEastAsia" w:hAnsi="Georgia" w:cs="Times New Roman"/>
          <w:sz w:val="18"/>
          <w:szCs w:val="18"/>
          <w:vertAlign w:val="subscript"/>
          <w:rPrChange w:id="3625" w:author="Jackson Halpin" w:date="2025-06-11T14:21:00Z" w16du:dateUtc="2025-06-11T18:21:00Z">
            <w:rPr>
              <w:rFonts w:ascii="Times New Roman" w:eastAsiaTheme="minorEastAsia" w:hAnsi="Times New Roman" w:cs="Times New Roman"/>
              <w:vertAlign w:val="subscript"/>
            </w:rPr>
          </w:rPrChange>
        </w:rPr>
        <w:t>2</w:t>
      </w:r>
      <w:r w:rsidRPr="00557BC1">
        <w:rPr>
          <w:rFonts w:ascii="Georgia" w:eastAsiaTheme="minorEastAsia" w:hAnsi="Georgia" w:cs="Times New Roman"/>
          <w:sz w:val="18"/>
          <w:szCs w:val="18"/>
          <w:rPrChange w:id="3626" w:author="Jackson Halpin" w:date="2025-06-11T14:21:00Z" w16du:dateUtc="2025-06-11T18:21:00Z">
            <w:rPr>
              <w:rFonts w:ascii="Times New Roman" w:eastAsiaTheme="minorEastAsia" w:hAnsi="Times New Roman" w:cs="Times New Roman"/>
            </w:rPr>
          </w:rPrChange>
        </w:rPr>
        <w:t>HPO</w:t>
      </w:r>
      <w:r w:rsidRPr="00557BC1">
        <w:rPr>
          <w:rFonts w:ascii="Georgia" w:eastAsiaTheme="minorEastAsia" w:hAnsi="Georgia" w:cs="Times New Roman"/>
          <w:sz w:val="18"/>
          <w:szCs w:val="18"/>
          <w:vertAlign w:val="subscript"/>
          <w:rPrChange w:id="3627" w:author="Jackson Halpin" w:date="2025-06-11T14:21:00Z" w16du:dateUtc="2025-06-11T18:21:00Z">
            <w:rPr>
              <w:rFonts w:ascii="Times New Roman" w:eastAsiaTheme="minorEastAsia" w:hAnsi="Times New Roman" w:cs="Times New Roman"/>
              <w:vertAlign w:val="subscript"/>
            </w:rPr>
          </w:rPrChange>
        </w:rPr>
        <w:t>4</w:t>
      </w:r>
      <w:r w:rsidRPr="00557BC1">
        <w:rPr>
          <w:rFonts w:ascii="Georgia" w:eastAsiaTheme="minorEastAsia" w:hAnsi="Georgia" w:cs="Times New Roman"/>
          <w:sz w:val="18"/>
          <w:szCs w:val="18"/>
          <w:rPrChange w:id="3628" w:author="Jackson Halpin" w:date="2025-06-11T14:21:00Z" w16du:dateUtc="2025-06-11T18:21:00Z">
            <w:rPr>
              <w:rFonts w:ascii="Times New Roman" w:eastAsiaTheme="minorEastAsia" w:hAnsi="Times New Roman" w:cs="Times New Roman"/>
            </w:rPr>
          </w:rPrChange>
        </w:rPr>
        <w:t>, 1.8 mM KH</w:t>
      </w:r>
      <w:r w:rsidRPr="00557BC1">
        <w:rPr>
          <w:rFonts w:ascii="Georgia" w:eastAsiaTheme="minorEastAsia" w:hAnsi="Georgia" w:cs="Times New Roman"/>
          <w:sz w:val="18"/>
          <w:szCs w:val="18"/>
          <w:vertAlign w:val="subscript"/>
          <w:rPrChange w:id="3629" w:author="Jackson Halpin" w:date="2025-06-11T14:21:00Z" w16du:dateUtc="2025-06-11T18:21:00Z">
            <w:rPr>
              <w:rFonts w:ascii="Times New Roman" w:eastAsiaTheme="minorEastAsia" w:hAnsi="Times New Roman" w:cs="Times New Roman"/>
              <w:vertAlign w:val="subscript"/>
            </w:rPr>
          </w:rPrChange>
        </w:rPr>
        <w:t>2</w:t>
      </w:r>
      <w:r w:rsidRPr="00557BC1">
        <w:rPr>
          <w:rFonts w:ascii="Georgia" w:eastAsiaTheme="minorEastAsia" w:hAnsi="Georgia" w:cs="Times New Roman"/>
          <w:sz w:val="18"/>
          <w:szCs w:val="18"/>
          <w:rPrChange w:id="3630" w:author="Jackson Halpin" w:date="2025-06-11T14:21:00Z" w16du:dateUtc="2025-06-11T18:21:00Z">
            <w:rPr>
              <w:rFonts w:ascii="Times New Roman" w:eastAsiaTheme="minorEastAsia" w:hAnsi="Times New Roman" w:cs="Times New Roman"/>
            </w:rPr>
          </w:rPrChange>
        </w:rPr>
        <w:t>PO</w:t>
      </w:r>
      <w:r w:rsidRPr="00557BC1">
        <w:rPr>
          <w:rFonts w:ascii="Georgia" w:eastAsiaTheme="minorEastAsia" w:hAnsi="Georgia" w:cs="Times New Roman"/>
          <w:sz w:val="18"/>
          <w:szCs w:val="18"/>
          <w:vertAlign w:val="subscript"/>
          <w:rPrChange w:id="3631" w:author="Jackson Halpin" w:date="2025-06-11T14:21:00Z" w16du:dateUtc="2025-06-11T18:21:00Z">
            <w:rPr>
              <w:rFonts w:ascii="Times New Roman" w:eastAsiaTheme="minorEastAsia" w:hAnsi="Times New Roman" w:cs="Times New Roman"/>
              <w:vertAlign w:val="subscript"/>
            </w:rPr>
          </w:rPrChange>
        </w:rPr>
        <w:t>4</w:t>
      </w:r>
      <w:r w:rsidRPr="00557BC1">
        <w:rPr>
          <w:rFonts w:ascii="Georgia" w:eastAsiaTheme="minorEastAsia" w:hAnsi="Georgia" w:cs="Times New Roman"/>
          <w:sz w:val="18"/>
          <w:szCs w:val="18"/>
          <w:rPrChange w:id="3632" w:author="Jackson Halpin" w:date="2025-06-11T14:21:00Z" w16du:dateUtc="2025-06-11T18:21:00Z">
            <w:rPr>
              <w:rFonts w:ascii="Times New Roman" w:eastAsiaTheme="minorEastAsia" w:hAnsi="Times New Roman" w:cs="Times New Roman"/>
            </w:rPr>
          </w:rPrChange>
        </w:rPr>
        <w:t xml:space="preserve"> (1xPBS), pH 7.3) with 0.2 mM PMSF, </w:t>
      </w:r>
      <w:proofErr w:type="spellStart"/>
      <w:r w:rsidRPr="00557BC1">
        <w:rPr>
          <w:rFonts w:ascii="Georgia" w:eastAsiaTheme="minorEastAsia" w:hAnsi="Georgia" w:cs="Times New Roman"/>
          <w:sz w:val="18"/>
          <w:szCs w:val="18"/>
          <w:rPrChange w:id="3633" w:author="Jackson Halpin" w:date="2025-06-11T14:21:00Z" w16du:dateUtc="2025-06-11T18:21:00Z">
            <w:rPr>
              <w:rFonts w:ascii="Times New Roman" w:eastAsiaTheme="minorEastAsia" w:hAnsi="Times New Roman" w:cs="Times New Roman"/>
            </w:rPr>
          </w:rPrChange>
        </w:rPr>
        <w:t>dounced</w:t>
      </w:r>
      <w:proofErr w:type="spellEnd"/>
      <w:r w:rsidRPr="00557BC1">
        <w:rPr>
          <w:rFonts w:ascii="Georgia" w:eastAsiaTheme="minorEastAsia" w:hAnsi="Georgia" w:cs="Times New Roman"/>
          <w:sz w:val="18"/>
          <w:szCs w:val="18"/>
          <w:rPrChange w:id="3634" w:author="Jackson Halpin" w:date="2025-06-11T14:21:00Z" w16du:dateUtc="2025-06-11T18:21:00Z">
            <w:rPr>
              <w:rFonts w:ascii="Times New Roman" w:eastAsiaTheme="minorEastAsia" w:hAnsi="Times New Roman" w:cs="Times New Roman"/>
            </w:rPr>
          </w:rPrChange>
        </w:rPr>
        <w:t xml:space="preserve"> 20 times, and </w:t>
      </w:r>
      <w:r w:rsidR="00381393" w:rsidRPr="00557BC1">
        <w:rPr>
          <w:rFonts w:ascii="Georgia" w:eastAsiaTheme="minorEastAsia" w:hAnsi="Georgia" w:cs="Times New Roman"/>
          <w:sz w:val="18"/>
          <w:szCs w:val="18"/>
          <w:rPrChange w:id="3635" w:author="Jackson Halpin" w:date="2025-06-11T14:21:00Z" w16du:dateUtc="2025-06-11T18:21:00Z">
            <w:rPr>
              <w:rFonts w:ascii="Times New Roman" w:eastAsiaTheme="minorEastAsia" w:hAnsi="Times New Roman" w:cs="Times New Roman"/>
            </w:rPr>
          </w:rPrChange>
        </w:rPr>
        <w:t xml:space="preserve">lysed by sonication. </w:t>
      </w:r>
      <w:r w:rsidRPr="00557BC1">
        <w:rPr>
          <w:rFonts w:ascii="Georgia" w:eastAsiaTheme="minorEastAsia" w:hAnsi="Georgia" w:cs="Times New Roman"/>
          <w:sz w:val="18"/>
          <w:szCs w:val="18"/>
          <w:rPrChange w:id="3636" w:author="Jackson Halpin" w:date="2025-06-11T14:21:00Z" w16du:dateUtc="2025-06-11T18:21:00Z">
            <w:rPr>
              <w:rFonts w:ascii="Times New Roman" w:eastAsiaTheme="minorEastAsia" w:hAnsi="Times New Roman" w:cs="Times New Roman"/>
            </w:rPr>
          </w:rPrChange>
        </w:rPr>
        <w:t xml:space="preserve">The suspension was centrifuged at 4 </w:t>
      </w:r>
      <w:r w:rsidRPr="00557BC1">
        <w:rPr>
          <w:rFonts w:ascii="Georgia" w:eastAsiaTheme="minorEastAsia" w:hAnsi="Georgia" w:cs="Times New Roman"/>
          <w:sz w:val="18"/>
          <w:szCs w:val="18"/>
          <w:rPrChange w:id="3637"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3638" w:author="Jackson Halpin" w:date="2025-06-11T14:21:00Z" w16du:dateUtc="2025-06-11T18:21:00Z">
            <w:rPr>
              <w:rFonts w:ascii="Times New Roman" w:eastAsiaTheme="minorEastAsia" w:hAnsi="Times New Roman" w:cs="Times New Roman"/>
            </w:rPr>
          </w:rPrChange>
        </w:rPr>
        <w:t xml:space="preserve">C and 15,000xg for 15 minutes, before ultracentrifugation at 4 </w:t>
      </w:r>
      <w:r w:rsidRPr="00557BC1">
        <w:rPr>
          <w:rFonts w:ascii="Georgia" w:eastAsiaTheme="minorEastAsia" w:hAnsi="Georgia" w:cs="Times New Roman"/>
          <w:sz w:val="18"/>
          <w:szCs w:val="18"/>
          <w:rPrChange w:id="3639"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3640" w:author="Jackson Halpin" w:date="2025-06-11T14:21:00Z" w16du:dateUtc="2025-06-11T18:21:00Z">
            <w:rPr>
              <w:rFonts w:ascii="Times New Roman" w:eastAsiaTheme="minorEastAsia" w:hAnsi="Times New Roman" w:cs="Times New Roman"/>
            </w:rPr>
          </w:rPrChange>
        </w:rPr>
        <w:t xml:space="preserve">C and 50,000 RPM for 1 hour. Supernatant was then loaded onto a </w:t>
      </w:r>
      <w:proofErr w:type="spellStart"/>
      <w:r w:rsidRPr="00557BC1">
        <w:rPr>
          <w:rFonts w:ascii="Georgia" w:eastAsiaTheme="minorEastAsia" w:hAnsi="Georgia" w:cs="Times New Roman"/>
          <w:sz w:val="18"/>
          <w:szCs w:val="18"/>
          <w:rPrChange w:id="3641" w:author="Jackson Halpin" w:date="2025-06-11T14:21:00Z" w16du:dateUtc="2025-06-11T18:21:00Z">
            <w:rPr>
              <w:rFonts w:ascii="Times New Roman" w:eastAsiaTheme="minorEastAsia" w:hAnsi="Times New Roman" w:cs="Times New Roman"/>
            </w:rPr>
          </w:rPrChange>
        </w:rPr>
        <w:t>GSTPrep</w:t>
      </w:r>
      <w:proofErr w:type="spellEnd"/>
      <w:r w:rsidRPr="00557BC1">
        <w:rPr>
          <w:rFonts w:ascii="Georgia" w:eastAsiaTheme="minorEastAsia" w:hAnsi="Georgia" w:cs="Times New Roman"/>
          <w:sz w:val="18"/>
          <w:szCs w:val="18"/>
          <w:rPrChange w:id="3642" w:author="Jackson Halpin" w:date="2025-06-11T14:21:00Z" w16du:dateUtc="2025-06-11T18:21:00Z">
            <w:rPr>
              <w:rFonts w:ascii="Times New Roman" w:eastAsiaTheme="minorEastAsia" w:hAnsi="Times New Roman" w:cs="Times New Roman"/>
            </w:rPr>
          </w:rPrChange>
        </w:rPr>
        <w:t xml:space="preserve"> FF 16/10 10 mL column (</w:t>
      </w:r>
      <w:proofErr w:type="spellStart"/>
      <w:r w:rsidRPr="00557BC1">
        <w:rPr>
          <w:rFonts w:ascii="Georgia" w:eastAsiaTheme="minorEastAsia" w:hAnsi="Georgia" w:cs="Times New Roman"/>
          <w:sz w:val="18"/>
          <w:szCs w:val="18"/>
          <w:rPrChange w:id="3643" w:author="Jackson Halpin" w:date="2025-06-11T14:21:00Z" w16du:dateUtc="2025-06-11T18:21:00Z">
            <w:rPr>
              <w:rFonts w:ascii="Times New Roman" w:eastAsiaTheme="minorEastAsia" w:hAnsi="Times New Roman" w:cs="Times New Roman"/>
            </w:rPr>
          </w:rPrChange>
        </w:rPr>
        <w:t>Cytiva</w:t>
      </w:r>
      <w:proofErr w:type="spellEnd"/>
      <w:r w:rsidRPr="00557BC1">
        <w:rPr>
          <w:rFonts w:ascii="Georgia" w:eastAsiaTheme="minorEastAsia" w:hAnsi="Georgia" w:cs="Times New Roman"/>
          <w:sz w:val="18"/>
          <w:szCs w:val="18"/>
          <w:rPrChange w:id="3644" w:author="Jackson Halpin" w:date="2025-06-11T14:21:00Z" w16du:dateUtc="2025-06-11T18:21:00Z">
            <w:rPr>
              <w:rFonts w:ascii="Times New Roman" w:eastAsiaTheme="minorEastAsia" w:hAnsi="Times New Roman" w:cs="Times New Roman"/>
            </w:rPr>
          </w:rPrChange>
        </w:rPr>
        <w:t xml:space="preserve">) pre-equilibrated with GST binding buffer, washed, and eluted with GST elution buffer (50 mM Tris, pH 8.0, 150 mM NaCl, 30 mM reduced glutathione). Fractions were </w:t>
      </w:r>
      <w:r w:rsidR="00020FFB" w:rsidRPr="00557BC1">
        <w:rPr>
          <w:rFonts w:ascii="Georgia" w:eastAsiaTheme="minorEastAsia" w:hAnsi="Georgia" w:cs="Times New Roman"/>
          <w:sz w:val="18"/>
          <w:szCs w:val="18"/>
          <w:rPrChange w:id="3645" w:author="Jackson Halpin" w:date="2025-06-11T14:21:00Z" w16du:dateUtc="2025-06-11T18:21:00Z">
            <w:rPr>
              <w:rFonts w:ascii="Times New Roman" w:eastAsiaTheme="minorEastAsia" w:hAnsi="Times New Roman" w:cs="Times New Roman"/>
            </w:rPr>
          </w:rPrChange>
        </w:rPr>
        <w:t>analyzed by</w:t>
      </w:r>
      <w:r w:rsidRPr="00557BC1">
        <w:rPr>
          <w:rFonts w:ascii="Georgia" w:eastAsiaTheme="minorEastAsia" w:hAnsi="Georgia" w:cs="Times New Roman"/>
          <w:sz w:val="18"/>
          <w:szCs w:val="18"/>
          <w:rPrChange w:id="3646" w:author="Jackson Halpin" w:date="2025-06-11T14:21:00Z" w16du:dateUtc="2025-06-11T18:21:00Z">
            <w:rPr>
              <w:rFonts w:ascii="Times New Roman" w:eastAsiaTheme="minorEastAsia" w:hAnsi="Times New Roman" w:cs="Times New Roman"/>
            </w:rPr>
          </w:rPrChange>
        </w:rPr>
        <w:t xml:space="preserve"> SDS-PAGE</w:t>
      </w:r>
      <w:r w:rsidR="00020FFB" w:rsidRPr="00557BC1">
        <w:rPr>
          <w:rFonts w:ascii="Georgia" w:eastAsiaTheme="minorEastAsia" w:hAnsi="Georgia" w:cs="Times New Roman"/>
          <w:sz w:val="18"/>
          <w:szCs w:val="18"/>
          <w:rPrChange w:id="3647" w:author="Jackson Halpin" w:date="2025-06-11T14:21:00Z" w16du:dateUtc="2025-06-11T18:21:00Z">
            <w:rPr>
              <w:rFonts w:ascii="Times New Roman" w:eastAsiaTheme="minorEastAsia" w:hAnsi="Times New Roman" w:cs="Times New Roman"/>
            </w:rPr>
          </w:rPrChange>
        </w:rPr>
        <w:t>, and those containing the correct molecular weight species were pooled</w:t>
      </w:r>
      <w:r w:rsidRPr="00557BC1">
        <w:rPr>
          <w:rFonts w:ascii="Georgia" w:eastAsiaTheme="minorEastAsia" w:hAnsi="Georgia" w:cs="Times New Roman"/>
          <w:sz w:val="18"/>
          <w:szCs w:val="18"/>
          <w:rPrChange w:id="3648" w:author="Jackson Halpin" w:date="2025-06-11T14:21:00Z" w16du:dateUtc="2025-06-11T18:21:00Z">
            <w:rPr>
              <w:rFonts w:ascii="Times New Roman" w:eastAsiaTheme="minorEastAsia" w:hAnsi="Times New Roman" w:cs="Times New Roman"/>
            </w:rPr>
          </w:rPrChange>
        </w:rPr>
        <w:t xml:space="preserve">. Cleavage was performed overnight at a ratio of 1:100 3C protease to protein, gently vortexed, and placed on ice at 4 </w:t>
      </w:r>
      <w:r w:rsidRPr="00557BC1">
        <w:rPr>
          <w:rFonts w:ascii="Georgia" w:eastAsiaTheme="minorEastAsia" w:hAnsi="Georgia" w:cs="Times New Roman"/>
          <w:sz w:val="18"/>
          <w:szCs w:val="18"/>
          <w:rPrChange w:id="3649" w:author="Jackson Halpin" w:date="2025-06-11T14:21:00Z" w16du:dateUtc="2025-06-11T18:21:00Z">
            <w:rPr>
              <w:rFonts w:ascii="Times New Roman" w:eastAsiaTheme="minorEastAsia" w:hAnsi="Times New Roman" w:cs="Times New Roman"/>
            </w:rPr>
          </w:rPrChange>
        </w:rPr>
        <w:sym w:font="Symbol" w:char="F0B0"/>
      </w:r>
      <w:r w:rsidRPr="00557BC1">
        <w:rPr>
          <w:rFonts w:ascii="Georgia" w:eastAsiaTheme="minorEastAsia" w:hAnsi="Georgia" w:cs="Times New Roman"/>
          <w:sz w:val="18"/>
          <w:szCs w:val="18"/>
          <w:rPrChange w:id="3650" w:author="Jackson Halpin" w:date="2025-06-11T14:21:00Z" w16du:dateUtc="2025-06-11T18:21:00Z">
            <w:rPr>
              <w:rFonts w:ascii="Times New Roman" w:eastAsiaTheme="minorEastAsia" w:hAnsi="Times New Roman" w:cs="Times New Roman"/>
            </w:rPr>
          </w:rPrChange>
        </w:rPr>
        <w:t xml:space="preserve">C. The following morning, the cleavage product was concentrated and </w:t>
      </w:r>
      <w:r w:rsidR="00020FFB" w:rsidRPr="00557BC1">
        <w:rPr>
          <w:rFonts w:ascii="Georgia" w:eastAsiaTheme="minorEastAsia" w:hAnsi="Georgia" w:cs="Times New Roman"/>
          <w:sz w:val="18"/>
          <w:szCs w:val="18"/>
          <w:rPrChange w:id="3651" w:author="Jackson Halpin" w:date="2025-06-11T14:21:00Z" w16du:dateUtc="2025-06-11T18:21:00Z">
            <w:rPr>
              <w:rFonts w:ascii="Times New Roman" w:eastAsiaTheme="minorEastAsia" w:hAnsi="Times New Roman" w:cs="Times New Roman"/>
            </w:rPr>
          </w:rPrChange>
        </w:rPr>
        <w:t xml:space="preserve">purified over </w:t>
      </w:r>
      <w:r w:rsidRPr="00557BC1">
        <w:rPr>
          <w:rFonts w:ascii="Georgia" w:eastAsiaTheme="minorEastAsia" w:hAnsi="Georgia" w:cs="Times New Roman"/>
          <w:sz w:val="18"/>
          <w:szCs w:val="18"/>
          <w:rPrChange w:id="3652" w:author="Jackson Halpin" w:date="2025-06-11T14:21:00Z" w16du:dateUtc="2025-06-11T18:21:00Z">
            <w:rPr>
              <w:rFonts w:ascii="Times New Roman" w:eastAsiaTheme="minorEastAsia" w:hAnsi="Times New Roman" w:cs="Times New Roman"/>
            </w:rPr>
          </w:rPrChange>
        </w:rPr>
        <w:t xml:space="preserve">a </w:t>
      </w:r>
      <w:proofErr w:type="spellStart"/>
      <w:r w:rsidRPr="00557BC1">
        <w:rPr>
          <w:rFonts w:ascii="Georgia" w:eastAsiaTheme="minorEastAsia" w:hAnsi="Georgia" w:cs="Times New Roman"/>
          <w:sz w:val="18"/>
          <w:szCs w:val="18"/>
          <w:rPrChange w:id="3653" w:author="Jackson Halpin" w:date="2025-06-11T14:21:00Z" w16du:dateUtc="2025-06-11T18:21:00Z">
            <w:rPr>
              <w:rFonts w:ascii="Times New Roman" w:eastAsiaTheme="minorEastAsia" w:hAnsi="Times New Roman" w:cs="Times New Roman"/>
            </w:rPr>
          </w:rPrChange>
        </w:rPr>
        <w:t>Superdex</w:t>
      </w:r>
      <w:proofErr w:type="spellEnd"/>
      <w:r w:rsidRPr="00557BC1">
        <w:rPr>
          <w:rFonts w:ascii="Georgia" w:eastAsiaTheme="minorEastAsia" w:hAnsi="Georgia" w:cs="Times New Roman"/>
          <w:sz w:val="18"/>
          <w:szCs w:val="18"/>
          <w:rPrChange w:id="3654" w:author="Jackson Halpin" w:date="2025-06-11T14:21:00Z" w16du:dateUtc="2025-06-11T18:21:00Z">
            <w:rPr>
              <w:rFonts w:ascii="Times New Roman" w:eastAsiaTheme="minorEastAsia" w:hAnsi="Times New Roman" w:cs="Times New Roman"/>
            </w:rPr>
          </w:rPrChange>
        </w:rPr>
        <w:t xml:space="preserve"> 75 16/600 </w:t>
      </w:r>
      <w:r w:rsidR="00020FFB" w:rsidRPr="00557BC1">
        <w:rPr>
          <w:rFonts w:ascii="Georgia" w:eastAsiaTheme="minorEastAsia" w:hAnsi="Georgia" w:cs="Times New Roman"/>
          <w:sz w:val="18"/>
          <w:szCs w:val="18"/>
          <w:rPrChange w:id="3655" w:author="Jackson Halpin" w:date="2025-06-11T14:21:00Z" w16du:dateUtc="2025-06-11T18:21:00Z">
            <w:rPr>
              <w:rFonts w:ascii="Times New Roman" w:eastAsiaTheme="minorEastAsia" w:hAnsi="Times New Roman" w:cs="Times New Roman"/>
            </w:rPr>
          </w:rPrChange>
        </w:rPr>
        <w:t>column in gel filtration buffer</w:t>
      </w:r>
      <w:r w:rsidRPr="00557BC1">
        <w:rPr>
          <w:rFonts w:ascii="Georgia" w:eastAsiaTheme="minorEastAsia" w:hAnsi="Georgia" w:cs="Times New Roman"/>
          <w:sz w:val="18"/>
          <w:szCs w:val="18"/>
          <w:rPrChange w:id="3656" w:author="Jackson Halpin" w:date="2025-06-11T14:21:00Z" w16du:dateUtc="2025-06-11T18:21:00Z">
            <w:rPr>
              <w:rFonts w:ascii="Times New Roman" w:eastAsiaTheme="minorEastAsia" w:hAnsi="Times New Roman" w:cs="Times New Roman"/>
            </w:rPr>
          </w:rPrChange>
        </w:rPr>
        <w:t xml:space="preserve"> (25 mM Tris-HCl, pH 7.5, 150 mM NaCl). </w:t>
      </w:r>
      <w:r w:rsidR="00020FFB" w:rsidRPr="00557BC1">
        <w:rPr>
          <w:rFonts w:ascii="Georgia" w:eastAsiaTheme="minorEastAsia" w:hAnsi="Georgia" w:cs="Times New Roman"/>
          <w:sz w:val="18"/>
          <w:szCs w:val="18"/>
          <w:rPrChange w:id="3657" w:author="Jackson Halpin" w:date="2025-06-11T14:21:00Z" w16du:dateUtc="2025-06-11T18:21:00Z">
            <w:rPr>
              <w:rFonts w:ascii="Times New Roman" w:eastAsiaTheme="minorEastAsia" w:hAnsi="Times New Roman" w:cs="Times New Roman"/>
            </w:rPr>
          </w:rPrChange>
        </w:rPr>
        <w:t>Pure fractions, as</w:t>
      </w:r>
      <w:r w:rsidRPr="00557BC1">
        <w:rPr>
          <w:rFonts w:ascii="Georgia" w:eastAsiaTheme="minorEastAsia" w:hAnsi="Georgia" w:cs="Times New Roman"/>
          <w:sz w:val="18"/>
          <w:szCs w:val="18"/>
          <w:rPrChange w:id="3658" w:author="Jackson Halpin" w:date="2025-06-11T14:21:00Z" w16du:dateUtc="2025-06-11T18:21:00Z">
            <w:rPr>
              <w:rFonts w:ascii="Times New Roman" w:eastAsiaTheme="minorEastAsia" w:hAnsi="Times New Roman" w:cs="Times New Roman"/>
            </w:rPr>
          </w:rPrChange>
        </w:rPr>
        <w:t xml:space="preserve"> </w:t>
      </w:r>
      <w:r w:rsidR="00020FFB" w:rsidRPr="00557BC1">
        <w:rPr>
          <w:rFonts w:ascii="Georgia" w:eastAsiaTheme="minorEastAsia" w:hAnsi="Georgia" w:cs="Times New Roman"/>
          <w:sz w:val="18"/>
          <w:szCs w:val="18"/>
          <w:rPrChange w:id="3659" w:author="Jackson Halpin" w:date="2025-06-11T14:21:00Z" w16du:dateUtc="2025-06-11T18:21:00Z">
            <w:rPr>
              <w:rFonts w:ascii="Times New Roman" w:eastAsiaTheme="minorEastAsia" w:hAnsi="Times New Roman" w:cs="Times New Roman"/>
            </w:rPr>
          </w:rPrChange>
        </w:rPr>
        <w:t xml:space="preserve">assessed </w:t>
      </w:r>
      <w:r w:rsidRPr="00557BC1">
        <w:rPr>
          <w:rFonts w:ascii="Georgia" w:eastAsiaTheme="minorEastAsia" w:hAnsi="Georgia" w:cs="Times New Roman"/>
          <w:sz w:val="18"/>
          <w:szCs w:val="18"/>
          <w:rPrChange w:id="3660" w:author="Jackson Halpin" w:date="2025-06-11T14:21:00Z" w16du:dateUtc="2025-06-11T18:21:00Z">
            <w:rPr>
              <w:rFonts w:ascii="Times New Roman" w:eastAsiaTheme="minorEastAsia" w:hAnsi="Times New Roman" w:cs="Times New Roman"/>
            </w:rPr>
          </w:rPrChange>
        </w:rPr>
        <w:t xml:space="preserve">by SDS-PAGE, </w:t>
      </w:r>
      <w:r w:rsidR="00020FFB" w:rsidRPr="00557BC1">
        <w:rPr>
          <w:rFonts w:ascii="Georgia" w:eastAsiaTheme="minorEastAsia" w:hAnsi="Georgia" w:cs="Times New Roman"/>
          <w:sz w:val="18"/>
          <w:szCs w:val="18"/>
          <w:rPrChange w:id="3661" w:author="Jackson Halpin" w:date="2025-06-11T14:21:00Z" w16du:dateUtc="2025-06-11T18:21:00Z">
            <w:rPr>
              <w:rFonts w:ascii="Times New Roman" w:eastAsiaTheme="minorEastAsia" w:hAnsi="Times New Roman" w:cs="Times New Roman"/>
            </w:rPr>
          </w:rPrChange>
        </w:rPr>
        <w:t xml:space="preserve">were </w:t>
      </w:r>
      <w:r w:rsidRPr="00557BC1">
        <w:rPr>
          <w:rFonts w:ascii="Georgia" w:eastAsiaTheme="minorEastAsia" w:hAnsi="Georgia" w:cs="Times New Roman"/>
          <w:sz w:val="18"/>
          <w:szCs w:val="18"/>
          <w:rPrChange w:id="3662" w:author="Jackson Halpin" w:date="2025-06-11T14:21:00Z" w16du:dateUtc="2025-06-11T18:21:00Z">
            <w:rPr>
              <w:rFonts w:ascii="Times New Roman" w:eastAsiaTheme="minorEastAsia" w:hAnsi="Times New Roman" w:cs="Times New Roman"/>
            </w:rPr>
          </w:rPrChange>
        </w:rPr>
        <w:t xml:space="preserve">concentrated and flash-frozen in 50 </w:t>
      </w:r>
      <w:proofErr w:type="spellStart"/>
      <w:r w:rsidRPr="00557BC1">
        <w:rPr>
          <w:rFonts w:ascii="Georgia" w:eastAsiaTheme="minorEastAsia" w:hAnsi="Georgia" w:cs="Times New Roman"/>
          <w:sz w:val="18"/>
          <w:szCs w:val="18"/>
          <w:rPrChange w:id="3663" w:author="Jackson Halpin" w:date="2025-06-11T14:21:00Z" w16du:dateUtc="2025-06-11T18:21:00Z">
            <w:rPr>
              <w:rFonts w:ascii="Times New Roman" w:eastAsiaTheme="minorEastAsia" w:hAnsi="Times New Roman" w:cs="Times New Roman"/>
            </w:rPr>
          </w:rPrChange>
        </w:rPr>
        <w:t>uL</w:t>
      </w:r>
      <w:proofErr w:type="spellEnd"/>
      <w:r w:rsidRPr="00557BC1">
        <w:rPr>
          <w:rFonts w:ascii="Georgia" w:eastAsiaTheme="minorEastAsia" w:hAnsi="Georgia" w:cs="Times New Roman"/>
          <w:sz w:val="18"/>
          <w:szCs w:val="18"/>
          <w:rPrChange w:id="3664" w:author="Jackson Halpin" w:date="2025-06-11T14:21:00Z" w16du:dateUtc="2025-06-11T18:21:00Z">
            <w:rPr>
              <w:rFonts w:ascii="Times New Roman" w:eastAsiaTheme="minorEastAsia" w:hAnsi="Times New Roman" w:cs="Times New Roman"/>
            </w:rPr>
          </w:rPrChange>
        </w:rPr>
        <w:t xml:space="preserve"> aliquots. </w:t>
      </w:r>
    </w:p>
    <w:p w14:paraId="19B33BF4" w14:textId="77777777" w:rsidR="00705B2C" w:rsidRPr="00557BC1" w:rsidRDefault="00705B2C" w:rsidP="00557BC1">
      <w:pPr>
        <w:jc w:val="both"/>
        <w:rPr>
          <w:rFonts w:ascii="Georgia" w:eastAsiaTheme="minorEastAsia" w:hAnsi="Georgia" w:cs="Times New Roman"/>
          <w:sz w:val="18"/>
          <w:szCs w:val="18"/>
          <w:rPrChange w:id="3665" w:author="Jackson Halpin" w:date="2025-06-11T14:21:00Z" w16du:dateUtc="2025-06-11T18:21:00Z">
            <w:rPr>
              <w:rFonts w:ascii="Times New Roman" w:eastAsiaTheme="minorEastAsia" w:hAnsi="Times New Roman" w:cs="Times New Roman"/>
            </w:rPr>
          </w:rPrChange>
        </w:rPr>
        <w:pPrChange w:id="3666" w:author="Jackson Halpin" w:date="2025-06-11T14:17:00Z" w16du:dateUtc="2025-06-11T18:17:00Z">
          <w:pPr>
            <w:spacing w:line="480" w:lineRule="auto"/>
            <w:jc w:val="both"/>
          </w:pPr>
        </w:pPrChange>
      </w:pPr>
    </w:p>
    <w:p w14:paraId="48F77EC5" w14:textId="25EDF2D9" w:rsidR="003253E5" w:rsidRPr="00557BC1" w:rsidRDefault="00705B2C" w:rsidP="00557BC1">
      <w:pPr>
        <w:jc w:val="both"/>
        <w:rPr>
          <w:rFonts w:ascii="Georgia" w:hAnsi="Georgia" w:cs="Times New Roman"/>
          <w:sz w:val="18"/>
          <w:szCs w:val="18"/>
          <w:lang w:val="en-GB"/>
          <w:rPrChange w:id="3667" w:author="Jackson Halpin" w:date="2025-06-11T14:21:00Z" w16du:dateUtc="2025-06-11T18:21:00Z">
            <w:rPr>
              <w:rFonts w:ascii="Times New Roman" w:hAnsi="Times New Roman" w:cs="Times New Roman"/>
              <w:lang w:val="en-GB"/>
            </w:rPr>
          </w:rPrChange>
        </w:rPr>
        <w:pPrChange w:id="3668" w:author="Jackson Halpin" w:date="2025-06-11T14:17:00Z" w16du:dateUtc="2025-06-11T18:17:00Z">
          <w:pPr>
            <w:spacing w:line="480" w:lineRule="auto"/>
            <w:jc w:val="both"/>
          </w:pPr>
        </w:pPrChange>
      </w:pPr>
      <w:r w:rsidRPr="00557BC1">
        <w:rPr>
          <w:rFonts w:ascii="Georgia" w:eastAsiaTheme="minorEastAsia" w:hAnsi="Georgia" w:cs="Times New Roman"/>
          <w:sz w:val="18"/>
          <w:szCs w:val="18"/>
          <w:rPrChange w:id="3669" w:author="Jackson Halpin" w:date="2025-06-11T14:21:00Z" w16du:dateUtc="2025-06-11T18:21:00Z">
            <w:rPr>
              <w:rFonts w:ascii="Times New Roman" w:eastAsiaTheme="minorEastAsia" w:hAnsi="Times New Roman" w:cs="Times New Roman"/>
            </w:rPr>
          </w:rPrChange>
        </w:rPr>
        <w:t xml:space="preserve">Crystals of </w:t>
      </w:r>
      <w:r w:rsidR="00020FFB" w:rsidRPr="00557BC1">
        <w:rPr>
          <w:rFonts w:ascii="Georgia" w:eastAsiaTheme="minorEastAsia" w:hAnsi="Georgia" w:cs="Times New Roman"/>
          <w:sz w:val="18"/>
          <w:szCs w:val="18"/>
          <w:rPrChange w:id="3670" w:author="Jackson Halpin" w:date="2025-06-11T14:21:00Z" w16du:dateUtc="2025-06-11T18:21:00Z">
            <w:rPr>
              <w:rFonts w:ascii="Times New Roman" w:eastAsiaTheme="minorEastAsia" w:hAnsi="Times New Roman" w:cs="Times New Roman"/>
            </w:rPr>
          </w:rPrChange>
        </w:rPr>
        <w:t>BLM-fused</w:t>
      </w:r>
      <w:r w:rsidRPr="00557BC1">
        <w:rPr>
          <w:rFonts w:ascii="Georgia" w:eastAsiaTheme="minorEastAsia" w:hAnsi="Georgia" w:cs="Times New Roman"/>
          <w:sz w:val="18"/>
          <w:szCs w:val="18"/>
          <w:rPrChange w:id="3671" w:author="Jackson Halpin" w:date="2025-06-11T14:21:00Z" w16du:dateUtc="2025-06-11T18:21:00Z">
            <w:rPr>
              <w:rFonts w:ascii="Times New Roman" w:eastAsiaTheme="minorEastAsia" w:hAnsi="Times New Roman" w:cs="Times New Roman"/>
            </w:rPr>
          </w:rPrChange>
        </w:rPr>
        <w:t xml:space="preserve"> LC3B were grown in hanging drops containing </w:t>
      </w:r>
      <w:r w:rsidRPr="00557BC1">
        <w:rPr>
          <w:rFonts w:ascii="Georgia" w:eastAsiaTheme="minorEastAsia" w:hAnsi="Georgia" w:cs="Times New Roman"/>
          <w:sz w:val="18"/>
          <w:szCs w:val="18"/>
          <w:rPrChange w:id="3672" w:author="Jackson Halpin" w:date="2025-06-11T14:21:00Z" w16du:dateUtc="2025-06-11T18:21:00Z">
            <w:rPr>
              <w:rFonts w:ascii="Times New Roman" w:eastAsiaTheme="minorEastAsia" w:hAnsi="Times New Roman" w:cs="Times New Roman"/>
              <w:highlight w:val="yellow"/>
            </w:rPr>
          </w:rPrChange>
        </w:rPr>
        <w:t>0.1 M HEPES, pH 7.3, 30% w/v PEG 3350, and 0.32 MgCl</w:t>
      </w:r>
      <w:r w:rsidRPr="00557BC1">
        <w:rPr>
          <w:rFonts w:ascii="Georgia" w:eastAsiaTheme="minorEastAsia" w:hAnsi="Georgia" w:cs="Times New Roman"/>
          <w:sz w:val="18"/>
          <w:szCs w:val="18"/>
          <w:vertAlign w:val="subscript"/>
          <w:rPrChange w:id="3673" w:author="Jackson Halpin" w:date="2025-06-11T14:21:00Z" w16du:dateUtc="2025-06-11T18:21:00Z">
            <w:rPr>
              <w:rFonts w:ascii="Times New Roman" w:eastAsiaTheme="minorEastAsia" w:hAnsi="Times New Roman" w:cs="Times New Roman"/>
              <w:highlight w:val="yellow"/>
              <w:vertAlign w:val="subscript"/>
            </w:rPr>
          </w:rPrChange>
        </w:rPr>
        <w:t>2</w:t>
      </w:r>
      <w:r w:rsidRPr="00557BC1">
        <w:rPr>
          <w:rFonts w:ascii="Georgia" w:eastAsiaTheme="minorEastAsia" w:hAnsi="Georgia" w:cs="Times New Roman"/>
          <w:sz w:val="18"/>
          <w:szCs w:val="18"/>
          <w:rPrChange w:id="3674" w:author="Jackson Halpin" w:date="2025-06-11T14:21:00Z" w16du:dateUtc="2025-06-11T18:21:00Z">
            <w:rPr>
              <w:rFonts w:ascii="Times New Roman" w:eastAsiaTheme="minorEastAsia" w:hAnsi="Times New Roman" w:cs="Times New Roman"/>
            </w:rPr>
          </w:rPrChange>
        </w:rPr>
        <w:t xml:space="preserve">. 1 </w:t>
      </w:r>
      <w:proofErr w:type="spellStart"/>
      <w:r w:rsidRPr="00557BC1">
        <w:rPr>
          <w:rFonts w:ascii="Georgia" w:eastAsiaTheme="minorEastAsia" w:hAnsi="Georgia" w:cs="Times New Roman"/>
          <w:sz w:val="18"/>
          <w:szCs w:val="18"/>
          <w:rPrChange w:id="3675" w:author="Jackson Halpin" w:date="2025-06-11T14:21:00Z" w16du:dateUtc="2025-06-11T18:21:00Z">
            <w:rPr>
              <w:rFonts w:ascii="Times New Roman" w:eastAsiaTheme="minorEastAsia" w:hAnsi="Times New Roman" w:cs="Times New Roman"/>
            </w:rPr>
          </w:rPrChange>
        </w:rPr>
        <w:t>uL</w:t>
      </w:r>
      <w:proofErr w:type="spellEnd"/>
      <w:r w:rsidRPr="00557BC1">
        <w:rPr>
          <w:rFonts w:ascii="Georgia" w:eastAsiaTheme="minorEastAsia" w:hAnsi="Georgia" w:cs="Times New Roman"/>
          <w:sz w:val="18"/>
          <w:szCs w:val="18"/>
          <w:rPrChange w:id="3676" w:author="Jackson Halpin" w:date="2025-06-11T14:21:00Z" w16du:dateUtc="2025-06-11T18:21:00Z">
            <w:rPr>
              <w:rFonts w:ascii="Times New Roman" w:eastAsiaTheme="minorEastAsia" w:hAnsi="Times New Roman" w:cs="Times New Roman"/>
            </w:rPr>
          </w:rPrChange>
        </w:rPr>
        <w:t xml:space="preserve"> of BLM-LC3B was mixed with 1 </w:t>
      </w:r>
      <w:proofErr w:type="spellStart"/>
      <w:r w:rsidRPr="00557BC1">
        <w:rPr>
          <w:rFonts w:ascii="Georgia" w:eastAsiaTheme="minorEastAsia" w:hAnsi="Georgia" w:cs="Times New Roman"/>
          <w:sz w:val="18"/>
          <w:szCs w:val="18"/>
          <w:rPrChange w:id="3677" w:author="Jackson Halpin" w:date="2025-06-11T14:21:00Z" w16du:dateUtc="2025-06-11T18:21:00Z">
            <w:rPr>
              <w:rFonts w:ascii="Times New Roman" w:eastAsiaTheme="minorEastAsia" w:hAnsi="Times New Roman" w:cs="Times New Roman"/>
            </w:rPr>
          </w:rPrChange>
        </w:rPr>
        <w:t>uL</w:t>
      </w:r>
      <w:proofErr w:type="spellEnd"/>
      <w:r w:rsidRPr="00557BC1">
        <w:rPr>
          <w:rFonts w:ascii="Georgia" w:eastAsiaTheme="minorEastAsia" w:hAnsi="Georgia" w:cs="Times New Roman"/>
          <w:sz w:val="18"/>
          <w:szCs w:val="18"/>
          <w:rPrChange w:id="3678" w:author="Jackson Halpin" w:date="2025-06-11T14:21:00Z" w16du:dateUtc="2025-06-11T18:21:00Z">
            <w:rPr>
              <w:rFonts w:ascii="Times New Roman" w:eastAsiaTheme="minorEastAsia" w:hAnsi="Times New Roman" w:cs="Times New Roman"/>
            </w:rPr>
          </w:rPrChange>
        </w:rPr>
        <w:t xml:space="preserve"> of reservoir solution</w:t>
      </w:r>
      <w:r w:rsidR="00020FFB" w:rsidRPr="00557BC1">
        <w:rPr>
          <w:rFonts w:ascii="Georgia" w:eastAsiaTheme="minorEastAsia" w:hAnsi="Georgia" w:cs="Times New Roman"/>
          <w:sz w:val="18"/>
          <w:szCs w:val="18"/>
          <w:rPrChange w:id="3679" w:author="Jackson Halpin" w:date="2025-06-11T14:21:00Z" w16du:dateUtc="2025-06-11T18:21:00Z">
            <w:rPr>
              <w:rFonts w:ascii="Times New Roman" w:eastAsiaTheme="minorEastAsia" w:hAnsi="Times New Roman" w:cs="Times New Roman"/>
            </w:rPr>
          </w:rPrChange>
        </w:rPr>
        <w:t>;</w:t>
      </w:r>
      <w:r w:rsidRPr="00557BC1">
        <w:rPr>
          <w:rFonts w:ascii="Georgia" w:eastAsiaTheme="minorEastAsia" w:hAnsi="Georgia" w:cs="Times New Roman"/>
          <w:sz w:val="18"/>
          <w:szCs w:val="18"/>
          <w:rPrChange w:id="3680" w:author="Jackson Halpin" w:date="2025-06-11T14:21:00Z" w16du:dateUtc="2025-06-11T18:21:00Z">
            <w:rPr>
              <w:rFonts w:ascii="Times New Roman" w:eastAsiaTheme="minorEastAsia" w:hAnsi="Times New Roman" w:cs="Times New Roman"/>
            </w:rPr>
          </w:rPrChange>
        </w:rPr>
        <w:t xml:space="preserve"> crystals </w:t>
      </w:r>
      <w:r w:rsidR="00020FFB" w:rsidRPr="00557BC1">
        <w:rPr>
          <w:rFonts w:ascii="Georgia" w:eastAsiaTheme="minorEastAsia" w:hAnsi="Georgia" w:cs="Times New Roman"/>
          <w:sz w:val="18"/>
          <w:szCs w:val="18"/>
          <w:rPrChange w:id="3681" w:author="Jackson Halpin" w:date="2025-06-11T14:21:00Z" w16du:dateUtc="2025-06-11T18:21:00Z">
            <w:rPr>
              <w:rFonts w:ascii="Times New Roman" w:eastAsiaTheme="minorEastAsia" w:hAnsi="Times New Roman" w:cs="Times New Roman"/>
            </w:rPr>
          </w:rPrChange>
        </w:rPr>
        <w:t xml:space="preserve">grew </w:t>
      </w:r>
      <w:r w:rsidRPr="00557BC1">
        <w:rPr>
          <w:rFonts w:ascii="Georgia" w:eastAsiaTheme="minorEastAsia" w:hAnsi="Georgia" w:cs="Times New Roman"/>
          <w:sz w:val="18"/>
          <w:szCs w:val="18"/>
          <w:rPrChange w:id="3682" w:author="Jackson Halpin" w:date="2025-06-11T14:21:00Z" w16du:dateUtc="2025-06-11T18:21:00Z">
            <w:rPr>
              <w:rFonts w:ascii="Times New Roman" w:eastAsiaTheme="minorEastAsia" w:hAnsi="Times New Roman" w:cs="Times New Roman"/>
            </w:rPr>
          </w:rPrChange>
        </w:rPr>
        <w:t xml:space="preserve">within 7 days. </w:t>
      </w:r>
      <w:r w:rsidR="003253E5" w:rsidRPr="00557BC1">
        <w:rPr>
          <w:rFonts w:ascii="Georgia" w:hAnsi="Georgia" w:cs="Times New Roman"/>
          <w:sz w:val="18"/>
          <w:szCs w:val="18"/>
          <w:lang w:val="en-GB"/>
          <w:rPrChange w:id="3683" w:author="Jackson Halpin" w:date="2025-06-11T14:21:00Z" w16du:dateUtc="2025-06-11T18:21:00Z">
            <w:rPr>
              <w:rFonts w:ascii="Times New Roman" w:hAnsi="Times New Roman" w:cs="Times New Roman"/>
              <w:lang w:val="en-GB"/>
            </w:rPr>
          </w:rPrChange>
        </w:rPr>
        <w:t>X-ray diffraction data w</w:t>
      </w:r>
      <w:r w:rsidR="00020FFB" w:rsidRPr="00557BC1">
        <w:rPr>
          <w:rFonts w:ascii="Georgia" w:hAnsi="Georgia" w:cs="Times New Roman"/>
          <w:sz w:val="18"/>
          <w:szCs w:val="18"/>
          <w:lang w:val="en-GB"/>
          <w:rPrChange w:id="3684" w:author="Jackson Halpin" w:date="2025-06-11T14:21:00Z" w16du:dateUtc="2025-06-11T18:21:00Z">
            <w:rPr>
              <w:rFonts w:ascii="Times New Roman" w:hAnsi="Times New Roman" w:cs="Times New Roman"/>
              <w:lang w:val="en-GB"/>
            </w:rPr>
          </w:rPrChange>
        </w:rPr>
        <w:t>ere</w:t>
      </w:r>
      <w:r w:rsidR="003253E5" w:rsidRPr="00557BC1">
        <w:rPr>
          <w:rFonts w:ascii="Georgia" w:hAnsi="Georgia" w:cs="Times New Roman"/>
          <w:sz w:val="18"/>
          <w:szCs w:val="18"/>
          <w:lang w:val="en-GB"/>
          <w:rPrChange w:id="3685" w:author="Jackson Halpin" w:date="2025-06-11T14:21:00Z" w16du:dateUtc="2025-06-11T18:21:00Z">
            <w:rPr>
              <w:rFonts w:ascii="Times New Roman" w:hAnsi="Times New Roman" w:cs="Times New Roman"/>
              <w:lang w:val="en-GB"/>
            </w:rPr>
          </w:rPrChange>
        </w:rPr>
        <w:t xml:space="preserve"> collected on a Rigaku Micromax-007 rotating anode with Osmic </w:t>
      </w:r>
      <w:proofErr w:type="spellStart"/>
      <w:r w:rsidR="003253E5" w:rsidRPr="00557BC1">
        <w:rPr>
          <w:rFonts w:ascii="Georgia" w:hAnsi="Georgia" w:cs="Times New Roman"/>
          <w:sz w:val="18"/>
          <w:szCs w:val="18"/>
          <w:lang w:val="en-GB"/>
          <w:rPrChange w:id="3686" w:author="Jackson Halpin" w:date="2025-06-11T14:21:00Z" w16du:dateUtc="2025-06-11T18:21:00Z">
            <w:rPr>
              <w:rFonts w:ascii="Times New Roman" w:hAnsi="Times New Roman" w:cs="Times New Roman"/>
              <w:lang w:val="en-GB"/>
            </w:rPr>
          </w:rPrChange>
        </w:rPr>
        <w:t>VariMax</w:t>
      </w:r>
      <w:proofErr w:type="spellEnd"/>
      <w:r w:rsidR="003253E5" w:rsidRPr="00557BC1">
        <w:rPr>
          <w:rFonts w:ascii="Georgia" w:hAnsi="Georgia" w:cs="Times New Roman"/>
          <w:sz w:val="18"/>
          <w:szCs w:val="18"/>
          <w:lang w:val="en-GB"/>
          <w:rPrChange w:id="3687" w:author="Jackson Halpin" w:date="2025-06-11T14:21:00Z" w16du:dateUtc="2025-06-11T18:21:00Z">
            <w:rPr>
              <w:rFonts w:ascii="Times New Roman" w:hAnsi="Times New Roman" w:cs="Times New Roman"/>
              <w:lang w:val="en-GB"/>
            </w:rPr>
          </w:rPrChange>
        </w:rPr>
        <w:t xml:space="preserve">-HF mirrors and a Rigaku Saturn 944 detector.  Diffraction data were processed with the XDS suite </w:t>
      </w:r>
      <w:r w:rsidR="00A666A2" w:rsidRPr="00557BC1">
        <w:rPr>
          <w:rFonts w:ascii="Georgia" w:hAnsi="Georgia" w:cs="Times New Roman"/>
          <w:sz w:val="18"/>
          <w:szCs w:val="18"/>
          <w:lang w:val="en-GB"/>
          <w:rPrChange w:id="3688" w:author="Jackson Halpin" w:date="2025-06-11T14:21:00Z" w16du:dateUtc="2025-06-11T18:21:00Z">
            <w:rPr>
              <w:rFonts w:ascii="Times New Roman" w:hAnsi="Times New Roman" w:cs="Times New Roman"/>
              <w:lang w:val="en-GB"/>
            </w:rPr>
          </w:rPrChange>
        </w:rPr>
        <w:fldChar w:fldCharType="begin"/>
      </w:r>
      <w:r w:rsidR="00254B7E" w:rsidRPr="00557BC1">
        <w:rPr>
          <w:rFonts w:ascii="Georgia" w:hAnsi="Georgia" w:cs="Times New Roman"/>
          <w:sz w:val="18"/>
          <w:szCs w:val="18"/>
          <w:lang w:val="en-GB"/>
          <w:rPrChange w:id="3689" w:author="Jackson Halpin" w:date="2025-06-11T14:21:00Z" w16du:dateUtc="2025-06-11T18:21:00Z">
            <w:rPr>
              <w:rFonts w:ascii="Times New Roman" w:hAnsi="Times New Roman" w:cs="Times New Roman"/>
              <w:lang w:val="en-GB"/>
            </w:rPr>
          </w:rPrChange>
        </w:rPr>
        <w:instrText xml:space="preserve"> ADDIN ZOTERO_ITEM CSL_CITATION {"citationID":"bQjmqyjI","properties":{"formattedCitation":"(Kabsch 2010)","plainCitation":"(Kabsch 2010)","noteIndex":0},"citationItems":[{"id":467,"uris":["http://zotero.org/users/14717947/items/X57HFJGA"],"itemData":{"id":467,"type":"article-journal","abstract":"The usage and control of recent modifications of the program package\n              XDS\n              for the processing of rotation images are described in the context of previous versions. New features include automatic determination of spot size and reflecting range and recognition and assignment of crystal symmetry. Moreover, the limitations of earlier package versions on the number of correction/scaling factors and the representation of pixel contents have been removed. Large program parts have been restructured for parallel processing so that the quality and completeness of collected data can be assessed soon after measurement.","container-title":"Acta Crystallographica Section D Biological Crystallography","DOI":"10.1107/S0907444909047337","ISSN":"0907-4449","issue":"2","journalAbbreviation":"Acta Crystallogr D Biol Crystallogr","page":"125-132","source":"DOI.org (Crossref)","title":"&lt;i&gt;XDS&lt;/i&gt;","volume":"66","author":[{"family":"Kabsch","given":"Wolfgang"}],"issued":{"date-parts":[["2010",2,1]]}}}],"schema":"https://github.com/citation-style-language/schema/raw/master/csl-citation.json"} </w:instrText>
      </w:r>
      <w:r w:rsidR="00A666A2" w:rsidRPr="00557BC1">
        <w:rPr>
          <w:rFonts w:ascii="Georgia" w:hAnsi="Georgia" w:cs="Times New Roman"/>
          <w:sz w:val="18"/>
          <w:szCs w:val="18"/>
          <w:lang w:val="en-GB"/>
          <w:rPrChange w:id="3690" w:author="Jackson Halpin" w:date="2025-06-11T14:21:00Z" w16du:dateUtc="2025-06-11T18:21:00Z">
            <w:rPr>
              <w:rFonts w:ascii="Times New Roman" w:hAnsi="Times New Roman" w:cs="Times New Roman"/>
              <w:lang w:val="en-GB"/>
            </w:rPr>
          </w:rPrChange>
        </w:rPr>
        <w:fldChar w:fldCharType="separate"/>
      </w:r>
      <w:r w:rsidR="00A666A2" w:rsidRPr="00557BC1">
        <w:rPr>
          <w:rFonts w:ascii="Georgia" w:hAnsi="Georgia" w:cs="Times New Roman"/>
          <w:noProof/>
          <w:sz w:val="18"/>
          <w:szCs w:val="18"/>
          <w:lang w:val="en-GB"/>
          <w:rPrChange w:id="3691" w:author="Jackson Halpin" w:date="2025-06-11T14:21:00Z" w16du:dateUtc="2025-06-11T18:21:00Z">
            <w:rPr>
              <w:rFonts w:ascii="Times New Roman" w:hAnsi="Times New Roman" w:cs="Times New Roman"/>
              <w:noProof/>
              <w:lang w:val="en-GB"/>
            </w:rPr>
          </w:rPrChange>
        </w:rPr>
        <w:t>(Kabsch 2010)</w:t>
      </w:r>
      <w:r w:rsidR="00A666A2" w:rsidRPr="00557BC1">
        <w:rPr>
          <w:rFonts w:ascii="Georgia" w:hAnsi="Georgia" w:cs="Times New Roman"/>
          <w:sz w:val="18"/>
          <w:szCs w:val="18"/>
          <w:lang w:val="en-GB"/>
          <w:rPrChange w:id="3692" w:author="Jackson Halpin" w:date="2025-06-11T14:21:00Z" w16du:dateUtc="2025-06-11T18:21:00Z">
            <w:rPr>
              <w:rFonts w:ascii="Times New Roman" w:hAnsi="Times New Roman" w:cs="Times New Roman"/>
              <w:lang w:val="en-GB"/>
            </w:rPr>
          </w:rPrChange>
        </w:rPr>
        <w:fldChar w:fldCharType="end"/>
      </w:r>
      <w:r w:rsidR="00A666A2" w:rsidRPr="00557BC1">
        <w:rPr>
          <w:rFonts w:ascii="Georgia" w:hAnsi="Georgia" w:cs="Times New Roman"/>
          <w:sz w:val="18"/>
          <w:szCs w:val="18"/>
          <w:lang w:val="en-GB"/>
          <w:rPrChange w:id="3693" w:author="Jackson Halpin" w:date="2025-06-11T14:21:00Z" w16du:dateUtc="2025-06-11T18:21:00Z">
            <w:rPr>
              <w:rFonts w:ascii="Times New Roman" w:hAnsi="Times New Roman" w:cs="Times New Roman"/>
              <w:lang w:val="en-GB"/>
            </w:rPr>
          </w:rPrChange>
        </w:rPr>
        <w:t xml:space="preserve">. </w:t>
      </w:r>
      <w:r w:rsidR="003253E5" w:rsidRPr="00557BC1">
        <w:rPr>
          <w:rFonts w:ascii="Georgia" w:hAnsi="Georgia" w:cs="Times New Roman"/>
          <w:sz w:val="18"/>
          <w:szCs w:val="18"/>
          <w:lang w:val="en-GB"/>
          <w:rPrChange w:id="3694" w:author="Jackson Halpin" w:date="2025-06-11T14:21:00Z" w16du:dateUtc="2025-06-11T18:21:00Z">
            <w:rPr>
              <w:rFonts w:ascii="Times New Roman" w:hAnsi="Times New Roman" w:cs="Times New Roman"/>
              <w:lang w:val="en-GB"/>
            </w:rPr>
          </w:rPrChange>
        </w:rPr>
        <w:t xml:space="preserve">Phaser </w:t>
      </w:r>
      <w:r w:rsidR="00A666A2" w:rsidRPr="00557BC1">
        <w:rPr>
          <w:rFonts w:ascii="Georgia" w:hAnsi="Georgia" w:cs="Times New Roman"/>
          <w:sz w:val="18"/>
          <w:szCs w:val="18"/>
          <w:lang w:val="en-GB"/>
          <w:rPrChange w:id="3695" w:author="Jackson Halpin" w:date="2025-06-11T14:21:00Z" w16du:dateUtc="2025-06-11T18:21:00Z">
            <w:rPr>
              <w:rFonts w:ascii="Times New Roman" w:hAnsi="Times New Roman" w:cs="Times New Roman"/>
              <w:lang w:val="en-GB"/>
            </w:rPr>
          </w:rPrChange>
        </w:rPr>
        <w:fldChar w:fldCharType="begin"/>
      </w:r>
      <w:r w:rsidR="00254B7E" w:rsidRPr="00557BC1">
        <w:rPr>
          <w:rFonts w:ascii="Georgia" w:hAnsi="Georgia" w:cs="Times New Roman"/>
          <w:sz w:val="18"/>
          <w:szCs w:val="18"/>
          <w:lang w:val="en-GB"/>
          <w:rPrChange w:id="3696" w:author="Jackson Halpin" w:date="2025-06-11T14:21:00Z" w16du:dateUtc="2025-06-11T18:21:00Z">
            <w:rPr>
              <w:rFonts w:ascii="Times New Roman" w:hAnsi="Times New Roman" w:cs="Times New Roman"/>
              <w:lang w:val="en-GB"/>
            </w:rPr>
          </w:rPrChange>
        </w:rPr>
        <w:instrText xml:space="preserve"> ADDIN ZOTERO_ITEM CSL_CITATION {"citationID":"1TbkLWrY","properties":{"formattedCitation":"(McCoy et al. 2007)","plainCitation":"(McCoy et al. 2007)","noteIndex":0},"citationItems":[{"id":469,"uris":["http://zotero.org/users/14717947/items/9A3GKC7W"],"itemData":{"id":469,"type":"article-journal","abstract":"Phaser\n              is a program for phasing macromolecular crystal structures by both molecular replacement and experimental phasing methods. The novel phasing algorithms implemented in\n              Phaser\n              have been developed using maximum likelihood and multivariate statistics. For molecular replacement, the new algorithms have proved to be significantly better than traditional methods in discriminating correct solutions from noise, and for single-wavelength anomalous dispersion experimental phasing, the new algorithms, which account for correlations between\n              F\n              +\n              and\n              F\n              −\n              , give better phases (lower mean phase error with respect to the phases given by the refined structure) than those that use mean\n              F\n              and anomalous differences Δ\n              F\n              . One of the design concepts of\n              Phaser\n              was that it be capable of a high degree of automation. To this end,\n              Phaser\n              (written in C++) can be called directly from Python, although it can also be called using traditional\n              CCP4\n              keyword-style input.\n              Phaser\n              is a platform for future development of improved phasing methods and their release, including source code, to the crystallographic community.","container-title":"Journal of Applied Crystallography","DOI":"10.1107/S0021889807021206","ISSN":"0021-8898","issue":"4","journalAbbreviation":"J Appl Crystallogr","page":"658-674","source":"DOI.org (Crossref)","title":"&lt;i&gt;Phaser&lt;/i&gt; crystallographic software","volume":"40","author":[{"family":"McCoy","given":"Airlie J."},{"family":"Grosse-Kunstleve","given":"Ralf W."},{"family":"Adams","given":"Paul D."},{"family":"Winn","given":"Martyn D."},{"family":"Storoni","given":"Laurent C."},{"family":"Read","given":"Randy J."}],"issued":{"date-parts":[["2007",8,1]]}}}],"schema":"https://github.com/citation-style-language/schema/raw/master/csl-citation.json"} </w:instrText>
      </w:r>
      <w:r w:rsidR="00A666A2" w:rsidRPr="00557BC1">
        <w:rPr>
          <w:rFonts w:ascii="Georgia" w:hAnsi="Georgia" w:cs="Times New Roman"/>
          <w:sz w:val="18"/>
          <w:szCs w:val="18"/>
          <w:lang w:val="en-GB"/>
          <w:rPrChange w:id="3697" w:author="Jackson Halpin" w:date="2025-06-11T14:21:00Z" w16du:dateUtc="2025-06-11T18:21:00Z">
            <w:rPr>
              <w:rFonts w:ascii="Times New Roman" w:hAnsi="Times New Roman" w:cs="Times New Roman"/>
              <w:lang w:val="en-GB"/>
            </w:rPr>
          </w:rPrChange>
        </w:rPr>
        <w:fldChar w:fldCharType="separate"/>
      </w:r>
      <w:r w:rsidR="00A666A2" w:rsidRPr="00557BC1">
        <w:rPr>
          <w:rFonts w:ascii="Georgia" w:hAnsi="Georgia" w:cs="Times New Roman"/>
          <w:noProof/>
          <w:sz w:val="18"/>
          <w:szCs w:val="18"/>
          <w:lang w:val="en-GB"/>
          <w:rPrChange w:id="3698" w:author="Jackson Halpin" w:date="2025-06-11T14:21:00Z" w16du:dateUtc="2025-06-11T18:21:00Z">
            <w:rPr>
              <w:rFonts w:ascii="Times New Roman" w:hAnsi="Times New Roman" w:cs="Times New Roman"/>
              <w:noProof/>
              <w:lang w:val="en-GB"/>
            </w:rPr>
          </w:rPrChange>
        </w:rPr>
        <w:t>(McCoy et al. 2007)</w:t>
      </w:r>
      <w:r w:rsidR="00A666A2" w:rsidRPr="00557BC1">
        <w:rPr>
          <w:rFonts w:ascii="Georgia" w:hAnsi="Georgia" w:cs="Times New Roman"/>
          <w:sz w:val="18"/>
          <w:szCs w:val="18"/>
          <w:lang w:val="en-GB"/>
          <w:rPrChange w:id="3699" w:author="Jackson Halpin" w:date="2025-06-11T14:21:00Z" w16du:dateUtc="2025-06-11T18:21:00Z">
            <w:rPr>
              <w:rFonts w:ascii="Times New Roman" w:hAnsi="Times New Roman" w:cs="Times New Roman"/>
              <w:lang w:val="en-GB"/>
            </w:rPr>
          </w:rPrChange>
        </w:rPr>
        <w:fldChar w:fldCharType="end"/>
      </w:r>
      <w:r w:rsidR="00A666A2" w:rsidRPr="00557BC1">
        <w:rPr>
          <w:rFonts w:ascii="Georgia" w:hAnsi="Georgia" w:cs="Times New Roman"/>
          <w:sz w:val="18"/>
          <w:szCs w:val="18"/>
          <w:lang w:val="en-GB"/>
          <w:rPrChange w:id="3700" w:author="Jackson Halpin" w:date="2025-06-11T14:21:00Z" w16du:dateUtc="2025-06-11T18:21:00Z">
            <w:rPr>
              <w:rFonts w:ascii="Times New Roman" w:hAnsi="Times New Roman" w:cs="Times New Roman"/>
              <w:lang w:val="en-GB"/>
            </w:rPr>
          </w:rPrChange>
        </w:rPr>
        <w:t xml:space="preserve"> </w:t>
      </w:r>
      <w:r w:rsidR="003253E5" w:rsidRPr="00557BC1">
        <w:rPr>
          <w:rFonts w:ascii="Georgia" w:hAnsi="Georgia" w:cs="Times New Roman"/>
          <w:sz w:val="18"/>
          <w:szCs w:val="18"/>
          <w:lang w:val="en-GB"/>
          <w:rPrChange w:id="3701" w:author="Jackson Halpin" w:date="2025-06-11T14:21:00Z" w16du:dateUtc="2025-06-11T18:21:00Z">
            <w:rPr>
              <w:rFonts w:ascii="Times New Roman" w:hAnsi="Times New Roman" w:cs="Times New Roman"/>
              <w:lang w:val="en-GB"/>
            </w:rPr>
          </w:rPrChange>
        </w:rPr>
        <w:t xml:space="preserve">was used to solve the structure by molecular replacement using an LC3B structure </w:t>
      </w:r>
      <w:r w:rsidR="003253E5" w:rsidRPr="00557BC1">
        <w:rPr>
          <w:rFonts w:ascii="Georgia" w:hAnsi="Georgia" w:cs="Times New Roman"/>
          <w:sz w:val="18"/>
          <w:szCs w:val="18"/>
          <w:lang w:val="en-GB"/>
          <w:rPrChange w:id="3702" w:author="Jackson Halpin" w:date="2025-06-11T14:21:00Z" w16du:dateUtc="2025-06-11T18:21:00Z">
            <w:rPr>
              <w:rFonts w:ascii="Times New Roman" w:hAnsi="Times New Roman" w:cs="Times New Roman"/>
              <w:lang w:val="en-GB"/>
            </w:rPr>
          </w:rPrChange>
        </w:rPr>
        <w:t xml:space="preserve">(PDB </w:t>
      </w:r>
      <w:commentRangeStart w:id="3703"/>
      <w:r w:rsidR="003253E5" w:rsidRPr="00557BC1">
        <w:rPr>
          <w:rFonts w:ascii="Georgia" w:hAnsi="Georgia" w:cs="Times New Roman"/>
          <w:sz w:val="18"/>
          <w:szCs w:val="18"/>
          <w:lang w:val="en-GB"/>
          <w:rPrChange w:id="3704" w:author="Jackson Halpin" w:date="2025-06-11T14:21:00Z" w16du:dateUtc="2025-06-11T18:21:00Z">
            <w:rPr>
              <w:rFonts w:ascii="Times New Roman" w:hAnsi="Times New Roman" w:cs="Times New Roman"/>
              <w:lang w:val="en-GB"/>
            </w:rPr>
          </w:rPrChange>
        </w:rPr>
        <w:t>3VTU</w:t>
      </w:r>
      <w:commentRangeEnd w:id="3703"/>
      <w:r w:rsidR="00020FFB" w:rsidRPr="00557BC1">
        <w:rPr>
          <w:rStyle w:val="CommentReference"/>
          <w:rFonts w:ascii="Georgia" w:hAnsi="Georgia"/>
          <w:sz w:val="10"/>
          <w:szCs w:val="10"/>
          <w:rPrChange w:id="3705" w:author="Jackson Halpin" w:date="2025-06-11T14:21:00Z" w16du:dateUtc="2025-06-11T18:21:00Z">
            <w:rPr>
              <w:rStyle w:val="CommentReference"/>
            </w:rPr>
          </w:rPrChange>
        </w:rPr>
        <w:commentReference w:id="3703"/>
      </w:r>
      <w:r w:rsidR="003253E5" w:rsidRPr="00557BC1">
        <w:rPr>
          <w:rFonts w:ascii="Georgia" w:hAnsi="Georgia" w:cs="Times New Roman"/>
          <w:sz w:val="18"/>
          <w:szCs w:val="18"/>
          <w:lang w:val="en-GB"/>
          <w:rPrChange w:id="3706" w:author="Jackson Halpin" w:date="2025-06-11T14:21:00Z" w16du:dateUtc="2025-06-11T18:21:00Z">
            <w:rPr>
              <w:rFonts w:ascii="Times New Roman" w:hAnsi="Times New Roman" w:cs="Times New Roman"/>
              <w:lang w:val="en-GB"/>
            </w:rPr>
          </w:rPrChange>
        </w:rPr>
        <w:t xml:space="preserve">) </w:t>
      </w:r>
      <w:r w:rsidR="00A6201C" w:rsidRPr="00557BC1">
        <w:rPr>
          <w:rFonts w:ascii="Georgia" w:hAnsi="Georgia" w:cs="Times New Roman"/>
          <w:sz w:val="18"/>
          <w:szCs w:val="18"/>
          <w:lang w:val="en-GB"/>
          <w:rPrChange w:id="3707" w:author="Jackson Halpin" w:date="2025-06-11T14:21:00Z" w16du:dateUtc="2025-06-11T18:21:00Z">
            <w:rPr>
              <w:rFonts w:ascii="Times New Roman" w:hAnsi="Times New Roman" w:cs="Times New Roman"/>
              <w:lang w:val="en-GB"/>
            </w:rPr>
          </w:rPrChange>
        </w:rPr>
        <w:fldChar w:fldCharType="begin"/>
      </w:r>
      <w:r w:rsidR="00A6201C" w:rsidRPr="00557BC1">
        <w:rPr>
          <w:rFonts w:ascii="Georgia" w:hAnsi="Georgia" w:cs="Times New Roman"/>
          <w:sz w:val="18"/>
          <w:szCs w:val="18"/>
          <w:lang w:val="en-GB"/>
          <w:rPrChange w:id="3708" w:author="Jackson Halpin" w:date="2025-06-11T14:21:00Z" w16du:dateUtc="2025-06-11T18:21:00Z">
            <w:rPr>
              <w:rFonts w:ascii="Times New Roman" w:hAnsi="Times New Roman" w:cs="Times New Roman"/>
              <w:lang w:val="en-GB"/>
            </w:rPr>
          </w:rPrChange>
        </w:rPr>
        <w:instrText xml:space="preserve"> ADDIN ZOTERO_ITEM CSL_CITATION {"citationID":"78O9XZ2E","properties":{"formattedCitation":"(Rogov et al. 2013)","plainCitation":"(Rogov et al. 2013)","noteIndex":0},"citationItems":[{"id":494,"uris":["http://zotero.org/users/14717947/items/CSZP82IE"],"itemData":{"id":494,"type":"article-journal","abstract":"Selective autophagy is mediated by the interaction of autophagy modifiers and autophagy receptors that also bind to ubiquitinated cargo. Optineurin is an autophagy receptor that plays a role in the clearance of cytosolic Salmonella. The interaction between receptors and modifiers is often relatively weak, with typical values for the dissociation constant in the low micromolar range. The interaction of optineurin with autophagy modifiers is even weaker, but can be significantly enhanced through phosphorylation by the TBK1 {TANK [TRAF (tumour-necrosis-factor-receptor-associated factor)-associated nuclear factor κB activator]-binding kinase 1}. In the present study we describe the NMR and crystal structures of the autophagy modifier LC3B (microtubule-associated protein light chain 3 beta) in complex with the LC3 interaction region of optineurin either phosphorylated or bearing phospho-mimicking mutations. The structures show that the negative charge induced by phosphorylation is recognized by the side chains of Arg11 and Lys51 in LC3B. Further mutational analysis suggests that the replacement of the canonical tryptophan residue side chain of autophagy receptors with the smaller phenylalanine side chain in optineurin significantly weakens its interaction with the autophagy modifier LC3B. Through phosphorylation of serine residues directly N-terminally located to the phenylalanine residue, the affinity is increased to the level normally seen for receptor–modifier interactions. Phosphorylation, therefore, acts as a switch for optineurin-based selective autophagy.","container-title":"Biochemical Journal","DOI":"10.1042/BJ20121907","ISSN":"0264-6021, 1470-8728","issue":"3","language":"en","page":"459-466","source":"DOI.org (Crossref)","title":"Structural basis for phosphorylation-triggered autophagic clearance of &lt;i&gt;Salmonella&lt;/i&gt;","volume":"454","author":[{"family":"Rogov","given":"Vladimir V."},{"family":"Suzuki","given":"Hironori"},{"family":"Fiskin","given":"Evgenij"},{"family":"Wild","given":"Philipp"},{"family":"Kniss","given":"Andreas"},{"family":"Rozenknop","given":"Alexis"},{"family":"Kato","given":"Ryuichi"},{"family":"Kawasaki","given":"Masato"},{"family":"McEwan","given":"David G."},{"family":"Löhr","given":"Frank"},{"family":"Güntert","given":"Peter"},{"family":"Dikic","given":"Ivan"},{"family":"Wakatsuki","given":"Soichi"},{"family":"Dötsch","given":"Volker"}],"issued":{"date-parts":[["2013",9,15]]}}}],"schema":"https://github.com/citation-style-language/schema/raw/master/csl-citation.json"} </w:instrText>
      </w:r>
      <w:r w:rsidR="00A6201C" w:rsidRPr="00557BC1">
        <w:rPr>
          <w:rFonts w:ascii="Georgia" w:hAnsi="Georgia" w:cs="Times New Roman"/>
          <w:sz w:val="18"/>
          <w:szCs w:val="18"/>
          <w:lang w:val="en-GB"/>
          <w:rPrChange w:id="3709" w:author="Jackson Halpin" w:date="2025-06-11T14:21:00Z" w16du:dateUtc="2025-06-11T18:21:00Z">
            <w:rPr>
              <w:rFonts w:ascii="Times New Roman" w:hAnsi="Times New Roman" w:cs="Times New Roman"/>
              <w:lang w:val="en-GB"/>
            </w:rPr>
          </w:rPrChange>
        </w:rPr>
        <w:fldChar w:fldCharType="separate"/>
      </w:r>
      <w:r w:rsidR="00A6201C" w:rsidRPr="00557BC1">
        <w:rPr>
          <w:rFonts w:ascii="Georgia" w:hAnsi="Georgia" w:cs="Times New Roman"/>
          <w:noProof/>
          <w:sz w:val="18"/>
          <w:szCs w:val="18"/>
          <w:lang w:val="en-GB"/>
          <w:rPrChange w:id="3710" w:author="Jackson Halpin" w:date="2025-06-11T14:21:00Z" w16du:dateUtc="2025-06-11T18:21:00Z">
            <w:rPr>
              <w:rFonts w:ascii="Times New Roman" w:hAnsi="Times New Roman" w:cs="Times New Roman"/>
              <w:noProof/>
              <w:lang w:val="en-GB"/>
            </w:rPr>
          </w:rPrChange>
        </w:rPr>
        <w:t>(Rogov et al. 2013)</w:t>
      </w:r>
      <w:r w:rsidR="00A6201C" w:rsidRPr="00557BC1">
        <w:rPr>
          <w:rFonts w:ascii="Georgia" w:hAnsi="Georgia" w:cs="Times New Roman"/>
          <w:sz w:val="18"/>
          <w:szCs w:val="18"/>
          <w:lang w:val="en-GB"/>
          <w:rPrChange w:id="3711" w:author="Jackson Halpin" w:date="2025-06-11T14:21:00Z" w16du:dateUtc="2025-06-11T18:21:00Z">
            <w:rPr>
              <w:rFonts w:ascii="Times New Roman" w:hAnsi="Times New Roman" w:cs="Times New Roman"/>
              <w:lang w:val="en-GB"/>
            </w:rPr>
          </w:rPrChange>
        </w:rPr>
        <w:fldChar w:fldCharType="end"/>
      </w:r>
      <w:ins w:id="3712" w:author="Jennifer Kosmatka" w:date="2025-06-10T15:54:00Z" w16du:dateUtc="2025-06-10T19:54:00Z">
        <w:r w:rsidR="00A6201C" w:rsidRPr="00557BC1">
          <w:rPr>
            <w:rFonts w:ascii="Georgia" w:hAnsi="Georgia" w:cs="Times New Roman"/>
            <w:sz w:val="18"/>
            <w:szCs w:val="18"/>
            <w:lang w:val="en-GB"/>
            <w:rPrChange w:id="3713" w:author="Jackson Halpin" w:date="2025-06-11T14:21:00Z" w16du:dateUtc="2025-06-11T18:21:00Z">
              <w:rPr>
                <w:rFonts w:ascii="Times New Roman" w:hAnsi="Times New Roman" w:cs="Times New Roman"/>
                <w:lang w:val="en-GB"/>
              </w:rPr>
            </w:rPrChange>
          </w:rPr>
          <w:t xml:space="preserve"> </w:t>
        </w:r>
      </w:ins>
      <w:r w:rsidR="003253E5" w:rsidRPr="00557BC1">
        <w:rPr>
          <w:rFonts w:ascii="Georgia" w:hAnsi="Georgia" w:cs="Times New Roman"/>
          <w:sz w:val="18"/>
          <w:szCs w:val="18"/>
          <w:lang w:val="en-GB"/>
          <w:rPrChange w:id="3714" w:author="Jackson Halpin" w:date="2025-06-11T14:21:00Z" w16du:dateUtc="2025-06-11T18:21:00Z">
            <w:rPr>
              <w:rFonts w:ascii="Times New Roman" w:hAnsi="Times New Roman" w:cs="Times New Roman"/>
              <w:lang w:val="en-GB"/>
            </w:rPr>
          </w:rPrChange>
        </w:rPr>
        <w:t xml:space="preserve">as the search model. The molecular replacement solution was refined in PHENIX </w:t>
      </w:r>
      <w:r w:rsidR="00A666A2" w:rsidRPr="00557BC1">
        <w:rPr>
          <w:rFonts w:ascii="Georgia" w:hAnsi="Georgia" w:cs="Times New Roman"/>
          <w:sz w:val="18"/>
          <w:szCs w:val="18"/>
          <w:lang w:val="en-GB"/>
          <w:rPrChange w:id="3715" w:author="Jackson Halpin" w:date="2025-06-11T14:21:00Z" w16du:dateUtc="2025-06-11T18:21:00Z">
            <w:rPr>
              <w:rFonts w:ascii="Times New Roman" w:hAnsi="Times New Roman" w:cs="Times New Roman"/>
              <w:lang w:val="en-GB"/>
            </w:rPr>
          </w:rPrChange>
        </w:rPr>
        <w:fldChar w:fldCharType="begin"/>
      </w:r>
      <w:r w:rsidR="00254B7E" w:rsidRPr="00557BC1">
        <w:rPr>
          <w:rFonts w:ascii="Georgia" w:hAnsi="Georgia" w:cs="Times New Roman"/>
          <w:sz w:val="18"/>
          <w:szCs w:val="18"/>
          <w:lang w:val="en-GB"/>
          <w:rPrChange w:id="3716" w:author="Jackson Halpin" w:date="2025-06-11T14:21:00Z" w16du:dateUtc="2025-06-11T18:21:00Z">
            <w:rPr>
              <w:rFonts w:ascii="Times New Roman" w:hAnsi="Times New Roman" w:cs="Times New Roman"/>
              <w:lang w:val="en-GB"/>
            </w:rPr>
          </w:rPrChange>
        </w:rPr>
        <w:instrText xml:space="preserve"> ADDIN ZOTERO_ITEM CSL_CITATION {"citationID":"U0rp5ZYJ","properties":{"formattedCitation":"(Liebschner et al. 2019)","plainCitation":"(Liebschner et al. 2019)","noteIndex":0},"citationItems":[{"id":471,"uris":["http://zotero.org/users/14717947/items/KCZ7UGTZ"],"itemData":{"id":471,"type":"article-journal","abstract":"Diffraction (X-ray, neutron and electron) and electron cryo-microscopy are powerful methods to determine three-dimensional macromolecular structures, which are required to understand biological processes and to develop new therapeutics against diseases. The overall structure-solution workflow is similar for these techniques, but nuances exist because the properties of the reduced experimental data are different. Software tools for structure determination should therefore be tailored for each method.\n              Phenix\n              is a comprehensive software package for macromolecular structure determination that handles data from any of these techniques. Tasks performed with\n              Phenix\n              include data-quality assessment, map improvement, model building, the validation/rebuilding/refinement cycle and deposition. Each tool caters to the type of experimental data. The design of\n              Phenix\n              emphasizes the automation of procedures, where possible, to minimize repetitive and time-consuming manual tasks, while default parameters are chosen to encourage best practice. A graphical user interface provides access to many command-line features of\n              Phenix\n              and streamlines the transition between programs, project tracking and re-running of previous tasks.","container-title":"Acta Crystallographica Section D Structural Biology","DOI":"10.1107/S2059798319011471","ISSN":"2059-7983","issue":"10","journalAbbreviation":"Acta Crystallogr D Struct Biol","page":"861-877","source":"DOI.org (Crossref)","title":"Macromolecular structure determination using X-rays, neutrons and electrons: recent developments in &lt;i&gt;Phenix&lt;/i&gt;","title-short":"Macromolecular structure determination using X-rays, neutrons and electrons","volume":"75","author":[{"family":"Liebschner","given":"Dorothee"},{"family":"Afonine","given":"Pavel V."},{"family":"Baker","given":"Matthew L."},{"family":"Bunkóczi","given":"Gábor"},{"family":"Chen","given":"Vincent B."},{"family":"Croll","given":"Tristan I."},{"family":"Hintze","given":"Bradley"},{"family":"Hung","given":"Li-Wei"},{"family":"Jain","given":"Swati"},{"family":"McCoy","given":"Airlie J."},{"family":"Moriarty","given":"Nigel W."},{"family":"Oeffner","given":"Robert D."},{"family":"Poon","given":"Billy K."},{"family":"Prisant","given":"Michael G."},{"family":"Read","given":"Randy J."},{"family":"Richardson","given":"Jane S."},{"family":"Richardson","given":"David C."},{"family":"Sammito","given":"Massimo D."},{"family":"Sobolev","given":"Oleg V."},{"family":"Stockwell","given":"Duncan H."},{"family":"Terwilliger","given":"Thomas C."},{"family":"Urzhumtsev","given":"Alexandre G."},{"family":"Videau","given":"Lizbeth L."},{"family":"Williams","given":"Christopher J."},{"family":"Adams","given":"Paul D."}],"issued":{"date-parts":[["2019",10,1]]}}}],"schema":"https://github.com/citation-style-language/schema/raw/master/csl-citation.json"} </w:instrText>
      </w:r>
      <w:r w:rsidR="00A666A2" w:rsidRPr="00557BC1">
        <w:rPr>
          <w:rFonts w:ascii="Georgia" w:hAnsi="Georgia" w:cs="Times New Roman"/>
          <w:sz w:val="18"/>
          <w:szCs w:val="18"/>
          <w:lang w:val="en-GB"/>
          <w:rPrChange w:id="3717" w:author="Jackson Halpin" w:date="2025-06-11T14:21:00Z" w16du:dateUtc="2025-06-11T18:21:00Z">
            <w:rPr>
              <w:rFonts w:ascii="Times New Roman" w:hAnsi="Times New Roman" w:cs="Times New Roman"/>
              <w:lang w:val="en-GB"/>
            </w:rPr>
          </w:rPrChange>
        </w:rPr>
        <w:fldChar w:fldCharType="separate"/>
      </w:r>
      <w:r w:rsidR="00A666A2" w:rsidRPr="00557BC1">
        <w:rPr>
          <w:rFonts w:ascii="Georgia" w:hAnsi="Georgia" w:cs="Times New Roman"/>
          <w:noProof/>
          <w:sz w:val="18"/>
          <w:szCs w:val="18"/>
          <w:lang w:val="en-GB"/>
          <w:rPrChange w:id="3718" w:author="Jackson Halpin" w:date="2025-06-11T14:21:00Z" w16du:dateUtc="2025-06-11T18:21:00Z">
            <w:rPr>
              <w:rFonts w:ascii="Times New Roman" w:hAnsi="Times New Roman" w:cs="Times New Roman"/>
              <w:noProof/>
              <w:lang w:val="en-GB"/>
            </w:rPr>
          </w:rPrChange>
        </w:rPr>
        <w:t>(Liebschner et al. 2019)</w:t>
      </w:r>
      <w:r w:rsidR="00A666A2" w:rsidRPr="00557BC1">
        <w:rPr>
          <w:rFonts w:ascii="Georgia" w:hAnsi="Georgia" w:cs="Times New Roman"/>
          <w:sz w:val="18"/>
          <w:szCs w:val="18"/>
          <w:lang w:val="en-GB"/>
          <w:rPrChange w:id="3719" w:author="Jackson Halpin" w:date="2025-06-11T14:21:00Z" w16du:dateUtc="2025-06-11T18:21:00Z">
            <w:rPr>
              <w:rFonts w:ascii="Times New Roman" w:hAnsi="Times New Roman" w:cs="Times New Roman"/>
              <w:lang w:val="en-GB"/>
            </w:rPr>
          </w:rPrChange>
        </w:rPr>
        <w:fldChar w:fldCharType="end"/>
      </w:r>
      <w:r w:rsidR="00A666A2" w:rsidRPr="00557BC1">
        <w:rPr>
          <w:rFonts w:ascii="Georgia" w:hAnsi="Georgia" w:cs="Times New Roman"/>
          <w:sz w:val="18"/>
          <w:szCs w:val="18"/>
          <w:lang w:val="en-GB"/>
          <w:rPrChange w:id="3720" w:author="Jackson Halpin" w:date="2025-06-11T14:21:00Z" w16du:dateUtc="2025-06-11T18:21:00Z">
            <w:rPr>
              <w:rFonts w:ascii="Times New Roman" w:hAnsi="Times New Roman" w:cs="Times New Roman"/>
              <w:lang w:val="en-GB"/>
            </w:rPr>
          </w:rPrChange>
        </w:rPr>
        <w:t xml:space="preserve"> </w:t>
      </w:r>
      <w:r w:rsidR="003253E5" w:rsidRPr="00557BC1">
        <w:rPr>
          <w:rFonts w:ascii="Georgia" w:hAnsi="Georgia" w:cs="Times New Roman"/>
          <w:sz w:val="18"/>
          <w:szCs w:val="18"/>
          <w:lang w:val="en-GB"/>
          <w:rPrChange w:id="3721" w:author="Jackson Halpin" w:date="2025-06-11T14:21:00Z" w16du:dateUtc="2025-06-11T18:21:00Z">
            <w:rPr>
              <w:rFonts w:ascii="Times New Roman" w:hAnsi="Times New Roman" w:cs="Times New Roman"/>
              <w:lang w:val="en-GB"/>
            </w:rPr>
          </w:rPrChange>
        </w:rPr>
        <w:t xml:space="preserve">with manual fitting in Coot </w:t>
      </w:r>
      <w:r w:rsidR="00A666A2" w:rsidRPr="00557BC1">
        <w:rPr>
          <w:rFonts w:ascii="Georgia" w:hAnsi="Georgia" w:cs="Times New Roman"/>
          <w:sz w:val="18"/>
          <w:szCs w:val="18"/>
          <w:lang w:val="en-GB"/>
          <w:rPrChange w:id="3722" w:author="Jackson Halpin" w:date="2025-06-11T14:21:00Z" w16du:dateUtc="2025-06-11T18:21:00Z">
            <w:rPr>
              <w:rFonts w:ascii="Times New Roman" w:hAnsi="Times New Roman" w:cs="Times New Roman"/>
              <w:lang w:val="en-GB"/>
            </w:rPr>
          </w:rPrChange>
        </w:rPr>
        <w:fldChar w:fldCharType="begin"/>
      </w:r>
      <w:r w:rsidR="00254B7E" w:rsidRPr="00557BC1">
        <w:rPr>
          <w:rFonts w:ascii="Georgia" w:hAnsi="Georgia" w:cs="Times New Roman"/>
          <w:sz w:val="18"/>
          <w:szCs w:val="18"/>
          <w:lang w:val="en-GB"/>
          <w:rPrChange w:id="3723" w:author="Jackson Halpin" w:date="2025-06-11T14:21:00Z" w16du:dateUtc="2025-06-11T18:21:00Z">
            <w:rPr>
              <w:rFonts w:ascii="Times New Roman" w:hAnsi="Times New Roman" w:cs="Times New Roman"/>
              <w:lang w:val="en-GB"/>
            </w:rPr>
          </w:rPrChange>
        </w:rPr>
        <w:instrText xml:space="preserve"> ADDIN ZOTERO_ITEM CSL_CITATION {"citationID":"NWOz0zrj","properties":{"formattedCitation":"(Emsley et al. 2010)","plainCitation":"(Emsley et al. 2010)","noteIndex":0},"citationItems":[{"id":473,"uris":["http://zotero.org/users/14717947/items/IYJP7DIN"],"itemData":{"id":473,"type":"article-journal","abstract":"Coot\n              is a molecular-graphics application for model building and validation of biological macromolecules. The program displays electron-density maps and atomic models and allows model manipulations such as idealization, real-space refinement, manual rotation/translation, rigid-body fitting, ligand search, solvation, mutations, rotamers and Ramachandran idealization. Furthermore, tools are provided for model validation as well as interfaces to external programs for refinement, validation and graphics. The software is designed to be easy to learn for novice users, which is achieved by ensuring that tools for common tasks are `discoverable' through familiar user-interface elements (menus and toolbars) or by intuitive behaviour (mouse controls). Recent developments have focused on providing tools for expert users, with customisable key bindings, extensions and an extensive scripting interface. The software is under rapid development, but has already achieved very widespread use within the crystallographic community. The current state of the software is presented, with a description of the facilities available and of some of the underlying methods employed.","container-title":"Acta Crystallographica Section D Biological Crystallography","DOI":"10.1107/S0907444910007493","ISSN":"0907-4449","issue":"4","journalAbbreviation":"Acta Crystallogr D Biol Crystallogr","page":"486-501","source":"DOI.org (Crossref)","title":"Features and development of &lt;i&gt;Coot&lt;/i&gt;","volume":"66","author":[{"family":"Emsley","given":"P."},{"family":"Lohkamp","given":"B."},{"family":"Scott","given":"W. G."},{"family":"Cowtan","given":"K."}],"issued":{"date-parts":[["2010",4,1]]}}}],"schema":"https://github.com/citation-style-language/schema/raw/master/csl-citation.json"} </w:instrText>
      </w:r>
      <w:r w:rsidR="00A666A2" w:rsidRPr="00557BC1">
        <w:rPr>
          <w:rFonts w:ascii="Georgia" w:hAnsi="Georgia" w:cs="Times New Roman"/>
          <w:sz w:val="18"/>
          <w:szCs w:val="18"/>
          <w:lang w:val="en-GB"/>
          <w:rPrChange w:id="3724" w:author="Jackson Halpin" w:date="2025-06-11T14:21:00Z" w16du:dateUtc="2025-06-11T18:21:00Z">
            <w:rPr>
              <w:rFonts w:ascii="Times New Roman" w:hAnsi="Times New Roman" w:cs="Times New Roman"/>
              <w:lang w:val="en-GB"/>
            </w:rPr>
          </w:rPrChange>
        </w:rPr>
        <w:fldChar w:fldCharType="separate"/>
      </w:r>
      <w:r w:rsidR="00A666A2" w:rsidRPr="00557BC1">
        <w:rPr>
          <w:rFonts w:ascii="Georgia" w:hAnsi="Georgia" w:cs="Times New Roman"/>
          <w:noProof/>
          <w:sz w:val="18"/>
          <w:szCs w:val="18"/>
          <w:lang w:val="en-GB"/>
          <w:rPrChange w:id="3725" w:author="Jackson Halpin" w:date="2025-06-11T14:21:00Z" w16du:dateUtc="2025-06-11T18:21:00Z">
            <w:rPr>
              <w:rFonts w:ascii="Times New Roman" w:hAnsi="Times New Roman" w:cs="Times New Roman"/>
              <w:noProof/>
              <w:lang w:val="en-GB"/>
            </w:rPr>
          </w:rPrChange>
        </w:rPr>
        <w:t>(Emsley et al. 2010)</w:t>
      </w:r>
      <w:r w:rsidR="00A666A2" w:rsidRPr="00557BC1">
        <w:rPr>
          <w:rFonts w:ascii="Georgia" w:hAnsi="Georgia" w:cs="Times New Roman"/>
          <w:sz w:val="18"/>
          <w:szCs w:val="18"/>
          <w:lang w:val="en-GB"/>
          <w:rPrChange w:id="3726" w:author="Jackson Halpin" w:date="2025-06-11T14:21:00Z" w16du:dateUtc="2025-06-11T18:21:00Z">
            <w:rPr>
              <w:rFonts w:ascii="Times New Roman" w:hAnsi="Times New Roman" w:cs="Times New Roman"/>
              <w:lang w:val="en-GB"/>
            </w:rPr>
          </w:rPrChange>
        </w:rPr>
        <w:fldChar w:fldCharType="end"/>
      </w:r>
      <w:r w:rsidR="00A666A2" w:rsidRPr="00557BC1">
        <w:rPr>
          <w:rFonts w:ascii="Georgia" w:hAnsi="Georgia" w:cs="Times New Roman"/>
          <w:sz w:val="18"/>
          <w:szCs w:val="18"/>
          <w:lang w:val="en-GB"/>
          <w:rPrChange w:id="3727" w:author="Jackson Halpin" w:date="2025-06-11T14:21:00Z" w16du:dateUtc="2025-06-11T18:21:00Z">
            <w:rPr>
              <w:rFonts w:ascii="Times New Roman" w:hAnsi="Times New Roman" w:cs="Times New Roman"/>
              <w:lang w:val="en-GB"/>
            </w:rPr>
          </w:rPrChange>
        </w:rPr>
        <w:t xml:space="preserve"> </w:t>
      </w:r>
      <w:r w:rsidR="003253E5" w:rsidRPr="00557BC1">
        <w:rPr>
          <w:rFonts w:ascii="Georgia" w:hAnsi="Georgia" w:cs="Times New Roman"/>
          <w:sz w:val="18"/>
          <w:szCs w:val="18"/>
          <w:lang w:val="en-GB"/>
          <w:rPrChange w:id="3728" w:author="Jackson Halpin" w:date="2025-06-11T14:21:00Z" w16du:dateUtc="2025-06-11T18:21:00Z">
            <w:rPr>
              <w:rFonts w:ascii="Times New Roman" w:hAnsi="Times New Roman" w:cs="Times New Roman"/>
              <w:lang w:val="en-GB"/>
            </w:rPr>
          </w:rPrChange>
        </w:rPr>
        <w:t xml:space="preserve">and some improvement of the model geometry with Rosetta. The model was refined to final </w:t>
      </w:r>
      <w:proofErr w:type="spellStart"/>
      <w:r w:rsidR="003253E5" w:rsidRPr="00557BC1">
        <w:rPr>
          <w:rFonts w:ascii="Georgia" w:hAnsi="Georgia" w:cs="Times New Roman"/>
          <w:sz w:val="18"/>
          <w:szCs w:val="18"/>
          <w:lang w:val="en-GB"/>
          <w:rPrChange w:id="3729" w:author="Jackson Halpin" w:date="2025-06-11T14:21:00Z" w16du:dateUtc="2025-06-11T18:21:00Z">
            <w:rPr>
              <w:rFonts w:ascii="Times New Roman" w:hAnsi="Times New Roman" w:cs="Times New Roman"/>
              <w:lang w:val="en-GB"/>
            </w:rPr>
          </w:rPrChange>
        </w:rPr>
        <w:t>R</w:t>
      </w:r>
      <w:r w:rsidR="003253E5" w:rsidRPr="00557BC1">
        <w:rPr>
          <w:rFonts w:ascii="Georgia" w:hAnsi="Georgia" w:cs="Times New Roman"/>
          <w:sz w:val="18"/>
          <w:szCs w:val="18"/>
          <w:vertAlign w:val="subscript"/>
          <w:lang w:val="en-GB"/>
          <w:rPrChange w:id="3730" w:author="Jackson Halpin" w:date="2025-06-11T14:21:00Z" w16du:dateUtc="2025-06-11T18:21:00Z">
            <w:rPr>
              <w:rFonts w:ascii="Times New Roman" w:hAnsi="Times New Roman" w:cs="Times New Roman"/>
              <w:vertAlign w:val="subscript"/>
              <w:lang w:val="en-GB"/>
            </w:rPr>
          </w:rPrChange>
        </w:rPr>
        <w:t>work</w:t>
      </w:r>
      <w:proofErr w:type="spellEnd"/>
      <w:r w:rsidR="003253E5" w:rsidRPr="00557BC1">
        <w:rPr>
          <w:rFonts w:ascii="Georgia" w:hAnsi="Georgia" w:cs="Times New Roman"/>
          <w:sz w:val="18"/>
          <w:szCs w:val="18"/>
          <w:lang w:val="en-GB"/>
          <w:rPrChange w:id="3731" w:author="Jackson Halpin" w:date="2025-06-11T14:21:00Z" w16du:dateUtc="2025-06-11T18:21:00Z">
            <w:rPr>
              <w:rFonts w:ascii="Times New Roman" w:hAnsi="Times New Roman" w:cs="Times New Roman"/>
              <w:lang w:val="en-GB"/>
            </w:rPr>
          </w:rPrChange>
        </w:rPr>
        <w:t>/</w:t>
      </w:r>
      <w:proofErr w:type="spellStart"/>
      <w:r w:rsidR="003253E5" w:rsidRPr="00557BC1">
        <w:rPr>
          <w:rFonts w:ascii="Georgia" w:hAnsi="Georgia" w:cs="Times New Roman"/>
          <w:sz w:val="18"/>
          <w:szCs w:val="18"/>
          <w:lang w:val="en-GB"/>
          <w:rPrChange w:id="3732" w:author="Jackson Halpin" w:date="2025-06-11T14:21:00Z" w16du:dateUtc="2025-06-11T18:21:00Z">
            <w:rPr>
              <w:rFonts w:ascii="Times New Roman" w:hAnsi="Times New Roman" w:cs="Times New Roman"/>
              <w:lang w:val="en-GB"/>
            </w:rPr>
          </w:rPrChange>
        </w:rPr>
        <w:t>R</w:t>
      </w:r>
      <w:r w:rsidR="003253E5" w:rsidRPr="00557BC1">
        <w:rPr>
          <w:rFonts w:ascii="Georgia" w:hAnsi="Georgia" w:cs="Times New Roman"/>
          <w:sz w:val="18"/>
          <w:szCs w:val="18"/>
          <w:vertAlign w:val="subscript"/>
          <w:lang w:val="en-GB"/>
          <w:rPrChange w:id="3733" w:author="Jackson Halpin" w:date="2025-06-11T14:21:00Z" w16du:dateUtc="2025-06-11T18:21:00Z">
            <w:rPr>
              <w:rFonts w:ascii="Times New Roman" w:hAnsi="Times New Roman" w:cs="Times New Roman"/>
              <w:vertAlign w:val="subscript"/>
              <w:lang w:val="en-GB"/>
            </w:rPr>
          </w:rPrChange>
        </w:rPr>
        <w:t>free</w:t>
      </w:r>
      <w:proofErr w:type="spellEnd"/>
      <w:r w:rsidR="003253E5" w:rsidRPr="00557BC1">
        <w:rPr>
          <w:rFonts w:ascii="Georgia" w:hAnsi="Georgia" w:cs="Times New Roman"/>
          <w:sz w:val="18"/>
          <w:szCs w:val="18"/>
          <w:lang w:val="en-GB"/>
          <w:rPrChange w:id="3734" w:author="Jackson Halpin" w:date="2025-06-11T14:21:00Z" w16du:dateUtc="2025-06-11T18:21:00Z">
            <w:rPr>
              <w:rFonts w:ascii="Times New Roman" w:hAnsi="Times New Roman" w:cs="Times New Roman"/>
              <w:lang w:val="en-GB"/>
            </w:rPr>
          </w:rPrChange>
        </w:rPr>
        <w:t xml:space="preserve"> of 0.216 / 0.262. The X-ray data collection and refinement statistics are summarized in Table SI, and the coordinates have been deposited in the Protein Data Bank (PDB ID: </w:t>
      </w:r>
      <w:r w:rsidR="003253E5" w:rsidRPr="00557BC1">
        <w:rPr>
          <w:rFonts w:ascii="Georgia" w:hAnsi="Georgia" w:cs="Times New Roman"/>
          <w:sz w:val="18"/>
          <w:szCs w:val="18"/>
          <w:highlight w:val="yellow"/>
          <w:lang w:val="en-GB"/>
          <w:rPrChange w:id="3735" w:author="Jackson Halpin" w:date="2025-06-11T14:21:00Z" w16du:dateUtc="2025-06-11T18:21:00Z">
            <w:rPr>
              <w:rFonts w:ascii="Times New Roman" w:hAnsi="Times New Roman" w:cs="Times New Roman"/>
              <w:lang w:val="en-GB"/>
            </w:rPr>
          </w:rPrChange>
        </w:rPr>
        <w:t>XXXX</w:t>
      </w:r>
      <w:r w:rsidR="003253E5" w:rsidRPr="00557BC1">
        <w:rPr>
          <w:rFonts w:ascii="Georgia" w:hAnsi="Georgia" w:cs="Times New Roman"/>
          <w:sz w:val="18"/>
          <w:szCs w:val="18"/>
          <w:lang w:val="en-GB"/>
          <w:rPrChange w:id="3736" w:author="Jackson Halpin" w:date="2025-06-11T14:21:00Z" w16du:dateUtc="2025-06-11T18:21:00Z">
            <w:rPr>
              <w:rFonts w:ascii="Times New Roman" w:hAnsi="Times New Roman" w:cs="Times New Roman"/>
              <w:lang w:val="en-GB"/>
            </w:rPr>
          </w:rPrChange>
        </w:rPr>
        <w:t>).</w:t>
      </w:r>
    </w:p>
    <w:p w14:paraId="49342912" w14:textId="77777777" w:rsidR="00406711" w:rsidRPr="00557BC1" w:rsidRDefault="00406711" w:rsidP="00557BC1">
      <w:pPr>
        <w:jc w:val="both"/>
        <w:rPr>
          <w:rFonts w:ascii="Georgia" w:hAnsi="Georgia"/>
          <w:b/>
          <w:bCs/>
          <w:sz w:val="18"/>
          <w:szCs w:val="18"/>
          <w:rPrChange w:id="3737" w:author="Jackson Halpin" w:date="2025-06-11T14:21:00Z" w16du:dateUtc="2025-06-11T18:21:00Z">
            <w:rPr>
              <w:b/>
              <w:bCs/>
            </w:rPr>
          </w:rPrChange>
        </w:rPr>
      </w:pPr>
    </w:p>
    <w:p w14:paraId="764559C5" w14:textId="108F3DC6" w:rsidR="00406711" w:rsidRPr="00557BC1" w:rsidRDefault="00406711" w:rsidP="00557BC1">
      <w:pPr>
        <w:jc w:val="both"/>
        <w:rPr>
          <w:rFonts w:ascii="Georgia" w:hAnsi="Georgia" w:cs="Times New Roman"/>
          <w:sz w:val="18"/>
          <w:szCs w:val="18"/>
          <w:rPrChange w:id="3738" w:author="Jackson Halpin" w:date="2025-06-11T14:21:00Z" w16du:dateUtc="2025-06-11T18:21:00Z">
            <w:rPr>
              <w:rFonts w:ascii="Times New Roman" w:hAnsi="Times New Roman" w:cs="Times New Roman"/>
            </w:rPr>
          </w:rPrChange>
        </w:rPr>
        <w:pPrChange w:id="3739" w:author="Jackson Halpin" w:date="2025-06-11T14:17:00Z" w16du:dateUtc="2025-06-11T18:17:00Z">
          <w:pPr>
            <w:spacing w:line="480" w:lineRule="auto"/>
            <w:jc w:val="both"/>
          </w:pPr>
        </w:pPrChange>
      </w:pPr>
      <w:commentRangeStart w:id="3740"/>
      <w:r w:rsidRPr="00557BC1">
        <w:rPr>
          <w:rFonts w:ascii="Georgia" w:hAnsi="Georgia" w:cs="Times New Roman"/>
          <w:b/>
          <w:bCs/>
          <w:sz w:val="18"/>
          <w:szCs w:val="18"/>
          <w:rPrChange w:id="3741" w:author="Jackson Halpin" w:date="2025-06-11T14:21:00Z" w16du:dateUtc="2025-06-11T18:21:00Z">
            <w:rPr>
              <w:rFonts w:ascii="Times New Roman" w:hAnsi="Times New Roman" w:cs="Times New Roman"/>
              <w:b/>
              <w:bCs/>
            </w:rPr>
          </w:rPrChange>
        </w:rPr>
        <w:t>Encoding</w:t>
      </w:r>
      <w:r w:rsidRPr="00557BC1">
        <w:rPr>
          <w:rFonts w:ascii="Georgia" w:hAnsi="Georgia" w:cs="Times New Roman"/>
          <w:sz w:val="18"/>
          <w:szCs w:val="18"/>
          <w:rPrChange w:id="3742" w:author="Jackson Halpin" w:date="2025-06-11T14:21:00Z" w16du:dateUtc="2025-06-11T18:21:00Z">
            <w:rPr>
              <w:rFonts w:ascii="Times New Roman" w:hAnsi="Times New Roman" w:cs="Times New Roman"/>
            </w:rPr>
          </w:rPrChange>
        </w:rPr>
        <w:t>:</w:t>
      </w:r>
      <w:commentRangeEnd w:id="3740"/>
      <w:r w:rsidR="003352A3" w:rsidRPr="00557BC1">
        <w:rPr>
          <w:rStyle w:val="CommentReference"/>
          <w:rFonts w:ascii="Georgia" w:hAnsi="Georgia"/>
          <w:sz w:val="10"/>
          <w:szCs w:val="10"/>
          <w:rPrChange w:id="3743" w:author="Jackson Halpin" w:date="2025-06-11T14:21:00Z" w16du:dateUtc="2025-06-11T18:21:00Z">
            <w:rPr>
              <w:rStyle w:val="CommentReference"/>
            </w:rPr>
          </w:rPrChange>
        </w:rPr>
        <w:commentReference w:id="3740"/>
      </w:r>
    </w:p>
    <w:p w14:paraId="5D91CB7B" w14:textId="77777777" w:rsidR="00406711" w:rsidRPr="00557BC1" w:rsidRDefault="00406711" w:rsidP="00557BC1">
      <w:pPr>
        <w:jc w:val="both"/>
        <w:rPr>
          <w:rFonts w:ascii="Georgia" w:hAnsi="Georgia" w:cs="Times New Roman"/>
          <w:sz w:val="18"/>
          <w:szCs w:val="18"/>
          <w:rPrChange w:id="3744" w:author="Jackson Halpin" w:date="2025-06-11T14:21:00Z" w16du:dateUtc="2025-06-11T18:21:00Z">
            <w:rPr>
              <w:rFonts w:ascii="Times New Roman" w:hAnsi="Times New Roman" w:cs="Times New Roman"/>
            </w:rPr>
          </w:rPrChange>
        </w:rPr>
        <w:pPrChange w:id="3745" w:author="Jackson Halpin" w:date="2025-06-11T14:17:00Z" w16du:dateUtc="2025-06-11T18:17:00Z">
          <w:pPr>
            <w:spacing w:line="480" w:lineRule="auto"/>
            <w:jc w:val="both"/>
          </w:pPr>
        </w:pPrChange>
      </w:pPr>
      <w:r w:rsidRPr="00557BC1">
        <w:rPr>
          <w:rFonts w:ascii="Georgia" w:hAnsi="Georgia" w:cs="Times New Roman"/>
          <w:sz w:val="18"/>
          <w:szCs w:val="18"/>
          <w:rPrChange w:id="3746" w:author="Jackson Halpin" w:date="2025-06-11T14:21:00Z" w16du:dateUtc="2025-06-11T18:21:00Z">
            <w:rPr>
              <w:rFonts w:ascii="Times New Roman" w:hAnsi="Times New Roman" w:cs="Times New Roman"/>
            </w:rPr>
          </w:rPrChange>
        </w:rPr>
        <w:t xml:space="preserve">  We employed three different encoding methods: position-specific scoring matrix (PSSM)[1], </w:t>
      </w:r>
      <w:proofErr w:type="spellStart"/>
      <w:r w:rsidRPr="00557BC1">
        <w:rPr>
          <w:rFonts w:ascii="Georgia" w:hAnsi="Georgia" w:cs="Times New Roman"/>
          <w:sz w:val="18"/>
          <w:szCs w:val="18"/>
          <w:rPrChange w:id="3747" w:author="Jackson Halpin" w:date="2025-06-11T14:21:00Z" w16du:dateUtc="2025-06-11T18:21:00Z">
            <w:rPr>
              <w:rFonts w:ascii="Times New Roman" w:hAnsi="Times New Roman" w:cs="Times New Roman"/>
            </w:rPr>
          </w:rPrChange>
        </w:rPr>
        <w:t>onehot</w:t>
      </w:r>
      <w:proofErr w:type="spellEnd"/>
      <w:r w:rsidRPr="00557BC1">
        <w:rPr>
          <w:rFonts w:ascii="Georgia" w:hAnsi="Georgia" w:cs="Times New Roman"/>
          <w:sz w:val="18"/>
          <w:szCs w:val="18"/>
          <w:rPrChange w:id="3748" w:author="Jackson Halpin" w:date="2025-06-11T14:21:00Z" w16du:dateUtc="2025-06-11T18:21:00Z">
            <w:rPr>
              <w:rFonts w:ascii="Times New Roman" w:hAnsi="Times New Roman" w:cs="Times New Roman"/>
            </w:rPr>
          </w:rPrChange>
        </w:rPr>
        <w:t>[2], and evolutionary scale modeling (ESM-2)[3] to embed peptide sequences into a vector of numbers for subsequent modeling task. Here are the implementation details for each encoding methods. To construct the PSSM, we began by randomly selecting a balanced set of pre-aligned sequences from binders and non-binders. These sequences were then converted into two separate position probability matrices using the</w:t>
      </w:r>
      <w:r w:rsidRPr="00557BC1">
        <w:rPr>
          <w:rFonts w:ascii="Georgia" w:eastAsiaTheme="majorEastAsia" w:hAnsi="Georgia" w:cs="Times New Roman"/>
          <w:sz w:val="18"/>
          <w:szCs w:val="18"/>
          <w:rPrChange w:id="3749" w:author="Jackson Halpin" w:date="2025-06-11T14:21:00Z" w16du:dateUtc="2025-06-11T18:21:00Z">
            <w:rPr>
              <w:rFonts w:ascii="Times New Roman" w:eastAsiaTheme="majorEastAsia" w:hAnsi="Times New Roman" w:cs="Times New Roman"/>
            </w:rPr>
          </w:rPrChange>
        </w:rPr>
        <w:t> </w:t>
      </w:r>
      <w:proofErr w:type="spellStart"/>
      <w:r w:rsidRPr="00557BC1">
        <w:rPr>
          <w:rFonts w:ascii="Georgia" w:hAnsi="Georgia" w:cs="Times New Roman"/>
          <w:sz w:val="18"/>
          <w:szCs w:val="18"/>
          <w:rPrChange w:id="3750" w:author="Jackson Halpin" w:date="2025-06-11T14:21:00Z" w16du:dateUtc="2025-06-11T18:21:00Z">
            <w:rPr>
              <w:rFonts w:ascii="Times New Roman" w:hAnsi="Times New Roman" w:cs="Times New Roman"/>
            </w:rPr>
          </w:rPrChange>
        </w:rPr>
        <w:t>alignment_to_matrix</w:t>
      </w:r>
      <w:proofErr w:type="spellEnd"/>
      <w:r w:rsidRPr="00557BC1">
        <w:rPr>
          <w:rFonts w:ascii="Georgia" w:eastAsiaTheme="majorEastAsia" w:hAnsi="Georgia" w:cs="Times New Roman"/>
          <w:sz w:val="18"/>
          <w:szCs w:val="18"/>
          <w:rPrChange w:id="3751" w:author="Jackson Halpin" w:date="2025-06-11T14:21:00Z" w16du:dateUtc="2025-06-11T18:21:00Z">
            <w:rPr>
              <w:rFonts w:ascii="Times New Roman" w:eastAsiaTheme="majorEastAsia" w:hAnsi="Times New Roman" w:cs="Times New Roman"/>
            </w:rPr>
          </w:rPrChange>
        </w:rPr>
        <w:t> </w:t>
      </w:r>
      <w:r w:rsidRPr="00557BC1">
        <w:rPr>
          <w:rFonts w:ascii="Georgia" w:hAnsi="Georgia" w:cs="Times New Roman"/>
          <w:sz w:val="18"/>
          <w:szCs w:val="18"/>
          <w:rPrChange w:id="3752" w:author="Jackson Halpin" w:date="2025-06-11T14:21:00Z" w16du:dateUtc="2025-06-11T18:21:00Z">
            <w:rPr>
              <w:rFonts w:ascii="Times New Roman" w:hAnsi="Times New Roman" w:cs="Times New Roman"/>
            </w:rPr>
          </w:rPrChange>
        </w:rPr>
        <w:t>function from the</w:t>
      </w:r>
      <w:r w:rsidRPr="00557BC1">
        <w:rPr>
          <w:rFonts w:ascii="Georgia" w:eastAsiaTheme="majorEastAsia" w:hAnsi="Georgia" w:cs="Times New Roman"/>
          <w:sz w:val="18"/>
          <w:szCs w:val="18"/>
          <w:rPrChange w:id="3753" w:author="Jackson Halpin" w:date="2025-06-11T14:21:00Z" w16du:dateUtc="2025-06-11T18:21:00Z">
            <w:rPr>
              <w:rFonts w:ascii="Times New Roman" w:eastAsiaTheme="majorEastAsia" w:hAnsi="Times New Roman" w:cs="Times New Roman"/>
            </w:rPr>
          </w:rPrChange>
        </w:rPr>
        <w:t> </w:t>
      </w:r>
      <w:proofErr w:type="spellStart"/>
      <w:r w:rsidRPr="00557BC1">
        <w:rPr>
          <w:rFonts w:ascii="Georgia" w:eastAsiaTheme="majorEastAsia" w:hAnsi="Georgia" w:cs="Times New Roman"/>
          <w:b/>
          <w:bCs/>
          <w:sz w:val="18"/>
          <w:szCs w:val="18"/>
          <w:rPrChange w:id="3754" w:author="Jackson Halpin" w:date="2025-06-11T14:21:00Z" w16du:dateUtc="2025-06-11T18:21:00Z">
            <w:rPr>
              <w:rFonts w:ascii="Times New Roman" w:eastAsiaTheme="majorEastAsia" w:hAnsi="Times New Roman" w:cs="Times New Roman"/>
              <w:b/>
              <w:bCs/>
            </w:rPr>
          </w:rPrChange>
        </w:rPr>
        <w:t>Logomaker</w:t>
      </w:r>
      <w:proofErr w:type="spellEnd"/>
      <w:r w:rsidRPr="00557BC1">
        <w:rPr>
          <w:rFonts w:ascii="Georgia" w:eastAsiaTheme="majorEastAsia" w:hAnsi="Georgia" w:cs="Times New Roman"/>
          <w:sz w:val="18"/>
          <w:szCs w:val="18"/>
          <w:rPrChange w:id="3755" w:author="Jackson Halpin" w:date="2025-06-11T14:21:00Z" w16du:dateUtc="2025-06-11T18:21:00Z">
            <w:rPr>
              <w:rFonts w:ascii="Times New Roman" w:eastAsiaTheme="majorEastAsia" w:hAnsi="Times New Roman" w:cs="Times New Roman"/>
            </w:rPr>
          </w:rPrChange>
        </w:rPr>
        <w:t> </w:t>
      </w:r>
      <w:r w:rsidRPr="00557BC1">
        <w:rPr>
          <w:rFonts w:ascii="Georgia" w:hAnsi="Georgia" w:cs="Times New Roman"/>
          <w:sz w:val="18"/>
          <w:szCs w:val="18"/>
          <w:rPrChange w:id="3756" w:author="Jackson Halpin" w:date="2025-06-11T14:21:00Z" w16du:dateUtc="2025-06-11T18:21:00Z">
            <w:rPr>
              <w:rFonts w:ascii="Times New Roman" w:hAnsi="Times New Roman" w:cs="Times New Roman"/>
            </w:rPr>
          </w:rPrChange>
        </w:rPr>
        <w:t>Python module [4]: one matrix represented binders (</w:t>
      </w:r>
      <m:oMath>
        <m:sSub>
          <m:sSubPr>
            <m:ctrlPr>
              <w:rPr>
                <w:rFonts w:ascii="Cambria Math" w:eastAsiaTheme="minorEastAsia" w:hAnsi="Cambria Math" w:cs="Times New Roman"/>
                <w:i/>
                <w:kern w:val="2"/>
                <w:sz w:val="18"/>
                <w:szCs w:val="18"/>
                <w14:ligatures w14:val="standardContextual"/>
                <w:rPrChange w:id="3757" w:author="Jackson Halpin" w:date="2025-06-11T14:21:00Z" w16du:dateUtc="2025-06-11T18:21:00Z">
                  <w:rPr>
                    <w:rFonts w:ascii="Cambria Math" w:eastAsiaTheme="minorEastAsia" w:hAnsi="Cambria Math" w:cs="Times New Roman"/>
                    <w:i/>
                    <w:kern w:val="2"/>
                    <w14:ligatures w14:val="standardContextual"/>
                  </w:rPr>
                </w:rPrChange>
              </w:rPr>
            </m:ctrlPr>
          </m:sSubPr>
          <m:e>
            <m:r>
              <w:rPr>
                <w:rFonts w:ascii="Cambria Math" w:hAnsi="Cambria Math" w:cs="Times New Roman"/>
                <w:sz w:val="18"/>
                <w:szCs w:val="18"/>
                <w:rPrChange w:id="3758" w:author="Jackson Halpin" w:date="2025-06-11T14:21:00Z" w16du:dateUtc="2025-06-11T18:21:00Z">
                  <w:rPr>
                    <w:rFonts w:ascii="Cambria Math" w:hAnsi="Cambria Math" w:cs="Times New Roman"/>
                  </w:rPr>
                </w:rPrChange>
              </w:rPr>
              <m:t>PPM</m:t>
            </m:r>
          </m:e>
          <m:sub>
            <m:r>
              <w:rPr>
                <w:rFonts w:ascii="Cambria Math" w:hAnsi="Cambria Math" w:cs="Times New Roman"/>
                <w:sz w:val="18"/>
                <w:szCs w:val="18"/>
                <w:rPrChange w:id="3759" w:author="Jackson Halpin" w:date="2025-06-11T14:21:00Z" w16du:dateUtc="2025-06-11T18:21:00Z">
                  <w:rPr>
                    <w:rFonts w:ascii="Cambria Math" w:hAnsi="Cambria Math" w:cs="Times New Roman"/>
                  </w:rPr>
                </w:rPrChange>
              </w:rPr>
              <m:t>binders</m:t>
            </m:r>
          </m:sub>
        </m:sSub>
      </m:oMath>
      <w:r w:rsidRPr="00557BC1">
        <w:rPr>
          <w:rFonts w:ascii="Georgia" w:hAnsi="Georgia" w:cs="Times New Roman"/>
          <w:sz w:val="18"/>
          <w:szCs w:val="18"/>
          <w:rPrChange w:id="3760" w:author="Jackson Halpin" w:date="2025-06-11T14:21:00Z" w16du:dateUtc="2025-06-11T18:21:00Z">
            <w:rPr>
              <w:rFonts w:ascii="Times New Roman" w:hAnsi="Times New Roman" w:cs="Times New Roman"/>
            </w:rPr>
          </w:rPrChange>
        </w:rPr>
        <w:t>), while the other represented non-binders (</w:t>
      </w:r>
      <m:oMath>
        <m:sSub>
          <m:sSubPr>
            <m:ctrlPr>
              <w:rPr>
                <w:rFonts w:ascii="Cambria Math" w:eastAsiaTheme="minorEastAsia" w:hAnsi="Cambria Math" w:cs="Times New Roman"/>
                <w:i/>
                <w:kern w:val="2"/>
                <w:sz w:val="18"/>
                <w:szCs w:val="18"/>
                <w14:ligatures w14:val="standardContextual"/>
                <w:rPrChange w:id="3761" w:author="Jackson Halpin" w:date="2025-06-11T14:21:00Z" w16du:dateUtc="2025-06-11T18:21:00Z">
                  <w:rPr>
                    <w:rFonts w:ascii="Cambria Math" w:eastAsiaTheme="minorEastAsia" w:hAnsi="Cambria Math" w:cs="Times New Roman"/>
                    <w:i/>
                    <w:kern w:val="2"/>
                    <w14:ligatures w14:val="standardContextual"/>
                  </w:rPr>
                </w:rPrChange>
              </w:rPr>
            </m:ctrlPr>
          </m:sSubPr>
          <m:e>
            <m:r>
              <w:rPr>
                <w:rFonts w:ascii="Cambria Math" w:hAnsi="Cambria Math" w:cs="Times New Roman"/>
                <w:sz w:val="18"/>
                <w:szCs w:val="18"/>
                <w:rPrChange w:id="3762" w:author="Jackson Halpin" w:date="2025-06-11T14:21:00Z" w16du:dateUtc="2025-06-11T18:21:00Z">
                  <w:rPr>
                    <w:rFonts w:ascii="Cambria Math" w:hAnsi="Cambria Math" w:cs="Times New Roman"/>
                  </w:rPr>
                </w:rPrChange>
              </w:rPr>
              <m:t>PPM</m:t>
            </m:r>
          </m:e>
          <m:sub>
            <m:r>
              <w:rPr>
                <w:rFonts w:ascii="Cambria Math" w:hAnsi="Cambria Math" w:cs="Times New Roman"/>
                <w:sz w:val="18"/>
                <w:szCs w:val="18"/>
                <w:rPrChange w:id="3763" w:author="Jackson Halpin" w:date="2025-06-11T14:21:00Z" w16du:dateUtc="2025-06-11T18:21:00Z">
                  <w:rPr>
                    <w:rFonts w:ascii="Cambria Math" w:hAnsi="Cambria Math" w:cs="Times New Roman"/>
                  </w:rPr>
                </w:rPrChange>
              </w:rPr>
              <m:t>nonbinders</m:t>
            </m:r>
          </m:sub>
        </m:sSub>
      </m:oMath>
      <w:r w:rsidRPr="00557BC1">
        <w:rPr>
          <w:rFonts w:ascii="Georgia" w:hAnsi="Georgia" w:cs="Times New Roman"/>
          <w:sz w:val="18"/>
          <w:szCs w:val="18"/>
          <w:rPrChange w:id="3764" w:author="Jackson Halpin" w:date="2025-06-11T14:21:00Z" w16du:dateUtc="2025-06-11T18:21:00Z">
            <w:rPr>
              <w:rFonts w:ascii="Times New Roman" w:hAnsi="Times New Roman" w:cs="Times New Roman"/>
            </w:rPr>
          </w:rPrChange>
        </w:rPr>
        <w:t>). Next, the position probability matrix of non-binders was treated as the background model for calculating the raw PSSM. This was achieved using the</w:t>
      </w:r>
      <w:r w:rsidRPr="00557BC1">
        <w:rPr>
          <w:rFonts w:ascii="Georgia" w:eastAsiaTheme="majorEastAsia" w:hAnsi="Georgia" w:cs="Times New Roman"/>
          <w:sz w:val="18"/>
          <w:szCs w:val="18"/>
          <w:rPrChange w:id="3765" w:author="Jackson Halpin" w:date="2025-06-11T14:21:00Z" w16du:dateUtc="2025-06-11T18:21:00Z">
            <w:rPr>
              <w:rFonts w:ascii="Times New Roman" w:eastAsiaTheme="majorEastAsia" w:hAnsi="Times New Roman" w:cs="Times New Roman"/>
            </w:rPr>
          </w:rPrChange>
        </w:rPr>
        <w:t> </w:t>
      </w:r>
      <w:proofErr w:type="spellStart"/>
      <w:r w:rsidRPr="00557BC1">
        <w:rPr>
          <w:rFonts w:ascii="Georgia" w:hAnsi="Georgia" w:cs="Times New Roman"/>
          <w:sz w:val="18"/>
          <w:szCs w:val="18"/>
          <w:rPrChange w:id="3766" w:author="Jackson Halpin" w:date="2025-06-11T14:21:00Z" w16du:dateUtc="2025-06-11T18:21:00Z">
            <w:rPr>
              <w:rFonts w:ascii="Times New Roman" w:hAnsi="Times New Roman" w:cs="Times New Roman"/>
            </w:rPr>
          </w:rPrChange>
        </w:rPr>
        <w:t>transform_matrix</w:t>
      </w:r>
      <w:proofErr w:type="spellEnd"/>
      <w:r w:rsidRPr="00557BC1">
        <w:rPr>
          <w:rFonts w:ascii="Georgia" w:hAnsi="Georgia" w:cs="Times New Roman"/>
          <w:sz w:val="18"/>
          <w:szCs w:val="18"/>
          <w:rPrChange w:id="3767" w:author="Jackson Halpin" w:date="2025-06-11T14:21:00Z" w16du:dateUtc="2025-06-11T18:21:00Z">
            <w:rPr>
              <w:rFonts w:ascii="Times New Roman" w:hAnsi="Times New Roman" w:cs="Times New Roman"/>
            </w:rPr>
          </w:rPrChange>
        </w:rPr>
        <w:t> function in</w:t>
      </w:r>
      <w:r w:rsidRPr="00557BC1">
        <w:rPr>
          <w:rFonts w:ascii="Georgia" w:eastAsiaTheme="majorEastAsia" w:hAnsi="Georgia" w:cs="Times New Roman"/>
          <w:sz w:val="18"/>
          <w:szCs w:val="18"/>
          <w:rPrChange w:id="3768" w:author="Jackson Halpin" w:date="2025-06-11T14:21:00Z" w16du:dateUtc="2025-06-11T18:21:00Z">
            <w:rPr>
              <w:rFonts w:ascii="Times New Roman" w:eastAsiaTheme="majorEastAsia" w:hAnsi="Times New Roman" w:cs="Times New Roman"/>
            </w:rPr>
          </w:rPrChange>
        </w:rPr>
        <w:t> </w:t>
      </w:r>
      <w:proofErr w:type="spellStart"/>
      <w:r w:rsidRPr="00557BC1">
        <w:rPr>
          <w:rFonts w:ascii="Georgia" w:eastAsiaTheme="majorEastAsia" w:hAnsi="Georgia" w:cs="Times New Roman"/>
          <w:b/>
          <w:bCs/>
          <w:sz w:val="18"/>
          <w:szCs w:val="18"/>
          <w:rPrChange w:id="3769" w:author="Jackson Halpin" w:date="2025-06-11T14:21:00Z" w16du:dateUtc="2025-06-11T18:21:00Z">
            <w:rPr>
              <w:rFonts w:ascii="Times New Roman" w:eastAsiaTheme="majorEastAsia" w:hAnsi="Times New Roman" w:cs="Times New Roman"/>
              <w:b/>
              <w:bCs/>
            </w:rPr>
          </w:rPrChange>
        </w:rPr>
        <w:t>Logomaker</w:t>
      </w:r>
      <w:proofErr w:type="spellEnd"/>
      <w:r w:rsidRPr="00557BC1">
        <w:rPr>
          <w:rFonts w:ascii="Georgia" w:hAnsi="Georgia" w:cs="Times New Roman"/>
          <w:sz w:val="18"/>
          <w:szCs w:val="18"/>
          <w:rPrChange w:id="3770" w:author="Jackson Halpin" w:date="2025-06-11T14:21:00Z" w16du:dateUtc="2025-06-11T18:21:00Z">
            <w:rPr>
              <w:rFonts w:ascii="Times New Roman" w:hAnsi="Times New Roman" w:cs="Times New Roman"/>
            </w:rPr>
          </w:rPrChange>
        </w:rPr>
        <w:t xml:space="preserve">, which transformed the elements in </w:t>
      </w:r>
      <m:oMath>
        <m:sSub>
          <m:sSubPr>
            <m:ctrlPr>
              <w:rPr>
                <w:rFonts w:ascii="Cambria Math" w:eastAsiaTheme="minorEastAsia" w:hAnsi="Cambria Math" w:cs="Times New Roman"/>
                <w:i/>
                <w:kern w:val="2"/>
                <w:sz w:val="18"/>
                <w:szCs w:val="18"/>
                <w14:ligatures w14:val="standardContextual"/>
                <w:rPrChange w:id="3771" w:author="Jackson Halpin" w:date="2025-06-11T14:21:00Z" w16du:dateUtc="2025-06-11T18:21:00Z">
                  <w:rPr>
                    <w:rFonts w:ascii="Cambria Math" w:eastAsiaTheme="minorEastAsia" w:hAnsi="Cambria Math" w:cs="Times New Roman"/>
                    <w:i/>
                    <w:kern w:val="2"/>
                    <w14:ligatures w14:val="standardContextual"/>
                  </w:rPr>
                </w:rPrChange>
              </w:rPr>
            </m:ctrlPr>
          </m:sSubPr>
          <m:e>
            <m:r>
              <w:rPr>
                <w:rFonts w:ascii="Cambria Math" w:hAnsi="Cambria Math" w:cs="Times New Roman"/>
                <w:sz w:val="18"/>
                <w:szCs w:val="18"/>
                <w:rPrChange w:id="3772" w:author="Jackson Halpin" w:date="2025-06-11T14:21:00Z" w16du:dateUtc="2025-06-11T18:21:00Z">
                  <w:rPr>
                    <w:rFonts w:ascii="Cambria Math" w:hAnsi="Cambria Math" w:cs="Times New Roman"/>
                  </w:rPr>
                </w:rPrChange>
              </w:rPr>
              <m:t>PPM</m:t>
            </m:r>
          </m:e>
          <m:sub>
            <m:r>
              <w:rPr>
                <w:rFonts w:ascii="Cambria Math" w:hAnsi="Cambria Math" w:cs="Times New Roman"/>
                <w:sz w:val="18"/>
                <w:szCs w:val="18"/>
                <w:rPrChange w:id="3773" w:author="Jackson Halpin" w:date="2025-06-11T14:21:00Z" w16du:dateUtc="2025-06-11T18:21:00Z">
                  <w:rPr>
                    <w:rFonts w:ascii="Cambria Math" w:hAnsi="Cambria Math" w:cs="Times New Roman"/>
                  </w:rPr>
                </w:rPrChange>
              </w:rPr>
              <m:t>binders</m:t>
            </m:r>
          </m:sub>
        </m:sSub>
      </m:oMath>
      <w:r w:rsidRPr="00557BC1">
        <w:rPr>
          <w:rFonts w:ascii="Georgia" w:hAnsi="Georgia" w:cs="Times New Roman"/>
          <w:sz w:val="18"/>
          <w:szCs w:val="18"/>
          <w:rPrChange w:id="3774" w:author="Jackson Halpin" w:date="2025-06-11T14:21:00Z" w16du:dateUtc="2025-06-11T18:21:00Z">
            <w:rPr>
              <w:rFonts w:ascii="Times New Roman" w:hAnsi="Times New Roman" w:cs="Times New Roman"/>
            </w:rPr>
          </w:rPrChange>
        </w:rPr>
        <w:t xml:space="preserve"> using the background model </w:t>
      </w:r>
      <m:oMath>
        <m:sSub>
          <m:sSubPr>
            <m:ctrlPr>
              <w:rPr>
                <w:rFonts w:ascii="Cambria Math" w:eastAsiaTheme="minorEastAsia" w:hAnsi="Cambria Math" w:cs="Times New Roman"/>
                <w:i/>
                <w:kern w:val="2"/>
                <w:sz w:val="18"/>
                <w:szCs w:val="18"/>
                <w14:ligatures w14:val="standardContextual"/>
                <w:rPrChange w:id="3775" w:author="Jackson Halpin" w:date="2025-06-11T14:21:00Z" w16du:dateUtc="2025-06-11T18:21:00Z">
                  <w:rPr>
                    <w:rFonts w:ascii="Cambria Math" w:eastAsiaTheme="minorEastAsia" w:hAnsi="Cambria Math" w:cs="Times New Roman"/>
                    <w:i/>
                    <w:kern w:val="2"/>
                    <w14:ligatures w14:val="standardContextual"/>
                  </w:rPr>
                </w:rPrChange>
              </w:rPr>
            </m:ctrlPr>
          </m:sSubPr>
          <m:e>
            <m:r>
              <w:rPr>
                <w:rFonts w:ascii="Cambria Math" w:hAnsi="Cambria Math" w:cs="Times New Roman"/>
                <w:sz w:val="18"/>
                <w:szCs w:val="18"/>
                <w:rPrChange w:id="3776" w:author="Jackson Halpin" w:date="2025-06-11T14:21:00Z" w16du:dateUtc="2025-06-11T18:21:00Z">
                  <w:rPr>
                    <w:rFonts w:ascii="Cambria Math" w:hAnsi="Cambria Math" w:cs="Times New Roman"/>
                  </w:rPr>
                </w:rPrChange>
              </w:rPr>
              <m:t>PPM</m:t>
            </m:r>
          </m:e>
          <m:sub>
            <m:r>
              <w:rPr>
                <w:rFonts w:ascii="Cambria Math" w:hAnsi="Cambria Math" w:cs="Times New Roman"/>
                <w:sz w:val="18"/>
                <w:szCs w:val="18"/>
                <w:rPrChange w:id="3777" w:author="Jackson Halpin" w:date="2025-06-11T14:21:00Z" w16du:dateUtc="2025-06-11T18:21:00Z">
                  <w:rPr>
                    <w:rFonts w:ascii="Cambria Math" w:hAnsi="Cambria Math" w:cs="Times New Roman"/>
                  </w:rPr>
                </w:rPrChange>
              </w:rPr>
              <m:t>nonbinders</m:t>
            </m:r>
          </m:sub>
        </m:sSub>
      </m:oMath>
      <w:r w:rsidRPr="00557BC1">
        <w:rPr>
          <w:rFonts w:ascii="Georgia" w:hAnsi="Georgia" w:cs="Times New Roman"/>
          <w:sz w:val="18"/>
          <w:szCs w:val="18"/>
          <w:rPrChange w:id="3778" w:author="Jackson Halpin" w:date="2025-06-11T14:21:00Z" w16du:dateUtc="2025-06-11T18:21:00Z">
            <w:rPr>
              <w:rFonts w:ascii="Times New Roman" w:hAnsi="Times New Roman" w:cs="Times New Roman"/>
            </w:rPr>
          </w:rPrChange>
        </w:rPr>
        <w:t xml:space="preserve"> so that:</w:t>
      </w:r>
    </w:p>
    <w:p w14:paraId="3D3823B2" w14:textId="77777777" w:rsidR="00406711" w:rsidRPr="00557BC1" w:rsidRDefault="00000000" w:rsidP="00557BC1">
      <w:pPr>
        <w:jc w:val="both"/>
        <w:rPr>
          <w:rFonts w:ascii="Georgia" w:hAnsi="Georgia" w:cs="Times New Roman"/>
          <w:sz w:val="18"/>
          <w:szCs w:val="18"/>
          <w:rPrChange w:id="3779" w:author="Jackson Halpin" w:date="2025-06-11T14:21:00Z" w16du:dateUtc="2025-06-11T18:21:00Z">
            <w:rPr>
              <w:rFonts w:ascii="Times New Roman" w:hAnsi="Times New Roman" w:cs="Times New Roman"/>
            </w:rPr>
          </w:rPrChange>
        </w:rPr>
        <w:pPrChange w:id="3780" w:author="Jackson Halpin" w:date="2025-06-11T14:17:00Z" w16du:dateUtc="2025-06-11T18:17:00Z">
          <w:pPr>
            <w:spacing w:line="480" w:lineRule="auto"/>
            <w:jc w:val="both"/>
          </w:pPr>
        </w:pPrChange>
      </w:pPr>
      <m:oMathPara>
        <m:oMath>
          <m:sSubSup>
            <m:sSubSupPr>
              <m:ctrlPr>
                <w:rPr>
                  <w:rFonts w:ascii="Cambria Math" w:eastAsiaTheme="minorEastAsia" w:hAnsi="Cambria Math" w:cs="Times New Roman"/>
                  <w:i/>
                  <w:kern w:val="2"/>
                  <w:sz w:val="18"/>
                  <w:szCs w:val="18"/>
                  <w14:ligatures w14:val="standardContextual"/>
                  <w:rPrChange w:id="3781" w:author="Jackson Halpin" w:date="2025-06-11T14:21:00Z" w16du:dateUtc="2025-06-11T18:21:00Z">
                    <w:rPr>
                      <w:rFonts w:ascii="Cambria Math" w:eastAsiaTheme="minorEastAsia" w:hAnsi="Cambria Math" w:cs="Times New Roman"/>
                      <w:i/>
                      <w:kern w:val="2"/>
                      <w14:ligatures w14:val="standardContextual"/>
                    </w:rPr>
                  </w:rPrChange>
                </w:rPr>
              </m:ctrlPr>
            </m:sSubSupPr>
            <m:e>
              <m:r>
                <w:rPr>
                  <w:rFonts w:ascii="Cambria Math" w:hAnsi="Cambria Math" w:cs="Times New Roman"/>
                  <w:sz w:val="18"/>
                  <w:szCs w:val="18"/>
                  <w:rPrChange w:id="3782" w:author="Jackson Halpin" w:date="2025-06-11T14:21:00Z" w16du:dateUtc="2025-06-11T18:21:00Z">
                    <w:rPr>
                      <w:rFonts w:ascii="Cambria Math" w:hAnsi="Cambria Math" w:cs="Times New Roman"/>
                    </w:rPr>
                  </w:rPrChange>
                </w:rPr>
                <m:t>PSSM</m:t>
              </m:r>
            </m:e>
            <m:sub>
              <m:r>
                <w:rPr>
                  <w:rFonts w:ascii="Cambria Math" w:hAnsi="Cambria Math" w:cs="Times New Roman"/>
                  <w:sz w:val="18"/>
                  <w:szCs w:val="18"/>
                  <w:rPrChange w:id="3783" w:author="Jackson Halpin" w:date="2025-06-11T14:21:00Z" w16du:dateUtc="2025-06-11T18:21:00Z">
                    <w:rPr>
                      <w:rFonts w:ascii="Cambria Math" w:hAnsi="Cambria Math" w:cs="Times New Roman"/>
                    </w:rPr>
                  </w:rPrChange>
                </w:rPr>
                <m:t>raw</m:t>
              </m:r>
            </m:sub>
            <m:sup>
              <m:r>
                <w:rPr>
                  <w:rFonts w:ascii="Cambria Math" w:hAnsi="Cambria Math" w:cs="Times New Roman"/>
                  <w:sz w:val="18"/>
                  <w:szCs w:val="18"/>
                  <w:rPrChange w:id="3784" w:author="Jackson Halpin" w:date="2025-06-11T14:21:00Z" w16du:dateUtc="2025-06-11T18:21:00Z">
                    <w:rPr>
                      <w:rFonts w:ascii="Cambria Math" w:hAnsi="Cambria Math" w:cs="Times New Roman"/>
                    </w:rPr>
                  </w:rPrChange>
                </w:rPr>
                <m:t>k,j</m:t>
              </m:r>
            </m:sup>
          </m:sSubSup>
          <m:r>
            <w:rPr>
              <w:rFonts w:ascii="Cambria Math" w:hAnsi="Cambria Math" w:cs="Times New Roman"/>
              <w:sz w:val="18"/>
              <w:szCs w:val="18"/>
              <w:rPrChange w:id="3785" w:author="Jackson Halpin" w:date="2025-06-11T14:21:00Z" w16du:dateUtc="2025-06-11T18:21:00Z">
                <w:rPr>
                  <w:rFonts w:ascii="Cambria Math" w:hAnsi="Cambria Math" w:cs="Times New Roman"/>
                </w:rPr>
              </w:rPrChange>
            </w:rPr>
            <m:t>=</m:t>
          </m:r>
          <m:sSub>
            <m:sSubPr>
              <m:ctrlPr>
                <w:rPr>
                  <w:rFonts w:ascii="Cambria Math" w:eastAsiaTheme="minorEastAsia" w:hAnsi="Cambria Math" w:cs="Times New Roman"/>
                  <w:i/>
                  <w:kern w:val="2"/>
                  <w:sz w:val="18"/>
                  <w:szCs w:val="18"/>
                  <w14:ligatures w14:val="standardContextual"/>
                  <w:rPrChange w:id="3786" w:author="Jackson Halpin" w:date="2025-06-11T14:21:00Z" w16du:dateUtc="2025-06-11T18:21:00Z">
                    <w:rPr>
                      <w:rFonts w:ascii="Cambria Math" w:eastAsiaTheme="minorEastAsia" w:hAnsi="Cambria Math" w:cs="Times New Roman"/>
                      <w:i/>
                      <w:kern w:val="2"/>
                      <w14:ligatures w14:val="standardContextual"/>
                    </w:rPr>
                  </w:rPrChange>
                </w:rPr>
              </m:ctrlPr>
            </m:sSubPr>
            <m:e>
              <m:r>
                <w:rPr>
                  <w:rFonts w:ascii="Cambria Math" w:hAnsi="Cambria Math" w:cs="Times New Roman"/>
                  <w:sz w:val="18"/>
                  <w:szCs w:val="18"/>
                  <w:rPrChange w:id="3787" w:author="Jackson Halpin" w:date="2025-06-11T14:21:00Z" w16du:dateUtc="2025-06-11T18:21:00Z">
                    <w:rPr>
                      <w:rFonts w:ascii="Cambria Math" w:hAnsi="Cambria Math" w:cs="Times New Roman"/>
                    </w:rPr>
                  </w:rPrChange>
                </w:rPr>
                <m:t>log</m:t>
              </m:r>
            </m:e>
            <m:sub>
              <m:r>
                <w:rPr>
                  <w:rFonts w:ascii="Cambria Math" w:hAnsi="Cambria Math" w:cs="Times New Roman"/>
                  <w:sz w:val="18"/>
                  <w:szCs w:val="18"/>
                  <w:rPrChange w:id="3788" w:author="Jackson Halpin" w:date="2025-06-11T14:21:00Z" w16du:dateUtc="2025-06-11T18:21:00Z">
                    <w:rPr>
                      <w:rFonts w:ascii="Cambria Math" w:hAnsi="Cambria Math" w:cs="Times New Roman"/>
                    </w:rPr>
                  </w:rPrChange>
                </w:rPr>
                <m:t>2</m:t>
              </m:r>
            </m:sub>
          </m:sSub>
          <m:r>
            <w:rPr>
              <w:rFonts w:ascii="Cambria Math" w:hAnsi="Cambria Math" w:cs="Times New Roman"/>
              <w:sz w:val="18"/>
              <w:szCs w:val="18"/>
              <w:rPrChange w:id="3789" w:author="Jackson Halpin" w:date="2025-06-11T14:21:00Z" w16du:dateUtc="2025-06-11T18:21:00Z">
                <w:rPr>
                  <w:rFonts w:ascii="Cambria Math" w:hAnsi="Cambria Math" w:cs="Times New Roman"/>
                </w:rPr>
              </w:rPrChange>
            </w:rPr>
            <m:t>(</m:t>
          </m:r>
          <m:sSubSup>
            <m:sSubSupPr>
              <m:ctrlPr>
                <w:rPr>
                  <w:rFonts w:ascii="Cambria Math" w:eastAsiaTheme="minorEastAsia" w:hAnsi="Cambria Math" w:cs="Times New Roman"/>
                  <w:i/>
                  <w:kern w:val="2"/>
                  <w:sz w:val="18"/>
                  <w:szCs w:val="18"/>
                  <w14:ligatures w14:val="standardContextual"/>
                  <w:rPrChange w:id="3790" w:author="Jackson Halpin" w:date="2025-06-11T14:21:00Z" w16du:dateUtc="2025-06-11T18:21:00Z">
                    <w:rPr>
                      <w:rFonts w:ascii="Cambria Math" w:eastAsiaTheme="minorEastAsia" w:hAnsi="Cambria Math" w:cs="Times New Roman"/>
                      <w:i/>
                      <w:kern w:val="2"/>
                      <w14:ligatures w14:val="standardContextual"/>
                    </w:rPr>
                  </w:rPrChange>
                </w:rPr>
              </m:ctrlPr>
            </m:sSubSupPr>
            <m:e>
              <m:r>
                <w:rPr>
                  <w:rFonts w:ascii="Cambria Math" w:hAnsi="Cambria Math" w:cs="Times New Roman"/>
                  <w:sz w:val="18"/>
                  <w:szCs w:val="18"/>
                  <w:rPrChange w:id="3791" w:author="Jackson Halpin" w:date="2025-06-11T14:21:00Z" w16du:dateUtc="2025-06-11T18:21:00Z">
                    <w:rPr>
                      <w:rFonts w:ascii="Cambria Math" w:hAnsi="Cambria Math" w:cs="Times New Roman"/>
                    </w:rPr>
                  </w:rPrChange>
                </w:rPr>
                <m:t>PPM</m:t>
              </m:r>
            </m:e>
            <m:sub>
              <m:r>
                <w:rPr>
                  <w:rFonts w:ascii="Cambria Math" w:hAnsi="Cambria Math" w:cs="Times New Roman"/>
                  <w:sz w:val="18"/>
                  <w:szCs w:val="18"/>
                  <w:rPrChange w:id="3792" w:author="Jackson Halpin" w:date="2025-06-11T14:21:00Z" w16du:dateUtc="2025-06-11T18:21:00Z">
                    <w:rPr>
                      <w:rFonts w:ascii="Cambria Math" w:hAnsi="Cambria Math" w:cs="Times New Roman"/>
                    </w:rPr>
                  </w:rPrChange>
                </w:rPr>
                <m:t>binders</m:t>
              </m:r>
            </m:sub>
            <m:sup>
              <m:r>
                <w:rPr>
                  <w:rFonts w:ascii="Cambria Math" w:hAnsi="Cambria Math" w:cs="Times New Roman"/>
                  <w:sz w:val="18"/>
                  <w:szCs w:val="18"/>
                  <w:rPrChange w:id="3793" w:author="Jackson Halpin" w:date="2025-06-11T14:21:00Z" w16du:dateUtc="2025-06-11T18:21:00Z">
                    <w:rPr>
                      <w:rFonts w:ascii="Cambria Math" w:hAnsi="Cambria Math" w:cs="Times New Roman"/>
                    </w:rPr>
                  </w:rPrChange>
                </w:rPr>
                <m:t>k,j</m:t>
              </m:r>
            </m:sup>
          </m:sSubSup>
          <m:r>
            <w:rPr>
              <w:rFonts w:ascii="Cambria Math" w:hAnsi="Cambria Math" w:cs="Times New Roman"/>
              <w:sz w:val="18"/>
              <w:szCs w:val="18"/>
              <w:rPrChange w:id="3794" w:author="Jackson Halpin" w:date="2025-06-11T14:21:00Z" w16du:dateUtc="2025-06-11T18:21:00Z">
                <w:rPr>
                  <w:rFonts w:ascii="Cambria Math" w:hAnsi="Cambria Math" w:cs="Times New Roman"/>
                </w:rPr>
              </w:rPrChange>
            </w:rPr>
            <m:t>/</m:t>
          </m:r>
          <m:sSubSup>
            <m:sSubSupPr>
              <m:ctrlPr>
                <w:rPr>
                  <w:rFonts w:ascii="Cambria Math" w:eastAsiaTheme="minorEastAsia" w:hAnsi="Cambria Math" w:cs="Times New Roman"/>
                  <w:i/>
                  <w:kern w:val="2"/>
                  <w:sz w:val="18"/>
                  <w:szCs w:val="18"/>
                  <w14:ligatures w14:val="standardContextual"/>
                  <w:rPrChange w:id="3795" w:author="Jackson Halpin" w:date="2025-06-11T14:21:00Z" w16du:dateUtc="2025-06-11T18:21:00Z">
                    <w:rPr>
                      <w:rFonts w:ascii="Cambria Math" w:eastAsiaTheme="minorEastAsia" w:hAnsi="Cambria Math" w:cs="Times New Roman"/>
                      <w:i/>
                      <w:kern w:val="2"/>
                      <w14:ligatures w14:val="standardContextual"/>
                    </w:rPr>
                  </w:rPrChange>
                </w:rPr>
              </m:ctrlPr>
            </m:sSubSupPr>
            <m:e>
              <m:r>
                <w:rPr>
                  <w:rFonts w:ascii="Cambria Math" w:hAnsi="Cambria Math" w:cs="Times New Roman"/>
                  <w:sz w:val="18"/>
                  <w:szCs w:val="18"/>
                  <w:rPrChange w:id="3796" w:author="Jackson Halpin" w:date="2025-06-11T14:21:00Z" w16du:dateUtc="2025-06-11T18:21:00Z">
                    <w:rPr>
                      <w:rFonts w:ascii="Cambria Math" w:hAnsi="Cambria Math" w:cs="Times New Roman"/>
                    </w:rPr>
                  </w:rPrChange>
                </w:rPr>
                <m:t>PPM</m:t>
              </m:r>
            </m:e>
            <m:sub>
              <m:r>
                <w:rPr>
                  <w:rFonts w:ascii="Cambria Math" w:hAnsi="Cambria Math" w:cs="Times New Roman"/>
                  <w:sz w:val="18"/>
                  <w:szCs w:val="18"/>
                  <w:rPrChange w:id="3797" w:author="Jackson Halpin" w:date="2025-06-11T14:21:00Z" w16du:dateUtc="2025-06-11T18:21:00Z">
                    <w:rPr>
                      <w:rFonts w:ascii="Cambria Math" w:hAnsi="Cambria Math" w:cs="Times New Roman"/>
                    </w:rPr>
                  </w:rPrChange>
                </w:rPr>
                <m:t>nonbinders</m:t>
              </m:r>
            </m:sub>
            <m:sup>
              <m:r>
                <w:rPr>
                  <w:rFonts w:ascii="Cambria Math" w:hAnsi="Cambria Math" w:cs="Times New Roman"/>
                  <w:sz w:val="18"/>
                  <w:szCs w:val="18"/>
                  <w:rPrChange w:id="3798" w:author="Jackson Halpin" w:date="2025-06-11T14:21:00Z" w16du:dateUtc="2025-06-11T18:21:00Z">
                    <w:rPr>
                      <w:rFonts w:ascii="Cambria Math" w:hAnsi="Cambria Math" w:cs="Times New Roman"/>
                    </w:rPr>
                  </w:rPrChange>
                </w:rPr>
                <m:t>k,j</m:t>
              </m:r>
            </m:sup>
          </m:sSubSup>
          <m:r>
            <w:rPr>
              <w:rFonts w:ascii="Cambria Math" w:hAnsi="Cambria Math" w:cs="Times New Roman"/>
              <w:sz w:val="18"/>
              <w:szCs w:val="18"/>
              <w:rPrChange w:id="3799" w:author="Jackson Halpin" w:date="2025-06-11T14:21:00Z" w16du:dateUtc="2025-06-11T18:21:00Z">
                <w:rPr>
                  <w:rFonts w:ascii="Cambria Math" w:hAnsi="Cambria Math" w:cs="Times New Roman"/>
                </w:rPr>
              </w:rPrChange>
            </w:rPr>
            <m:t>)</m:t>
          </m:r>
          <m:r>
            <m:rPr>
              <m:sty m:val="p"/>
            </m:rPr>
            <w:rPr>
              <w:rFonts w:ascii="Cambria Math" w:hAnsi="Cambria Math" w:cs="Times New Roman"/>
              <w:sz w:val="18"/>
              <w:szCs w:val="18"/>
              <w:rPrChange w:id="3800" w:author="Jackson Halpin" w:date="2025-06-11T14:21:00Z" w16du:dateUtc="2025-06-11T18:21:00Z">
                <w:rPr>
                  <w:rFonts w:ascii="Cambria Math" w:hAnsi="Cambria Math" w:cs="Times New Roman"/>
                </w:rPr>
              </w:rPrChange>
            </w:rPr>
            <w:br/>
          </m:r>
        </m:oMath>
      </m:oMathPara>
    </w:p>
    <w:p w14:paraId="2DBE40BA" w14:textId="77777777" w:rsidR="00406711" w:rsidRPr="00557BC1" w:rsidRDefault="00406711" w:rsidP="00557BC1">
      <w:pPr>
        <w:jc w:val="both"/>
        <w:rPr>
          <w:rFonts w:ascii="Georgia" w:hAnsi="Georgia" w:cs="Times New Roman"/>
          <w:sz w:val="18"/>
          <w:szCs w:val="18"/>
          <w:rPrChange w:id="3801" w:author="Jackson Halpin" w:date="2025-06-11T14:21:00Z" w16du:dateUtc="2025-06-11T18:21:00Z">
            <w:rPr>
              <w:rFonts w:ascii="Times New Roman" w:hAnsi="Times New Roman" w:cs="Times New Roman"/>
            </w:rPr>
          </w:rPrChange>
        </w:rPr>
        <w:pPrChange w:id="3802" w:author="Jackson Halpin" w:date="2025-06-11T14:17:00Z" w16du:dateUtc="2025-06-11T18:17:00Z">
          <w:pPr>
            <w:spacing w:line="480" w:lineRule="auto"/>
            <w:jc w:val="both"/>
          </w:pPr>
        </w:pPrChange>
      </w:pPr>
      <w:r w:rsidRPr="00557BC1">
        <w:rPr>
          <w:rFonts w:ascii="Georgia" w:hAnsi="Georgia" w:cs="Times New Roman"/>
          <w:sz w:val="18"/>
          <w:szCs w:val="18"/>
          <w:rPrChange w:id="3803" w:author="Jackson Halpin" w:date="2025-06-11T14:21:00Z" w16du:dateUtc="2025-06-11T18:21:00Z">
            <w:rPr>
              <w:rFonts w:ascii="Times New Roman" w:hAnsi="Times New Roman" w:cs="Times New Roman"/>
            </w:rPr>
          </w:rPrChange>
        </w:rPr>
        <w:t xml:space="preserve"> To obtain the normalized PSSM, the </w:t>
      </w:r>
      <m:oMath>
        <m:sSub>
          <m:sSubPr>
            <m:ctrlPr>
              <w:rPr>
                <w:rFonts w:ascii="Cambria Math" w:eastAsiaTheme="minorEastAsia" w:hAnsi="Cambria Math" w:cs="Times New Roman"/>
                <w:i/>
                <w:kern w:val="2"/>
                <w:sz w:val="18"/>
                <w:szCs w:val="18"/>
                <w14:ligatures w14:val="standardContextual"/>
                <w:rPrChange w:id="3804" w:author="Jackson Halpin" w:date="2025-06-11T14:21:00Z" w16du:dateUtc="2025-06-11T18:21:00Z">
                  <w:rPr>
                    <w:rFonts w:ascii="Cambria Math" w:eastAsiaTheme="minorEastAsia" w:hAnsi="Cambria Math" w:cs="Times New Roman"/>
                    <w:i/>
                    <w:kern w:val="2"/>
                    <w14:ligatures w14:val="standardContextual"/>
                  </w:rPr>
                </w:rPrChange>
              </w:rPr>
            </m:ctrlPr>
          </m:sSubPr>
          <m:e>
            <m:r>
              <w:rPr>
                <w:rFonts w:ascii="Cambria Math" w:hAnsi="Cambria Math" w:cs="Times New Roman"/>
                <w:sz w:val="18"/>
                <w:szCs w:val="18"/>
                <w:rPrChange w:id="3805" w:author="Jackson Halpin" w:date="2025-06-11T14:21:00Z" w16du:dateUtc="2025-06-11T18:21:00Z">
                  <w:rPr>
                    <w:rFonts w:ascii="Cambria Math" w:hAnsi="Cambria Math" w:cs="Times New Roman"/>
                  </w:rPr>
                </w:rPrChange>
              </w:rPr>
              <m:t>PSSM</m:t>
            </m:r>
          </m:e>
          <m:sub>
            <m:r>
              <w:rPr>
                <w:rFonts w:ascii="Cambria Math" w:hAnsi="Cambria Math" w:cs="Times New Roman"/>
                <w:sz w:val="18"/>
                <w:szCs w:val="18"/>
                <w:rPrChange w:id="3806" w:author="Jackson Halpin" w:date="2025-06-11T14:21:00Z" w16du:dateUtc="2025-06-11T18:21:00Z">
                  <w:rPr>
                    <w:rFonts w:ascii="Cambria Math" w:hAnsi="Cambria Math" w:cs="Times New Roman"/>
                  </w:rPr>
                </w:rPrChange>
              </w:rPr>
              <m:t>raw</m:t>
            </m:r>
          </m:sub>
        </m:sSub>
      </m:oMath>
      <w:r w:rsidRPr="00557BC1">
        <w:rPr>
          <w:rFonts w:ascii="Georgia" w:hAnsi="Georgia" w:cs="Times New Roman"/>
          <w:sz w:val="18"/>
          <w:szCs w:val="18"/>
          <w:rPrChange w:id="3807" w:author="Jackson Halpin" w:date="2025-06-11T14:21:00Z" w16du:dateUtc="2025-06-11T18:21:00Z">
            <w:rPr>
              <w:rFonts w:ascii="Times New Roman" w:hAnsi="Times New Roman" w:cs="Times New Roman"/>
            </w:rPr>
          </w:rPrChange>
        </w:rPr>
        <w:t>were normalized on a per-position basis to a range of 0 to 1. This normalization was performed by subtracting the minimum score of each position (the row) from all elements within the same row and then dividing the resulting values by the range of the row:</w:t>
      </w:r>
    </w:p>
    <w:p w14:paraId="76C5E9F9" w14:textId="77777777" w:rsidR="00406711" w:rsidRPr="00557BC1" w:rsidRDefault="00406711" w:rsidP="00557BC1">
      <w:pPr>
        <w:jc w:val="both"/>
        <w:rPr>
          <w:rFonts w:ascii="Georgia" w:hAnsi="Georgia" w:cs="Times New Roman"/>
          <w:sz w:val="18"/>
          <w:szCs w:val="18"/>
          <w:rPrChange w:id="3808" w:author="Jackson Halpin" w:date="2025-06-11T14:21:00Z" w16du:dateUtc="2025-06-11T18:21:00Z">
            <w:rPr>
              <w:rFonts w:ascii="Times New Roman" w:hAnsi="Times New Roman" w:cs="Times New Roman"/>
            </w:rPr>
          </w:rPrChange>
        </w:rPr>
        <w:pPrChange w:id="3809" w:author="Jackson Halpin" w:date="2025-06-11T14:17:00Z" w16du:dateUtc="2025-06-11T18:17:00Z">
          <w:pPr>
            <w:spacing w:line="480" w:lineRule="auto"/>
            <w:jc w:val="both"/>
          </w:pPr>
        </w:pPrChange>
      </w:pPr>
      <w:r w:rsidRPr="00557BC1">
        <w:rPr>
          <w:rFonts w:ascii="Georgia" w:hAnsi="Georgia" w:cs="Times New Roman"/>
          <w:sz w:val="18"/>
          <w:szCs w:val="18"/>
          <w:rPrChange w:id="3810" w:author="Jackson Halpin" w:date="2025-06-11T14:21:00Z" w16du:dateUtc="2025-06-11T18:21:00Z">
            <w:rPr>
              <w:rFonts w:ascii="Times New Roman" w:hAnsi="Times New Roman" w:cs="Times New Roman"/>
            </w:rPr>
          </w:rPrChange>
        </w:rPr>
        <w:br/>
      </w:r>
      <m:oMathPara>
        <m:oMath>
          <m:sSubSup>
            <m:sSubSupPr>
              <m:ctrlPr>
                <w:rPr>
                  <w:rFonts w:ascii="Cambria Math" w:eastAsiaTheme="minorEastAsia" w:hAnsi="Cambria Math" w:cs="Times New Roman"/>
                  <w:i/>
                  <w:kern w:val="2"/>
                  <w:sz w:val="18"/>
                  <w:szCs w:val="18"/>
                  <w14:ligatures w14:val="standardContextual"/>
                  <w:rPrChange w:id="3811" w:author="Jackson Halpin" w:date="2025-06-11T14:21:00Z" w16du:dateUtc="2025-06-11T18:21:00Z">
                    <w:rPr>
                      <w:rFonts w:ascii="Cambria Math" w:eastAsiaTheme="minorEastAsia" w:hAnsi="Cambria Math" w:cs="Times New Roman"/>
                      <w:i/>
                      <w:kern w:val="2"/>
                      <w14:ligatures w14:val="standardContextual"/>
                    </w:rPr>
                  </w:rPrChange>
                </w:rPr>
              </m:ctrlPr>
            </m:sSubSupPr>
            <m:e>
              <m:r>
                <w:rPr>
                  <w:rFonts w:ascii="Cambria Math" w:hAnsi="Cambria Math" w:cs="Times New Roman"/>
                  <w:sz w:val="18"/>
                  <w:szCs w:val="18"/>
                  <w:rPrChange w:id="3812" w:author="Jackson Halpin" w:date="2025-06-11T14:21:00Z" w16du:dateUtc="2025-06-11T18:21:00Z">
                    <w:rPr>
                      <w:rFonts w:ascii="Cambria Math" w:hAnsi="Cambria Math" w:cs="Times New Roman"/>
                    </w:rPr>
                  </w:rPrChange>
                </w:rPr>
                <m:t>PSSM</m:t>
              </m:r>
            </m:e>
            <m:sub>
              <m:r>
                <w:rPr>
                  <w:rFonts w:ascii="Cambria Math" w:hAnsi="Cambria Math" w:cs="Times New Roman"/>
                  <w:sz w:val="18"/>
                  <w:szCs w:val="18"/>
                  <w:rPrChange w:id="3813" w:author="Jackson Halpin" w:date="2025-06-11T14:21:00Z" w16du:dateUtc="2025-06-11T18:21:00Z">
                    <w:rPr>
                      <w:rFonts w:ascii="Cambria Math" w:hAnsi="Cambria Math" w:cs="Times New Roman"/>
                    </w:rPr>
                  </w:rPrChange>
                </w:rPr>
                <m:t>normalized</m:t>
              </m:r>
            </m:sub>
            <m:sup>
              <m:r>
                <w:rPr>
                  <w:rFonts w:ascii="Cambria Math" w:hAnsi="Cambria Math" w:cs="Times New Roman"/>
                  <w:sz w:val="18"/>
                  <w:szCs w:val="18"/>
                  <w:rPrChange w:id="3814" w:author="Jackson Halpin" w:date="2025-06-11T14:21:00Z" w16du:dateUtc="2025-06-11T18:21:00Z">
                    <w:rPr>
                      <w:rFonts w:ascii="Cambria Math" w:hAnsi="Cambria Math" w:cs="Times New Roman"/>
                    </w:rPr>
                  </w:rPrChange>
                </w:rPr>
                <m:t>i</m:t>
              </m:r>
            </m:sup>
          </m:sSubSup>
          <m:r>
            <w:rPr>
              <w:rFonts w:ascii="Cambria Math" w:hAnsi="Cambria Math" w:cs="Times New Roman"/>
              <w:sz w:val="18"/>
              <w:szCs w:val="18"/>
              <w:rPrChange w:id="3815" w:author="Jackson Halpin" w:date="2025-06-11T14:21:00Z" w16du:dateUtc="2025-06-11T18:21:00Z">
                <w:rPr>
                  <w:rFonts w:ascii="Cambria Math" w:hAnsi="Cambria Math" w:cs="Times New Roman"/>
                </w:rPr>
              </w:rPrChange>
            </w:rPr>
            <m:t>=(</m:t>
          </m:r>
          <m:sSubSup>
            <m:sSubSupPr>
              <m:ctrlPr>
                <w:rPr>
                  <w:rFonts w:ascii="Cambria Math" w:eastAsiaTheme="minorEastAsia" w:hAnsi="Cambria Math" w:cs="Times New Roman"/>
                  <w:i/>
                  <w:kern w:val="2"/>
                  <w:sz w:val="18"/>
                  <w:szCs w:val="18"/>
                  <w14:ligatures w14:val="standardContextual"/>
                  <w:rPrChange w:id="3816" w:author="Jackson Halpin" w:date="2025-06-11T14:21:00Z" w16du:dateUtc="2025-06-11T18:21:00Z">
                    <w:rPr>
                      <w:rFonts w:ascii="Cambria Math" w:eastAsiaTheme="minorEastAsia" w:hAnsi="Cambria Math" w:cs="Times New Roman"/>
                      <w:i/>
                      <w:kern w:val="2"/>
                      <w14:ligatures w14:val="standardContextual"/>
                    </w:rPr>
                  </w:rPrChange>
                </w:rPr>
              </m:ctrlPr>
            </m:sSubSupPr>
            <m:e>
              <m:r>
                <w:rPr>
                  <w:rFonts w:ascii="Cambria Math" w:hAnsi="Cambria Math" w:cs="Times New Roman"/>
                  <w:sz w:val="18"/>
                  <w:szCs w:val="18"/>
                  <w:rPrChange w:id="3817" w:author="Jackson Halpin" w:date="2025-06-11T14:21:00Z" w16du:dateUtc="2025-06-11T18:21:00Z">
                    <w:rPr>
                      <w:rFonts w:ascii="Cambria Math" w:hAnsi="Cambria Math" w:cs="Times New Roman"/>
                    </w:rPr>
                  </w:rPrChange>
                </w:rPr>
                <m:t>PSSM</m:t>
              </m:r>
            </m:e>
            <m:sub>
              <m:r>
                <w:rPr>
                  <w:rFonts w:ascii="Cambria Math" w:hAnsi="Cambria Math" w:cs="Times New Roman"/>
                  <w:sz w:val="18"/>
                  <w:szCs w:val="18"/>
                  <w:rPrChange w:id="3818" w:author="Jackson Halpin" w:date="2025-06-11T14:21:00Z" w16du:dateUtc="2025-06-11T18:21:00Z">
                    <w:rPr>
                      <w:rFonts w:ascii="Cambria Math" w:hAnsi="Cambria Math" w:cs="Times New Roman"/>
                    </w:rPr>
                  </w:rPrChange>
                </w:rPr>
                <m:t>raw</m:t>
              </m:r>
            </m:sub>
            <m:sup>
              <m:r>
                <w:rPr>
                  <w:rFonts w:ascii="Cambria Math" w:hAnsi="Cambria Math" w:cs="Times New Roman"/>
                  <w:sz w:val="18"/>
                  <w:szCs w:val="18"/>
                  <w:rPrChange w:id="3819" w:author="Jackson Halpin" w:date="2025-06-11T14:21:00Z" w16du:dateUtc="2025-06-11T18:21:00Z">
                    <w:rPr>
                      <w:rFonts w:ascii="Cambria Math" w:hAnsi="Cambria Math" w:cs="Times New Roman"/>
                    </w:rPr>
                  </w:rPrChange>
                </w:rPr>
                <m:t>i</m:t>
              </m:r>
            </m:sup>
          </m:sSubSup>
          <m:r>
            <w:rPr>
              <w:rFonts w:ascii="Cambria Math" w:hAnsi="Cambria Math" w:cs="Times New Roman"/>
              <w:sz w:val="18"/>
              <w:szCs w:val="18"/>
              <w:rPrChange w:id="3820" w:author="Jackson Halpin" w:date="2025-06-11T14:21:00Z" w16du:dateUtc="2025-06-11T18:21:00Z">
                <w:rPr>
                  <w:rFonts w:ascii="Cambria Math" w:hAnsi="Cambria Math" w:cs="Times New Roman"/>
                </w:rPr>
              </w:rPrChange>
            </w:rPr>
            <m:t>-</m:t>
          </m:r>
          <m:sSubSup>
            <m:sSubSupPr>
              <m:ctrlPr>
                <w:rPr>
                  <w:rFonts w:ascii="Cambria Math" w:eastAsiaTheme="minorEastAsia" w:hAnsi="Cambria Math" w:cs="Times New Roman"/>
                  <w:i/>
                  <w:kern w:val="2"/>
                  <w:sz w:val="18"/>
                  <w:szCs w:val="18"/>
                  <w14:ligatures w14:val="standardContextual"/>
                  <w:rPrChange w:id="3821" w:author="Jackson Halpin" w:date="2025-06-11T14:21:00Z" w16du:dateUtc="2025-06-11T18:21:00Z">
                    <w:rPr>
                      <w:rFonts w:ascii="Cambria Math" w:eastAsiaTheme="minorEastAsia" w:hAnsi="Cambria Math" w:cs="Times New Roman"/>
                      <w:i/>
                      <w:kern w:val="2"/>
                      <w14:ligatures w14:val="standardContextual"/>
                    </w:rPr>
                  </w:rPrChange>
                </w:rPr>
              </m:ctrlPr>
            </m:sSubSupPr>
            <m:e>
              <m:r>
                <w:rPr>
                  <w:rFonts w:ascii="Cambria Math" w:hAnsi="Cambria Math" w:cs="Times New Roman"/>
                  <w:sz w:val="18"/>
                  <w:szCs w:val="18"/>
                  <w:rPrChange w:id="3822" w:author="Jackson Halpin" w:date="2025-06-11T14:21:00Z" w16du:dateUtc="2025-06-11T18:21:00Z">
                    <w:rPr>
                      <w:rFonts w:ascii="Cambria Math" w:hAnsi="Cambria Math" w:cs="Times New Roman"/>
                    </w:rPr>
                  </w:rPrChange>
                </w:rPr>
                <m:t>PSSM</m:t>
              </m:r>
            </m:e>
            <m:sub>
              <m:r>
                <w:rPr>
                  <w:rFonts w:ascii="Cambria Math" w:hAnsi="Cambria Math" w:cs="Times New Roman"/>
                  <w:sz w:val="18"/>
                  <w:szCs w:val="18"/>
                  <w:rPrChange w:id="3823" w:author="Jackson Halpin" w:date="2025-06-11T14:21:00Z" w16du:dateUtc="2025-06-11T18:21:00Z">
                    <w:rPr>
                      <w:rFonts w:ascii="Cambria Math" w:hAnsi="Cambria Math" w:cs="Times New Roman"/>
                    </w:rPr>
                  </w:rPrChange>
                </w:rPr>
                <m:t>raw,min</m:t>
              </m:r>
            </m:sub>
            <m:sup>
              <m:r>
                <w:rPr>
                  <w:rFonts w:ascii="Cambria Math" w:hAnsi="Cambria Math" w:cs="Times New Roman"/>
                  <w:sz w:val="18"/>
                  <w:szCs w:val="18"/>
                  <w:rPrChange w:id="3824" w:author="Jackson Halpin" w:date="2025-06-11T14:21:00Z" w16du:dateUtc="2025-06-11T18:21:00Z">
                    <w:rPr>
                      <w:rFonts w:ascii="Cambria Math" w:hAnsi="Cambria Math" w:cs="Times New Roman"/>
                    </w:rPr>
                  </w:rPrChange>
                </w:rPr>
                <m:t>i</m:t>
              </m:r>
            </m:sup>
          </m:sSubSup>
          <m:r>
            <w:rPr>
              <w:rFonts w:ascii="Cambria Math" w:hAnsi="Cambria Math" w:cs="Times New Roman"/>
              <w:sz w:val="18"/>
              <w:szCs w:val="18"/>
              <w:rPrChange w:id="3825" w:author="Jackson Halpin" w:date="2025-06-11T14:21:00Z" w16du:dateUtc="2025-06-11T18:21:00Z">
                <w:rPr>
                  <w:rFonts w:ascii="Cambria Math" w:hAnsi="Cambria Math" w:cs="Times New Roman"/>
                </w:rPr>
              </w:rPrChange>
            </w:rPr>
            <m:t>)/(</m:t>
          </m:r>
          <m:sSubSup>
            <m:sSubSupPr>
              <m:ctrlPr>
                <w:rPr>
                  <w:rFonts w:ascii="Cambria Math" w:eastAsiaTheme="minorEastAsia" w:hAnsi="Cambria Math" w:cs="Times New Roman"/>
                  <w:i/>
                  <w:kern w:val="2"/>
                  <w:sz w:val="18"/>
                  <w:szCs w:val="18"/>
                  <w14:ligatures w14:val="standardContextual"/>
                  <w:rPrChange w:id="3826" w:author="Jackson Halpin" w:date="2025-06-11T14:21:00Z" w16du:dateUtc="2025-06-11T18:21:00Z">
                    <w:rPr>
                      <w:rFonts w:ascii="Cambria Math" w:eastAsiaTheme="minorEastAsia" w:hAnsi="Cambria Math" w:cs="Times New Roman"/>
                      <w:i/>
                      <w:kern w:val="2"/>
                      <w14:ligatures w14:val="standardContextual"/>
                    </w:rPr>
                  </w:rPrChange>
                </w:rPr>
              </m:ctrlPr>
            </m:sSubSupPr>
            <m:e>
              <m:r>
                <w:rPr>
                  <w:rFonts w:ascii="Cambria Math" w:hAnsi="Cambria Math" w:cs="Times New Roman"/>
                  <w:sz w:val="18"/>
                  <w:szCs w:val="18"/>
                  <w:rPrChange w:id="3827" w:author="Jackson Halpin" w:date="2025-06-11T14:21:00Z" w16du:dateUtc="2025-06-11T18:21:00Z">
                    <w:rPr>
                      <w:rFonts w:ascii="Cambria Math" w:hAnsi="Cambria Math" w:cs="Times New Roman"/>
                    </w:rPr>
                  </w:rPrChange>
                </w:rPr>
                <m:t>PSSM</m:t>
              </m:r>
            </m:e>
            <m:sub>
              <m:r>
                <w:rPr>
                  <w:rFonts w:ascii="Cambria Math" w:hAnsi="Cambria Math" w:cs="Times New Roman"/>
                  <w:sz w:val="18"/>
                  <w:szCs w:val="18"/>
                  <w:rPrChange w:id="3828" w:author="Jackson Halpin" w:date="2025-06-11T14:21:00Z" w16du:dateUtc="2025-06-11T18:21:00Z">
                    <w:rPr>
                      <w:rFonts w:ascii="Cambria Math" w:hAnsi="Cambria Math" w:cs="Times New Roman"/>
                    </w:rPr>
                  </w:rPrChange>
                </w:rPr>
                <m:t>raw,max</m:t>
              </m:r>
            </m:sub>
            <m:sup>
              <m:r>
                <w:rPr>
                  <w:rFonts w:ascii="Cambria Math" w:hAnsi="Cambria Math" w:cs="Times New Roman"/>
                  <w:sz w:val="18"/>
                  <w:szCs w:val="18"/>
                  <w:rPrChange w:id="3829" w:author="Jackson Halpin" w:date="2025-06-11T14:21:00Z" w16du:dateUtc="2025-06-11T18:21:00Z">
                    <w:rPr>
                      <w:rFonts w:ascii="Cambria Math" w:hAnsi="Cambria Math" w:cs="Times New Roman"/>
                    </w:rPr>
                  </w:rPrChange>
                </w:rPr>
                <m:t>i</m:t>
              </m:r>
            </m:sup>
          </m:sSubSup>
          <m:r>
            <w:rPr>
              <w:rFonts w:ascii="Cambria Math" w:hAnsi="Cambria Math" w:cs="Times New Roman"/>
              <w:sz w:val="18"/>
              <w:szCs w:val="18"/>
              <w:rPrChange w:id="3830" w:author="Jackson Halpin" w:date="2025-06-11T14:21:00Z" w16du:dateUtc="2025-06-11T18:21:00Z">
                <w:rPr>
                  <w:rFonts w:ascii="Cambria Math" w:hAnsi="Cambria Math" w:cs="Times New Roman"/>
                </w:rPr>
              </w:rPrChange>
            </w:rPr>
            <m:t>-</m:t>
          </m:r>
          <m:sSubSup>
            <m:sSubSupPr>
              <m:ctrlPr>
                <w:rPr>
                  <w:rFonts w:ascii="Cambria Math" w:eastAsiaTheme="minorEastAsia" w:hAnsi="Cambria Math" w:cs="Times New Roman"/>
                  <w:i/>
                  <w:kern w:val="2"/>
                  <w:sz w:val="18"/>
                  <w:szCs w:val="18"/>
                  <w14:ligatures w14:val="standardContextual"/>
                  <w:rPrChange w:id="3831" w:author="Jackson Halpin" w:date="2025-06-11T14:21:00Z" w16du:dateUtc="2025-06-11T18:21:00Z">
                    <w:rPr>
                      <w:rFonts w:ascii="Cambria Math" w:eastAsiaTheme="minorEastAsia" w:hAnsi="Cambria Math" w:cs="Times New Roman"/>
                      <w:i/>
                      <w:kern w:val="2"/>
                      <w14:ligatures w14:val="standardContextual"/>
                    </w:rPr>
                  </w:rPrChange>
                </w:rPr>
              </m:ctrlPr>
            </m:sSubSupPr>
            <m:e>
              <m:r>
                <w:rPr>
                  <w:rFonts w:ascii="Cambria Math" w:hAnsi="Cambria Math" w:cs="Times New Roman"/>
                  <w:sz w:val="18"/>
                  <w:szCs w:val="18"/>
                  <w:rPrChange w:id="3832" w:author="Jackson Halpin" w:date="2025-06-11T14:21:00Z" w16du:dateUtc="2025-06-11T18:21:00Z">
                    <w:rPr>
                      <w:rFonts w:ascii="Cambria Math" w:hAnsi="Cambria Math" w:cs="Times New Roman"/>
                    </w:rPr>
                  </w:rPrChange>
                </w:rPr>
                <m:t>PSSM</m:t>
              </m:r>
            </m:e>
            <m:sub>
              <m:r>
                <w:rPr>
                  <w:rFonts w:ascii="Cambria Math" w:hAnsi="Cambria Math" w:cs="Times New Roman"/>
                  <w:sz w:val="18"/>
                  <w:szCs w:val="18"/>
                  <w:rPrChange w:id="3833" w:author="Jackson Halpin" w:date="2025-06-11T14:21:00Z" w16du:dateUtc="2025-06-11T18:21:00Z">
                    <w:rPr>
                      <w:rFonts w:ascii="Cambria Math" w:hAnsi="Cambria Math" w:cs="Times New Roman"/>
                    </w:rPr>
                  </w:rPrChange>
                </w:rPr>
                <m:t>raw,min</m:t>
              </m:r>
            </m:sub>
            <m:sup>
              <m:r>
                <w:rPr>
                  <w:rFonts w:ascii="Cambria Math" w:hAnsi="Cambria Math" w:cs="Times New Roman"/>
                  <w:sz w:val="18"/>
                  <w:szCs w:val="18"/>
                  <w:rPrChange w:id="3834" w:author="Jackson Halpin" w:date="2025-06-11T14:21:00Z" w16du:dateUtc="2025-06-11T18:21:00Z">
                    <w:rPr>
                      <w:rFonts w:ascii="Cambria Math" w:hAnsi="Cambria Math" w:cs="Times New Roman"/>
                    </w:rPr>
                  </w:rPrChange>
                </w:rPr>
                <m:t>i</m:t>
              </m:r>
            </m:sup>
          </m:sSubSup>
          <m:r>
            <w:rPr>
              <w:rFonts w:ascii="Cambria Math" w:hAnsi="Cambria Math" w:cs="Times New Roman"/>
              <w:sz w:val="18"/>
              <w:szCs w:val="18"/>
              <w:rPrChange w:id="3835" w:author="Jackson Halpin" w:date="2025-06-11T14:21:00Z" w16du:dateUtc="2025-06-11T18:21:00Z">
                <w:rPr>
                  <w:rFonts w:ascii="Cambria Math" w:hAnsi="Cambria Math" w:cs="Times New Roman"/>
                </w:rPr>
              </w:rPrChange>
            </w:rPr>
            <m:t>)</m:t>
          </m:r>
          <m:r>
            <m:rPr>
              <m:sty m:val="p"/>
            </m:rPr>
            <w:rPr>
              <w:rFonts w:ascii="Cambria Math" w:hAnsi="Cambria Math" w:cs="Times New Roman"/>
              <w:sz w:val="18"/>
              <w:szCs w:val="18"/>
              <w:rPrChange w:id="3836" w:author="Jackson Halpin" w:date="2025-06-11T14:21:00Z" w16du:dateUtc="2025-06-11T18:21:00Z">
                <w:rPr>
                  <w:rFonts w:ascii="Cambria Math" w:hAnsi="Cambria Math" w:cs="Times New Roman"/>
                </w:rPr>
              </w:rPrChange>
            </w:rPr>
            <w:br/>
          </m:r>
        </m:oMath>
      </m:oMathPara>
    </w:p>
    <w:p w14:paraId="21ADDD76" w14:textId="77777777" w:rsidR="00406711" w:rsidRPr="00557BC1" w:rsidRDefault="00406711" w:rsidP="00557BC1">
      <w:pPr>
        <w:jc w:val="both"/>
        <w:rPr>
          <w:rFonts w:ascii="Georgia" w:hAnsi="Georgia" w:cs="Times New Roman"/>
          <w:sz w:val="18"/>
          <w:szCs w:val="18"/>
          <w:rPrChange w:id="3837" w:author="Jackson Halpin" w:date="2025-06-11T14:21:00Z" w16du:dateUtc="2025-06-11T18:21:00Z">
            <w:rPr>
              <w:rFonts w:ascii="Times New Roman" w:hAnsi="Times New Roman" w:cs="Times New Roman"/>
            </w:rPr>
          </w:rPrChange>
        </w:rPr>
        <w:pPrChange w:id="3838" w:author="Jackson Halpin" w:date="2025-06-11T14:17:00Z" w16du:dateUtc="2025-06-11T18:17:00Z">
          <w:pPr>
            <w:spacing w:line="480" w:lineRule="auto"/>
            <w:jc w:val="both"/>
          </w:pPr>
        </w:pPrChange>
      </w:pPr>
      <w:r w:rsidRPr="00557BC1">
        <w:rPr>
          <w:rFonts w:ascii="Georgia" w:hAnsi="Georgia" w:cs="Times New Roman"/>
          <w:sz w:val="18"/>
          <w:szCs w:val="18"/>
          <w:rPrChange w:id="3839" w:author="Jackson Halpin" w:date="2025-06-11T14:21:00Z" w16du:dateUtc="2025-06-11T18:21:00Z">
            <w:rPr>
              <w:rFonts w:ascii="Times New Roman" w:hAnsi="Times New Roman" w:cs="Times New Roman"/>
            </w:rPr>
          </w:rPrChange>
        </w:rPr>
        <w:t>Special care was taken to handle missing residues, particularly in longer peptide sequences (e.g., 24-mers), where missing residues predominantly appeared in binder sequences. To mitigate the risk of model overfitting caused by these missing residues—thereby preventing an overestimation of model performance on longer sequences—we assigned zero values to the entries corresponding to missing residues in both the raw and normalized PSSM matrices.</w:t>
      </w:r>
    </w:p>
    <w:p w14:paraId="2615AFD7" w14:textId="77777777" w:rsidR="00406711" w:rsidRPr="00557BC1" w:rsidRDefault="00406711" w:rsidP="00557BC1">
      <w:pPr>
        <w:jc w:val="both"/>
        <w:rPr>
          <w:rFonts w:ascii="Georgia" w:hAnsi="Georgia" w:cs="Times New Roman"/>
          <w:sz w:val="18"/>
          <w:szCs w:val="18"/>
          <w:rPrChange w:id="3840" w:author="Jackson Halpin" w:date="2025-06-11T14:21:00Z" w16du:dateUtc="2025-06-11T18:21:00Z">
            <w:rPr>
              <w:rFonts w:ascii="Times New Roman" w:hAnsi="Times New Roman" w:cs="Times New Roman"/>
            </w:rPr>
          </w:rPrChange>
        </w:rPr>
        <w:pPrChange w:id="3841" w:author="Jackson Halpin" w:date="2025-06-11T14:17:00Z" w16du:dateUtc="2025-06-11T18:17:00Z">
          <w:pPr>
            <w:spacing w:line="480" w:lineRule="auto"/>
            <w:jc w:val="both"/>
          </w:pPr>
        </w:pPrChange>
      </w:pPr>
      <w:r w:rsidRPr="00557BC1">
        <w:rPr>
          <w:rFonts w:ascii="Georgia" w:hAnsi="Georgia" w:cs="Times New Roman"/>
          <w:sz w:val="18"/>
          <w:szCs w:val="18"/>
          <w:rPrChange w:id="3842" w:author="Jackson Halpin" w:date="2025-06-11T14:21:00Z" w16du:dateUtc="2025-06-11T18:21:00Z">
            <w:rPr>
              <w:rFonts w:ascii="Times New Roman" w:hAnsi="Times New Roman" w:cs="Times New Roman"/>
            </w:rPr>
          </w:rPrChange>
        </w:rPr>
        <w:br/>
        <w:t xml:space="preserve">  For one-hot encoding, we employed the standard approach of mapping each of the 20 amino acids to a unique position in the encoding vector, thereby embedding peptide sequences into a numerical format suitable for downstream analysis. Each amino acid was represented by a binary vector with a length equal to the total number of amino acids, where the position corresponding to the specific amino acid was assigned a value of 1, and all other positions were set to 0. To prevent overfitting on missing residues, we assigned a value of 0 to the positions corresponding to missing residues.</w:t>
      </w:r>
    </w:p>
    <w:p w14:paraId="290798E2" w14:textId="77777777" w:rsidR="00406711" w:rsidRPr="00557BC1" w:rsidRDefault="00406711" w:rsidP="00557BC1">
      <w:pPr>
        <w:pStyle w:val="NormalWeb"/>
        <w:jc w:val="both"/>
        <w:rPr>
          <w:rFonts w:ascii="Georgia" w:eastAsiaTheme="minorEastAsia" w:hAnsi="Georgia"/>
          <w:kern w:val="2"/>
          <w:sz w:val="18"/>
          <w:szCs w:val="18"/>
          <w14:ligatures w14:val="standardContextual"/>
          <w:rPrChange w:id="3843" w:author="Jackson Halpin" w:date="2025-06-11T14:21:00Z" w16du:dateUtc="2025-06-11T18:21:00Z">
            <w:rPr>
              <w:rFonts w:eastAsiaTheme="minorEastAsia"/>
              <w:kern w:val="2"/>
              <w14:ligatures w14:val="standardContextual"/>
            </w:rPr>
          </w:rPrChange>
        </w:rPr>
        <w:pPrChange w:id="3844" w:author="Jackson Halpin" w:date="2025-06-11T14:17:00Z" w16du:dateUtc="2025-06-11T18:17:00Z">
          <w:pPr>
            <w:pStyle w:val="NormalWeb"/>
            <w:spacing w:line="480" w:lineRule="auto"/>
            <w:jc w:val="both"/>
          </w:pPr>
        </w:pPrChange>
      </w:pPr>
      <w:r w:rsidRPr="00557BC1">
        <w:rPr>
          <w:rFonts w:ascii="Georgia" w:eastAsiaTheme="minorEastAsia" w:hAnsi="Georgia"/>
          <w:kern w:val="2"/>
          <w:sz w:val="18"/>
          <w:szCs w:val="18"/>
          <w14:ligatures w14:val="standardContextual"/>
          <w:rPrChange w:id="3845" w:author="Jackson Halpin" w:date="2025-06-11T14:21:00Z" w16du:dateUtc="2025-06-11T18:21:00Z">
            <w:rPr>
              <w:rFonts w:eastAsiaTheme="minorEastAsia"/>
              <w:kern w:val="2"/>
              <w14:ligatures w14:val="standardContextual"/>
            </w:rPr>
          </w:rPrChange>
        </w:rPr>
        <w:t xml:space="preserve">  For encoding peptide sequences with ESM2 (version: 2.0.0), we followed the instructions provided by the ESM2 developers. Each peptide sequence was processed iteratively to compute its per-residue representations. Given the relatively small size of our training dataset, we selected the lowest-dimension embedding model, </w:t>
      </w:r>
      <w:r w:rsidRPr="00557BC1">
        <w:rPr>
          <w:rFonts w:ascii="Georgia" w:eastAsiaTheme="minorEastAsia" w:hAnsi="Georgia"/>
          <w:b/>
          <w:bCs/>
          <w:kern w:val="2"/>
          <w:sz w:val="18"/>
          <w:szCs w:val="18"/>
          <w14:ligatures w14:val="standardContextual"/>
          <w:rPrChange w:id="3846" w:author="Jackson Halpin" w:date="2025-06-11T14:21:00Z" w16du:dateUtc="2025-06-11T18:21:00Z">
            <w:rPr>
              <w:rFonts w:eastAsiaTheme="minorEastAsia"/>
              <w:b/>
              <w:bCs/>
              <w:kern w:val="2"/>
              <w14:ligatures w14:val="standardContextual"/>
            </w:rPr>
          </w:rPrChange>
        </w:rPr>
        <w:t>esm2_t6_8M_UR50D</w:t>
      </w:r>
      <w:r w:rsidRPr="00557BC1">
        <w:rPr>
          <w:rFonts w:ascii="Georgia" w:eastAsiaTheme="minorEastAsia" w:hAnsi="Georgia"/>
          <w:kern w:val="2"/>
          <w:sz w:val="18"/>
          <w:szCs w:val="18"/>
          <w14:ligatures w14:val="standardContextual"/>
          <w:rPrChange w:id="3847" w:author="Jackson Halpin" w:date="2025-06-11T14:21:00Z" w16du:dateUtc="2025-06-11T18:21:00Z">
            <w:rPr>
              <w:rFonts w:eastAsiaTheme="minorEastAsia"/>
              <w:kern w:val="2"/>
              <w14:ligatures w14:val="standardContextual"/>
            </w:rPr>
          </w:rPrChange>
        </w:rPr>
        <w:t xml:space="preserve">, which generates a 320-dimensional encoding vector for each residue. These embedding vectors were subsequently used to represent peptide sequences in downstream modeling tasks. However, for Naïve </w:t>
      </w:r>
      <w:r w:rsidRPr="00557BC1">
        <w:rPr>
          <w:rFonts w:ascii="Georgia" w:eastAsiaTheme="minorEastAsia" w:hAnsi="Georgia"/>
          <w:kern w:val="2"/>
          <w:sz w:val="18"/>
          <w:szCs w:val="18"/>
          <w14:ligatures w14:val="standardContextual"/>
          <w:rPrChange w:id="3848" w:author="Jackson Halpin" w:date="2025-06-11T14:21:00Z" w16du:dateUtc="2025-06-11T18:21:00Z">
            <w:rPr>
              <w:rFonts w:eastAsiaTheme="minorEastAsia"/>
              <w:kern w:val="2"/>
              <w14:ligatures w14:val="standardContextual"/>
            </w:rPr>
          </w:rPrChange>
        </w:rPr>
        <w:lastRenderedPageBreak/>
        <w:t>Bayes-based models—namely Gaussian Naïve Bayes (NB), Multinomial Naïve Bayes (</w:t>
      </w:r>
      <w:proofErr w:type="spellStart"/>
      <w:r w:rsidRPr="00557BC1">
        <w:rPr>
          <w:rFonts w:ascii="Georgia" w:eastAsiaTheme="minorEastAsia" w:hAnsi="Georgia"/>
          <w:kern w:val="2"/>
          <w:sz w:val="18"/>
          <w:szCs w:val="18"/>
          <w14:ligatures w14:val="standardContextual"/>
          <w:rPrChange w:id="3849" w:author="Jackson Halpin" w:date="2025-06-11T14:21:00Z" w16du:dateUtc="2025-06-11T18:21:00Z">
            <w:rPr>
              <w:rFonts w:eastAsiaTheme="minorEastAsia"/>
              <w:kern w:val="2"/>
              <w14:ligatures w14:val="standardContextual"/>
            </w:rPr>
          </w:rPrChange>
        </w:rPr>
        <w:t>mNB</w:t>
      </w:r>
      <w:proofErr w:type="spellEnd"/>
      <w:r w:rsidRPr="00557BC1">
        <w:rPr>
          <w:rFonts w:ascii="Georgia" w:eastAsiaTheme="minorEastAsia" w:hAnsi="Georgia"/>
          <w:kern w:val="2"/>
          <w:sz w:val="18"/>
          <w:szCs w:val="18"/>
          <w14:ligatures w14:val="standardContextual"/>
          <w:rPrChange w:id="3850" w:author="Jackson Halpin" w:date="2025-06-11T14:21:00Z" w16du:dateUtc="2025-06-11T18:21:00Z">
            <w:rPr>
              <w:rFonts w:eastAsiaTheme="minorEastAsia"/>
              <w:kern w:val="2"/>
              <w14:ligatures w14:val="standardContextual"/>
            </w:rPr>
          </w:rPrChange>
        </w:rPr>
        <w:t>), and Complement Naïve Bayes (</w:t>
      </w:r>
      <w:proofErr w:type="spellStart"/>
      <w:r w:rsidRPr="00557BC1">
        <w:rPr>
          <w:rFonts w:ascii="Georgia" w:eastAsiaTheme="minorEastAsia" w:hAnsi="Georgia"/>
          <w:kern w:val="2"/>
          <w:sz w:val="18"/>
          <w:szCs w:val="18"/>
          <w14:ligatures w14:val="standardContextual"/>
          <w:rPrChange w:id="3851" w:author="Jackson Halpin" w:date="2025-06-11T14:21:00Z" w16du:dateUtc="2025-06-11T18:21:00Z">
            <w:rPr>
              <w:rFonts w:eastAsiaTheme="minorEastAsia"/>
              <w:kern w:val="2"/>
              <w14:ligatures w14:val="standardContextual"/>
            </w:rPr>
          </w:rPrChange>
        </w:rPr>
        <w:t>cNB</w:t>
      </w:r>
      <w:proofErr w:type="spellEnd"/>
      <w:r w:rsidRPr="00557BC1">
        <w:rPr>
          <w:rFonts w:ascii="Georgia" w:eastAsiaTheme="minorEastAsia" w:hAnsi="Georgia"/>
          <w:kern w:val="2"/>
          <w:sz w:val="18"/>
          <w:szCs w:val="18"/>
          <w14:ligatures w14:val="standardContextual"/>
          <w:rPrChange w:id="3852" w:author="Jackson Halpin" w:date="2025-06-11T14:21:00Z" w16du:dateUtc="2025-06-11T18:21:00Z">
            <w:rPr>
              <w:rFonts w:eastAsiaTheme="minorEastAsia"/>
              <w:kern w:val="2"/>
              <w14:ligatures w14:val="standardContextual"/>
            </w:rPr>
          </w:rPrChange>
        </w:rPr>
        <w:t xml:space="preserve">)—special preprocessing was required. Since both </w:t>
      </w:r>
      <w:proofErr w:type="spellStart"/>
      <w:r w:rsidRPr="00557BC1">
        <w:rPr>
          <w:rFonts w:ascii="Georgia" w:eastAsiaTheme="minorEastAsia" w:hAnsi="Georgia"/>
          <w:kern w:val="2"/>
          <w:sz w:val="18"/>
          <w:szCs w:val="18"/>
          <w14:ligatures w14:val="standardContextual"/>
          <w:rPrChange w:id="3853" w:author="Jackson Halpin" w:date="2025-06-11T14:21:00Z" w16du:dateUtc="2025-06-11T18:21:00Z">
            <w:rPr>
              <w:rFonts w:eastAsiaTheme="minorEastAsia"/>
              <w:kern w:val="2"/>
              <w14:ligatures w14:val="standardContextual"/>
            </w:rPr>
          </w:rPrChange>
        </w:rPr>
        <w:t>mNB</w:t>
      </w:r>
      <w:proofErr w:type="spellEnd"/>
      <w:r w:rsidRPr="00557BC1">
        <w:rPr>
          <w:rFonts w:ascii="Georgia" w:eastAsiaTheme="minorEastAsia" w:hAnsi="Georgia"/>
          <w:kern w:val="2"/>
          <w:sz w:val="18"/>
          <w:szCs w:val="18"/>
          <w14:ligatures w14:val="standardContextual"/>
          <w:rPrChange w:id="3854" w:author="Jackson Halpin" w:date="2025-06-11T14:21:00Z" w16du:dateUtc="2025-06-11T18:21:00Z">
            <w:rPr>
              <w:rFonts w:eastAsiaTheme="minorEastAsia"/>
              <w:kern w:val="2"/>
              <w14:ligatures w14:val="standardContextual"/>
            </w:rPr>
          </w:rPrChange>
        </w:rPr>
        <w:t xml:space="preserve"> and </w:t>
      </w:r>
      <w:proofErr w:type="spellStart"/>
      <w:r w:rsidRPr="00557BC1">
        <w:rPr>
          <w:rFonts w:ascii="Georgia" w:eastAsiaTheme="minorEastAsia" w:hAnsi="Georgia"/>
          <w:kern w:val="2"/>
          <w:sz w:val="18"/>
          <w:szCs w:val="18"/>
          <w14:ligatures w14:val="standardContextual"/>
          <w:rPrChange w:id="3855" w:author="Jackson Halpin" w:date="2025-06-11T14:21:00Z" w16du:dateUtc="2025-06-11T18:21:00Z">
            <w:rPr>
              <w:rFonts w:eastAsiaTheme="minorEastAsia"/>
              <w:kern w:val="2"/>
              <w14:ligatures w14:val="standardContextual"/>
            </w:rPr>
          </w:rPrChange>
        </w:rPr>
        <w:t>cNB</w:t>
      </w:r>
      <w:proofErr w:type="spellEnd"/>
      <w:r w:rsidRPr="00557BC1">
        <w:rPr>
          <w:rFonts w:ascii="Georgia" w:eastAsiaTheme="minorEastAsia" w:hAnsi="Georgia"/>
          <w:kern w:val="2"/>
          <w:sz w:val="18"/>
          <w:szCs w:val="18"/>
          <w14:ligatures w14:val="standardContextual"/>
          <w:rPrChange w:id="3856" w:author="Jackson Halpin" w:date="2025-06-11T14:21:00Z" w16du:dateUtc="2025-06-11T18:21:00Z">
            <w:rPr>
              <w:rFonts w:eastAsiaTheme="minorEastAsia"/>
              <w:kern w:val="2"/>
              <w14:ligatures w14:val="standardContextual"/>
            </w:rPr>
          </w:rPrChange>
        </w:rPr>
        <w:t xml:space="preserve"> models only accept non-negative input values, we employed the </w:t>
      </w:r>
      <w:proofErr w:type="spellStart"/>
      <w:r w:rsidRPr="00557BC1">
        <w:rPr>
          <w:rFonts w:ascii="Georgia" w:eastAsiaTheme="minorEastAsia" w:hAnsi="Georgia"/>
          <w:b/>
          <w:bCs/>
          <w:kern w:val="2"/>
          <w:sz w:val="18"/>
          <w:szCs w:val="18"/>
          <w14:ligatures w14:val="standardContextual"/>
          <w:rPrChange w:id="3857" w:author="Jackson Halpin" w:date="2025-06-11T14:21:00Z" w16du:dateUtc="2025-06-11T18:21:00Z">
            <w:rPr>
              <w:rFonts w:eastAsiaTheme="minorEastAsia"/>
              <w:b/>
              <w:bCs/>
              <w:kern w:val="2"/>
              <w14:ligatures w14:val="standardContextual"/>
            </w:rPr>
          </w:rPrChange>
        </w:rPr>
        <w:t>MinMaxScaler</w:t>
      </w:r>
      <w:proofErr w:type="spellEnd"/>
      <w:r w:rsidRPr="00557BC1">
        <w:rPr>
          <w:rFonts w:ascii="Georgia" w:eastAsiaTheme="minorEastAsia" w:hAnsi="Georgia"/>
          <w:kern w:val="2"/>
          <w:sz w:val="18"/>
          <w:szCs w:val="18"/>
          <w14:ligatures w14:val="standardContextual"/>
          <w:rPrChange w:id="3858" w:author="Jackson Halpin" w:date="2025-06-11T14:21:00Z" w16du:dateUtc="2025-06-11T18:21:00Z">
            <w:rPr>
              <w:rFonts w:eastAsiaTheme="minorEastAsia"/>
              <w:kern w:val="2"/>
              <w14:ligatures w14:val="standardContextual"/>
            </w:rPr>
          </w:rPrChange>
        </w:rPr>
        <w:t> from the Python </w:t>
      </w:r>
      <w:r w:rsidRPr="00557BC1">
        <w:rPr>
          <w:rFonts w:ascii="Georgia" w:eastAsiaTheme="minorEastAsia" w:hAnsi="Georgia"/>
          <w:b/>
          <w:bCs/>
          <w:kern w:val="2"/>
          <w:sz w:val="18"/>
          <w:szCs w:val="18"/>
          <w14:ligatures w14:val="standardContextual"/>
          <w:rPrChange w:id="3859" w:author="Jackson Halpin" w:date="2025-06-11T14:21:00Z" w16du:dateUtc="2025-06-11T18:21:00Z">
            <w:rPr>
              <w:rFonts w:eastAsiaTheme="minorEastAsia"/>
              <w:b/>
              <w:bCs/>
              <w:kern w:val="2"/>
              <w14:ligatures w14:val="standardContextual"/>
            </w:rPr>
          </w:rPrChange>
        </w:rPr>
        <w:t>scikit-learn</w:t>
      </w:r>
      <w:r w:rsidRPr="00557BC1">
        <w:rPr>
          <w:rFonts w:ascii="Georgia" w:eastAsiaTheme="minorEastAsia" w:hAnsi="Georgia"/>
          <w:kern w:val="2"/>
          <w:sz w:val="18"/>
          <w:szCs w:val="18"/>
          <w14:ligatures w14:val="standardContextual"/>
          <w:rPrChange w:id="3860" w:author="Jackson Halpin" w:date="2025-06-11T14:21:00Z" w16du:dateUtc="2025-06-11T18:21:00Z">
            <w:rPr>
              <w:rFonts w:eastAsiaTheme="minorEastAsia"/>
              <w:kern w:val="2"/>
              <w14:ligatures w14:val="standardContextual"/>
            </w:rPr>
          </w:rPrChange>
        </w:rPr>
        <w:t> module to scale the ESM2 embeddings to the range of 0 to 1. This transformation ensured compatibility with these models while preserving the relative relationships in the original data.</w:t>
      </w:r>
    </w:p>
    <w:p w14:paraId="2380DE69" w14:textId="77777777" w:rsidR="00406711" w:rsidRPr="00557BC1" w:rsidRDefault="00406711" w:rsidP="00557BC1">
      <w:pPr>
        <w:jc w:val="both"/>
        <w:rPr>
          <w:rFonts w:ascii="Georgia" w:hAnsi="Georgia" w:cs="Times New Roman"/>
          <w:sz w:val="18"/>
          <w:szCs w:val="18"/>
          <w:rPrChange w:id="3861" w:author="Jackson Halpin" w:date="2025-06-11T14:21:00Z" w16du:dateUtc="2025-06-11T18:21:00Z">
            <w:rPr>
              <w:rFonts w:ascii="Times New Roman" w:hAnsi="Times New Roman" w:cs="Times New Roman"/>
            </w:rPr>
          </w:rPrChange>
        </w:rPr>
        <w:pPrChange w:id="3862" w:author="Jackson Halpin" w:date="2025-06-11T14:17:00Z" w16du:dateUtc="2025-06-11T18:17:00Z">
          <w:pPr>
            <w:spacing w:line="480" w:lineRule="auto"/>
            <w:jc w:val="both"/>
          </w:pPr>
        </w:pPrChange>
      </w:pPr>
      <w:r w:rsidRPr="00557BC1">
        <w:rPr>
          <w:rFonts w:ascii="Georgia" w:hAnsi="Georgia" w:cs="Times New Roman"/>
          <w:b/>
          <w:bCs/>
          <w:sz w:val="18"/>
          <w:szCs w:val="18"/>
          <w:rPrChange w:id="3863" w:author="Jackson Halpin" w:date="2025-06-11T14:21:00Z" w16du:dateUtc="2025-06-11T18:21:00Z">
            <w:rPr>
              <w:rFonts w:ascii="Times New Roman" w:hAnsi="Times New Roman" w:cs="Times New Roman"/>
              <w:b/>
              <w:bCs/>
            </w:rPr>
          </w:rPrChange>
        </w:rPr>
        <w:t>Modeling method</w:t>
      </w:r>
      <w:r w:rsidRPr="00557BC1">
        <w:rPr>
          <w:rFonts w:ascii="Georgia" w:hAnsi="Georgia" w:cs="Times New Roman"/>
          <w:sz w:val="18"/>
          <w:szCs w:val="18"/>
          <w:rPrChange w:id="3864" w:author="Jackson Halpin" w:date="2025-06-11T14:21:00Z" w16du:dateUtc="2025-06-11T18:21:00Z">
            <w:rPr>
              <w:rFonts w:ascii="Times New Roman" w:hAnsi="Times New Roman" w:cs="Times New Roman"/>
            </w:rPr>
          </w:rPrChange>
        </w:rPr>
        <w:t>:</w:t>
      </w:r>
    </w:p>
    <w:p w14:paraId="21E1207D" w14:textId="77777777" w:rsidR="00406711" w:rsidRPr="00557BC1" w:rsidRDefault="00406711" w:rsidP="00557BC1">
      <w:pPr>
        <w:pStyle w:val="NormalWeb"/>
        <w:jc w:val="both"/>
        <w:rPr>
          <w:rFonts w:ascii="Georgia" w:eastAsiaTheme="minorEastAsia" w:hAnsi="Georgia"/>
          <w:kern w:val="2"/>
          <w:sz w:val="18"/>
          <w:szCs w:val="18"/>
          <w14:ligatures w14:val="standardContextual"/>
          <w:rPrChange w:id="3865" w:author="Jackson Halpin" w:date="2025-06-11T14:21:00Z" w16du:dateUtc="2025-06-11T18:21:00Z">
            <w:rPr>
              <w:rFonts w:eastAsiaTheme="minorEastAsia"/>
              <w:kern w:val="2"/>
              <w14:ligatures w14:val="standardContextual"/>
            </w:rPr>
          </w:rPrChange>
        </w:rPr>
        <w:pPrChange w:id="3866" w:author="Jackson Halpin" w:date="2025-06-11T14:17:00Z" w16du:dateUtc="2025-06-11T18:17:00Z">
          <w:pPr>
            <w:pStyle w:val="NormalWeb"/>
            <w:spacing w:line="480" w:lineRule="auto"/>
            <w:jc w:val="both"/>
          </w:pPr>
        </w:pPrChange>
      </w:pPr>
      <w:r w:rsidRPr="00557BC1">
        <w:rPr>
          <w:rFonts w:ascii="Georgia" w:eastAsiaTheme="minorEastAsia" w:hAnsi="Georgia"/>
          <w:kern w:val="2"/>
          <w:sz w:val="18"/>
          <w:szCs w:val="18"/>
          <w14:ligatures w14:val="standardContextual"/>
          <w:rPrChange w:id="3867" w:author="Jackson Halpin" w:date="2025-06-11T14:21:00Z" w16du:dateUtc="2025-06-11T18:21:00Z">
            <w:rPr>
              <w:rFonts w:eastAsiaTheme="minorEastAsia"/>
              <w:kern w:val="2"/>
              <w14:ligatures w14:val="standardContextual"/>
            </w:rPr>
          </w:rPrChange>
        </w:rPr>
        <w:t xml:space="preserve">  To build classification models and evaluate their performance, we employed five different machine learning algorithms: Random Forest (RF)[5], Naïve Bayes (NB)[6], Multinomial Naïve Bayes (</w:t>
      </w:r>
      <w:proofErr w:type="spellStart"/>
      <w:r w:rsidRPr="00557BC1">
        <w:rPr>
          <w:rFonts w:ascii="Georgia" w:eastAsiaTheme="minorEastAsia" w:hAnsi="Georgia"/>
          <w:kern w:val="2"/>
          <w:sz w:val="18"/>
          <w:szCs w:val="18"/>
          <w14:ligatures w14:val="standardContextual"/>
          <w:rPrChange w:id="3868" w:author="Jackson Halpin" w:date="2025-06-11T14:21:00Z" w16du:dateUtc="2025-06-11T18:21:00Z">
            <w:rPr>
              <w:rFonts w:eastAsiaTheme="minorEastAsia"/>
              <w:kern w:val="2"/>
              <w14:ligatures w14:val="standardContextual"/>
            </w:rPr>
          </w:rPrChange>
        </w:rPr>
        <w:t>mNB</w:t>
      </w:r>
      <w:proofErr w:type="spellEnd"/>
      <w:r w:rsidRPr="00557BC1">
        <w:rPr>
          <w:rFonts w:ascii="Georgia" w:eastAsiaTheme="minorEastAsia" w:hAnsi="Georgia"/>
          <w:kern w:val="2"/>
          <w:sz w:val="18"/>
          <w:szCs w:val="18"/>
          <w14:ligatures w14:val="standardContextual"/>
          <w:rPrChange w:id="3869" w:author="Jackson Halpin" w:date="2025-06-11T14:21:00Z" w16du:dateUtc="2025-06-11T18:21:00Z">
            <w:rPr>
              <w:rFonts w:eastAsiaTheme="minorEastAsia"/>
              <w:kern w:val="2"/>
              <w14:ligatures w14:val="standardContextual"/>
            </w:rPr>
          </w:rPrChange>
        </w:rPr>
        <w:t>)[7], Complement Naïve Bayes (</w:t>
      </w:r>
      <w:proofErr w:type="spellStart"/>
      <w:r w:rsidRPr="00557BC1">
        <w:rPr>
          <w:rFonts w:ascii="Georgia" w:eastAsiaTheme="minorEastAsia" w:hAnsi="Georgia"/>
          <w:kern w:val="2"/>
          <w:sz w:val="18"/>
          <w:szCs w:val="18"/>
          <w14:ligatures w14:val="standardContextual"/>
          <w:rPrChange w:id="3870" w:author="Jackson Halpin" w:date="2025-06-11T14:21:00Z" w16du:dateUtc="2025-06-11T18:21:00Z">
            <w:rPr>
              <w:rFonts w:eastAsiaTheme="minorEastAsia"/>
              <w:kern w:val="2"/>
              <w14:ligatures w14:val="standardContextual"/>
            </w:rPr>
          </w:rPrChange>
        </w:rPr>
        <w:t>cNB</w:t>
      </w:r>
      <w:proofErr w:type="spellEnd"/>
      <w:r w:rsidRPr="00557BC1">
        <w:rPr>
          <w:rFonts w:ascii="Georgia" w:eastAsiaTheme="minorEastAsia" w:hAnsi="Georgia"/>
          <w:kern w:val="2"/>
          <w:sz w:val="18"/>
          <w:szCs w:val="18"/>
          <w14:ligatures w14:val="standardContextual"/>
          <w:rPrChange w:id="3871" w:author="Jackson Halpin" w:date="2025-06-11T14:21:00Z" w16du:dateUtc="2025-06-11T18:21:00Z">
            <w:rPr>
              <w:rFonts w:eastAsiaTheme="minorEastAsia"/>
              <w:kern w:val="2"/>
              <w14:ligatures w14:val="standardContextual"/>
            </w:rPr>
          </w:rPrChange>
        </w:rPr>
        <w:t xml:space="preserve">)[8], and a fully connected neural network (NN)[9]. The dataset was split into ten folds following the </w:t>
      </w:r>
      <w:r w:rsidRPr="00557BC1">
        <w:rPr>
          <w:rFonts w:ascii="Georgia" w:eastAsiaTheme="minorEastAsia" w:hAnsi="Georgia"/>
          <w:kern w:val="2"/>
          <w:sz w:val="18"/>
          <w:szCs w:val="18"/>
          <w:highlight w:val="yellow"/>
          <w14:ligatures w14:val="standardContextual"/>
          <w:rPrChange w:id="3872" w:author="Jackson Halpin" w:date="2025-06-11T14:21:00Z" w16du:dateUtc="2025-06-11T18:21:00Z">
            <w:rPr>
              <w:rFonts w:eastAsiaTheme="minorEastAsia"/>
              <w:kern w:val="2"/>
              <w:highlight w:val="yellow"/>
              <w14:ligatures w14:val="standardContextual"/>
            </w:rPr>
          </w:rPrChange>
        </w:rPr>
        <w:t>method described previously</w:t>
      </w:r>
      <w:r w:rsidRPr="00557BC1">
        <w:rPr>
          <w:rFonts w:ascii="Georgia" w:eastAsiaTheme="minorEastAsia" w:hAnsi="Georgia"/>
          <w:kern w:val="2"/>
          <w:sz w:val="18"/>
          <w:szCs w:val="18"/>
          <w14:ligatures w14:val="standardContextual"/>
          <w:rPrChange w:id="3873" w:author="Jackson Halpin" w:date="2025-06-11T14:21:00Z" w16du:dateUtc="2025-06-11T18:21:00Z">
            <w:rPr>
              <w:rFonts w:eastAsiaTheme="minorEastAsia"/>
              <w:kern w:val="2"/>
              <w14:ligatures w14:val="standardContextual"/>
            </w:rPr>
          </w:rPrChange>
        </w:rPr>
        <w:t>, enabling standard ten-fold cross-validation. For each model-encoding pair combination, we conducted a hyperparameter grid search (details provided below for each model) on the training and validation splits to identify the optimal set of hyperparameters. Using the best-performing hyperparameters, the model was trained and evaluated on the corresponding test subset of the fold. Test accuracy was calculated for each fold, and the median test accuracy across the ten folds was reported to summarize the performance of the model-encoding pair. Additionally, we stratified this evaluation across different peptide lengths to ensure robust performance assessment under varying sequence characteristics. This approach provided a comprehensive evaluation of each method's effectiveness across diverse encoding strategies and peptide lengths.</w:t>
      </w:r>
    </w:p>
    <w:p w14:paraId="54A813AE" w14:textId="772B5397" w:rsidR="00406711" w:rsidRPr="00557BC1" w:rsidRDefault="00406711" w:rsidP="00557BC1">
      <w:pPr>
        <w:pStyle w:val="NormalWeb"/>
        <w:jc w:val="both"/>
        <w:rPr>
          <w:rFonts w:ascii="Georgia" w:eastAsiaTheme="minorEastAsia" w:hAnsi="Georgia"/>
          <w:kern w:val="2"/>
          <w:sz w:val="18"/>
          <w:szCs w:val="18"/>
          <w14:ligatures w14:val="standardContextual"/>
          <w:rPrChange w:id="3874" w:author="Jackson Halpin" w:date="2025-06-11T14:21:00Z" w16du:dateUtc="2025-06-11T18:21:00Z">
            <w:rPr>
              <w:rFonts w:eastAsiaTheme="minorEastAsia"/>
              <w:kern w:val="2"/>
              <w14:ligatures w14:val="standardContextual"/>
            </w:rPr>
          </w:rPrChange>
        </w:rPr>
        <w:pPrChange w:id="3875" w:author="Jackson Halpin" w:date="2025-06-11T14:17:00Z" w16du:dateUtc="2025-06-11T18:17:00Z">
          <w:pPr>
            <w:pStyle w:val="NormalWeb"/>
            <w:spacing w:line="480" w:lineRule="auto"/>
            <w:jc w:val="both"/>
          </w:pPr>
        </w:pPrChange>
      </w:pPr>
      <w:r w:rsidRPr="00557BC1">
        <w:rPr>
          <w:rFonts w:ascii="Georgia" w:eastAsiaTheme="minorEastAsia" w:hAnsi="Georgia"/>
          <w:kern w:val="2"/>
          <w:sz w:val="18"/>
          <w:szCs w:val="18"/>
          <w14:ligatures w14:val="standardContextual"/>
          <w:rPrChange w:id="3876" w:author="Jackson Halpin" w:date="2025-06-11T14:21:00Z" w16du:dateUtc="2025-06-11T18:21:00Z">
            <w:rPr>
              <w:rFonts w:eastAsiaTheme="minorEastAsia"/>
              <w:kern w:val="2"/>
              <w14:ligatures w14:val="standardContextual"/>
            </w:rPr>
          </w:rPrChange>
        </w:rPr>
        <w:t xml:space="preserve">  We utilized the </w:t>
      </w:r>
      <w:proofErr w:type="spellStart"/>
      <w:r w:rsidRPr="00557BC1">
        <w:rPr>
          <w:rFonts w:ascii="Georgia" w:eastAsiaTheme="minorEastAsia" w:hAnsi="Georgia"/>
          <w:kern w:val="2"/>
          <w:sz w:val="18"/>
          <w:szCs w:val="18"/>
          <w14:ligatures w14:val="standardContextual"/>
          <w:rPrChange w:id="3877" w:author="Jackson Halpin" w:date="2025-06-11T14:21:00Z" w16du:dateUtc="2025-06-11T18:21:00Z">
            <w:rPr>
              <w:rFonts w:eastAsiaTheme="minorEastAsia"/>
              <w:kern w:val="2"/>
              <w14:ligatures w14:val="standardContextual"/>
            </w:rPr>
          </w:rPrChange>
        </w:rPr>
        <w:t>BalancedRandomForestClassifier</w:t>
      </w:r>
      <w:proofErr w:type="spellEnd"/>
      <w:r w:rsidRPr="00557BC1">
        <w:rPr>
          <w:rFonts w:ascii="Georgia" w:eastAsiaTheme="minorEastAsia" w:hAnsi="Georgia"/>
          <w:kern w:val="2"/>
          <w:sz w:val="18"/>
          <w:szCs w:val="18"/>
          <w14:ligatures w14:val="standardContextual"/>
          <w:rPrChange w:id="3878" w:author="Jackson Halpin" w:date="2025-06-11T14:21:00Z" w16du:dateUtc="2025-06-11T18:21:00Z">
            <w:rPr>
              <w:rFonts w:eastAsiaTheme="minorEastAsia"/>
              <w:kern w:val="2"/>
              <w14:ligatures w14:val="standardContextual"/>
            </w:rPr>
          </w:rPrChange>
        </w:rPr>
        <w:t> from</w:t>
      </w:r>
      <w:r w:rsidR="00564DF9" w:rsidRPr="00557BC1">
        <w:rPr>
          <w:rFonts w:ascii="Georgia" w:eastAsiaTheme="minorEastAsia" w:hAnsi="Georgia"/>
          <w:kern w:val="2"/>
          <w:sz w:val="18"/>
          <w:szCs w:val="18"/>
          <w14:ligatures w14:val="standardContextual"/>
          <w:rPrChange w:id="3879" w:author="Jackson Halpin" w:date="2025-06-11T14:21:00Z" w16du:dateUtc="2025-06-11T18:21:00Z">
            <w:rPr>
              <w:rFonts w:eastAsiaTheme="minorEastAsia"/>
              <w:kern w:val="2"/>
              <w14:ligatures w14:val="standardContextual"/>
            </w:rPr>
          </w:rPrChange>
        </w:rPr>
        <w:t xml:space="preserve"> </w:t>
      </w:r>
      <w:r w:rsidRPr="00557BC1">
        <w:rPr>
          <w:rFonts w:ascii="Georgia" w:eastAsiaTheme="minorEastAsia" w:hAnsi="Georgia"/>
          <w:kern w:val="2"/>
          <w:sz w:val="18"/>
          <w:szCs w:val="18"/>
          <w14:ligatures w14:val="standardContextual"/>
          <w:rPrChange w:id="3880" w:author="Jackson Halpin" w:date="2025-06-11T14:21:00Z" w16du:dateUtc="2025-06-11T18:21:00Z">
            <w:rPr>
              <w:rFonts w:eastAsiaTheme="minorEastAsia"/>
              <w:kern w:val="2"/>
              <w14:ligatures w14:val="standardContextual"/>
            </w:rPr>
          </w:rPrChange>
        </w:rPr>
        <w:t>the </w:t>
      </w:r>
      <w:r w:rsidRPr="00557BC1">
        <w:rPr>
          <w:rFonts w:ascii="Georgia" w:eastAsiaTheme="minorEastAsia" w:hAnsi="Georgia"/>
          <w:b/>
          <w:bCs/>
          <w:kern w:val="2"/>
          <w:sz w:val="18"/>
          <w:szCs w:val="18"/>
          <w14:ligatures w14:val="standardContextual"/>
          <w:rPrChange w:id="3881" w:author="Jackson Halpin" w:date="2025-06-11T14:21:00Z" w16du:dateUtc="2025-06-11T18:21:00Z">
            <w:rPr>
              <w:rFonts w:eastAsiaTheme="minorEastAsia"/>
              <w:b/>
              <w:bCs/>
              <w:kern w:val="2"/>
              <w14:ligatures w14:val="standardContextual"/>
            </w:rPr>
          </w:rPrChange>
        </w:rPr>
        <w:t>imbalanced-learn</w:t>
      </w:r>
      <w:r w:rsidRPr="00557BC1">
        <w:rPr>
          <w:rFonts w:ascii="Georgia" w:eastAsiaTheme="minorEastAsia" w:hAnsi="Georgia"/>
          <w:kern w:val="2"/>
          <w:sz w:val="18"/>
          <w:szCs w:val="18"/>
          <w14:ligatures w14:val="standardContextual"/>
          <w:rPrChange w:id="3882" w:author="Jackson Halpin" w:date="2025-06-11T14:21:00Z" w16du:dateUtc="2025-06-11T18:21:00Z">
            <w:rPr>
              <w:rFonts w:eastAsiaTheme="minorEastAsia"/>
              <w:kern w:val="2"/>
              <w14:ligatures w14:val="standardContextual"/>
            </w:rPr>
          </w:rPrChange>
        </w:rPr>
        <w:t> Python module (version: 0.12.3 [9]) to build the random forest classification model. Unlike the standard one from </w:t>
      </w:r>
      <w:r w:rsidRPr="00557BC1">
        <w:rPr>
          <w:rFonts w:ascii="Georgia" w:eastAsiaTheme="minorEastAsia" w:hAnsi="Georgia"/>
          <w:b/>
          <w:bCs/>
          <w:kern w:val="2"/>
          <w:sz w:val="18"/>
          <w:szCs w:val="18"/>
          <w14:ligatures w14:val="standardContextual"/>
          <w:rPrChange w:id="3883" w:author="Jackson Halpin" w:date="2025-06-11T14:21:00Z" w16du:dateUtc="2025-06-11T18:21:00Z">
            <w:rPr>
              <w:rFonts w:eastAsiaTheme="minorEastAsia"/>
              <w:b/>
              <w:bCs/>
              <w:kern w:val="2"/>
              <w14:ligatures w14:val="standardContextual"/>
            </w:rPr>
          </w:rPrChange>
        </w:rPr>
        <w:t>scikit-learn</w:t>
      </w:r>
      <w:r w:rsidRPr="00557BC1">
        <w:rPr>
          <w:rFonts w:ascii="Georgia" w:eastAsiaTheme="minorEastAsia" w:hAnsi="Georgia"/>
          <w:kern w:val="2"/>
          <w:sz w:val="18"/>
          <w:szCs w:val="18"/>
          <w14:ligatures w14:val="standardContextual"/>
          <w:rPrChange w:id="3884" w:author="Jackson Halpin" w:date="2025-06-11T14:21:00Z" w16du:dateUtc="2025-06-11T18:21:00Z">
            <w:rPr>
              <w:rFonts w:eastAsiaTheme="minorEastAsia"/>
              <w:kern w:val="2"/>
              <w14:ligatures w14:val="standardContextual"/>
            </w:rPr>
          </w:rPrChange>
        </w:rPr>
        <w:t>, the </w:t>
      </w:r>
      <w:proofErr w:type="spellStart"/>
      <w:r w:rsidRPr="00557BC1">
        <w:rPr>
          <w:rFonts w:ascii="Georgia" w:eastAsiaTheme="minorEastAsia" w:hAnsi="Georgia"/>
          <w:kern w:val="2"/>
          <w:sz w:val="18"/>
          <w:szCs w:val="18"/>
          <w14:ligatures w14:val="standardContextual"/>
          <w:rPrChange w:id="3885" w:author="Jackson Halpin" w:date="2025-06-11T14:21:00Z" w16du:dateUtc="2025-06-11T18:21:00Z">
            <w:rPr>
              <w:rFonts w:eastAsiaTheme="minorEastAsia"/>
              <w:kern w:val="2"/>
              <w14:ligatures w14:val="standardContextual"/>
            </w:rPr>
          </w:rPrChange>
        </w:rPr>
        <w:t>BalancedRandomForestClassifier</w:t>
      </w:r>
      <w:proofErr w:type="spellEnd"/>
      <w:r w:rsidRPr="00557BC1">
        <w:rPr>
          <w:rFonts w:ascii="Georgia" w:eastAsiaTheme="minorEastAsia" w:hAnsi="Georgia"/>
          <w:kern w:val="2"/>
          <w:sz w:val="18"/>
          <w:szCs w:val="18"/>
          <w14:ligatures w14:val="standardContextual"/>
          <w:rPrChange w:id="3886" w:author="Jackson Halpin" w:date="2025-06-11T14:21:00Z" w16du:dateUtc="2025-06-11T18:21:00Z">
            <w:rPr>
              <w:rFonts w:eastAsiaTheme="minorEastAsia"/>
              <w:kern w:val="2"/>
              <w14:ligatures w14:val="standardContextual"/>
            </w:rPr>
          </w:rPrChange>
        </w:rPr>
        <w:t> features a built-in sampler that randomly draws a balanced subset from the highly imbalanced training dataset for each tree in the forest. This approach effectively mitigates overfitting to dominant features from non-binder sequences, improving model performance on minority classes. To identify the optimal hyperparameters, we conducted a grid search by varying the following parameters: number of trees in the forest (</w:t>
      </w:r>
      <w:proofErr w:type="spellStart"/>
      <w:r w:rsidRPr="00557BC1">
        <w:rPr>
          <w:rFonts w:ascii="Georgia" w:eastAsiaTheme="minorEastAsia" w:hAnsi="Georgia"/>
          <w:kern w:val="2"/>
          <w:sz w:val="18"/>
          <w:szCs w:val="18"/>
          <w14:ligatures w14:val="standardContextual"/>
          <w:rPrChange w:id="3887" w:author="Jackson Halpin" w:date="2025-06-11T14:21:00Z" w16du:dateUtc="2025-06-11T18:21:00Z">
            <w:rPr>
              <w:rFonts w:eastAsiaTheme="minorEastAsia"/>
              <w:kern w:val="2"/>
              <w14:ligatures w14:val="standardContextual"/>
            </w:rPr>
          </w:rPrChange>
        </w:rPr>
        <w:t>n_estimators</w:t>
      </w:r>
      <w:proofErr w:type="spellEnd"/>
      <w:r w:rsidRPr="00557BC1">
        <w:rPr>
          <w:rFonts w:ascii="Georgia" w:eastAsiaTheme="minorEastAsia" w:hAnsi="Georgia"/>
          <w:kern w:val="2"/>
          <w:sz w:val="18"/>
          <w:szCs w:val="18"/>
          <w14:ligatures w14:val="standardContextual"/>
          <w:rPrChange w:id="3888" w:author="Jackson Halpin" w:date="2025-06-11T14:21:00Z" w16du:dateUtc="2025-06-11T18:21:00Z">
            <w:rPr>
              <w:rFonts w:eastAsiaTheme="minorEastAsia"/>
              <w:kern w:val="2"/>
              <w14:ligatures w14:val="standardContextual"/>
            </w:rPr>
          </w:rPrChange>
        </w:rPr>
        <w:t>, from 4 to 50), tree splitting criteria (criteria, either ‘</w:t>
      </w:r>
      <w:proofErr w:type="spellStart"/>
      <w:r w:rsidRPr="00557BC1">
        <w:rPr>
          <w:rFonts w:ascii="Georgia" w:eastAsiaTheme="minorEastAsia" w:hAnsi="Georgia"/>
          <w:kern w:val="2"/>
          <w:sz w:val="18"/>
          <w:szCs w:val="18"/>
          <w14:ligatures w14:val="standardContextual"/>
          <w:rPrChange w:id="3889" w:author="Jackson Halpin" w:date="2025-06-11T14:21:00Z" w16du:dateUtc="2025-06-11T18:21:00Z">
            <w:rPr>
              <w:rFonts w:eastAsiaTheme="minorEastAsia"/>
              <w:kern w:val="2"/>
              <w14:ligatures w14:val="standardContextual"/>
            </w:rPr>
          </w:rPrChange>
        </w:rPr>
        <w:t>gini</w:t>
      </w:r>
      <w:proofErr w:type="spellEnd"/>
      <w:r w:rsidRPr="00557BC1">
        <w:rPr>
          <w:rFonts w:ascii="Georgia" w:eastAsiaTheme="minorEastAsia" w:hAnsi="Georgia"/>
          <w:kern w:val="2"/>
          <w:sz w:val="18"/>
          <w:szCs w:val="18"/>
          <w14:ligatures w14:val="standardContextual"/>
          <w:rPrChange w:id="3890" w:author="Jackson Halpin" w:date="2025-06-11T14:21:00Z" w16du:dateUtc="2025-06-11T18:21:00Z">
            <w:rPr>
              <w:rFonts w:eastAsiaTheme="minorEastAsia"/>
              <w:kern w:val="2"/>
              <w14:ligatures w14:val="standardContextual"/>
            </w:rPr>
          </w:rPrChange>
        </w:rPr>
        <w:t>’ or ‘entropy’), and cost complexity pruning (</w:t>
      </w:r>
      <w:proofErr w:type="spellStart"/>
      <w:r w:rsidRPr="00557BC1">
        <w:rPr>
          <w:rFonts w:ascii="Georgia" w:eastAsiaTheme="minorEastAsia" w:hAnsi="Georgia"/>
          <w:kern w:val="2"/>
          <w:sz w:val="18"/>
          <w:szCs w:val="18"/>
          <w14:ligatures w14:val="standardContextual"/>
          <w:rPrChange w:id="3891" w:author="Jackson Halpin" w:date="2025-06-11T14:21:00Z" w16du:dateUtc="2025-06-11T18:21:00Z">
            <w:rPr>
              <w:rFonts w:eastAsiaTheme="minorEastAsia"/>
              <w:kern w:val="2"/>
              <w14:ligatures w14:val="standardContextual"/>
            </w:rPr>
          </w:rPrChange>
        </w:rPr>
        <w:t>ccp_alpha</w:t>
      </w:r>
      <w:proofErr w:type="spellEnd"/>
      <w:r w:rsidRPr="00557BC1">
        <w:rPr>
          <w:rFonts w:ascii="Georgia" w:eastAsiaTheme="minorEastAsia" w:hAnsi="Georgia"/>
          <w:kern w:val="2"/>
          <w:sz w:val="18"/>
          <w:szCs w:val="18"/>
          <w14:ligatures w14:val="standardContextual"/>
          <w:rPrChange w:id="3892" w:author="Jackson Halpin" w:date="2025-06-11T14:21:00Z" w16du:dateUtc="2025-06-11T18:21:00Z">
            <w:rPr>
              <w:rFonts w:eastAsiaTheme="minorEastAsia"/>
              <w:kern w:val="2"/>
              <w14:ligatures w14:val="standardContextual"/>
            </w:rPr>
          </w:rPrChange>
        </w:rPr>
        <w:t xml:space="preserve">, from 4e-3 to 1.4e-2) were varied. Bootstrap (False), replacement (True), </w:t>
      </w:r>
      <w:proofErr w:type="spellStart"/>
      <w:r w:rsidRPr="00557BC1">
        <w:rPr>
          <w:rFonts w:ascii="Georgia" w:eastAsiaTheme="minorEastAsia" w:hAnsi="Georgia"/>
          <w:kern w:val="2"/>
          <w:sz w:val="18"/>
          <w:szCs w:val="18"/>
          <w14:ligatures w14:val="standardContextual"/>
          <w:rPrChange w:id="3893" w:author="Jackson Halpin" w:date="2025-06-11T14:21:00Z" w16du:dateUtc="2025-06-11T18:21:00Z">
            <w:rPr>
              <w:rFonts w:eastAsiaTheme="minorEastAsia"/>
              <w:kern w:val="2"/>
              <w14:ligatures w14:val="standardContextual"/>
            </w:rPr>
          </w:rPrChange>
        </w:rPr>
        <w:t>sampling_strategy</w:t>
      </w:r>
      <w:proofErr w:type="spellEnd"/>
      <w:r w:rsidRPr="00557BC1">
        <w:rPr>
          <w:rFonts w:ascii="Georgia" w:eastAsiaTheme="minorEastAsia" w:hAnsi="Georgia"/>
          <w:kern w:val="2"/>
          <w:sz w:val="18"/>
          <w:szCs w:val="18"/>
          <w14:ligatures w14:val="standardContextual"/>
          <w:rPrChange w:id="3894" w:author="Jackson Halpin" w:date="2025-06-11T14:21:00Z" w16du:dateUtc="2025-06-11T18:21:00Z">
            <w:rPr>
              <w:rFonts w:eastAsiaTheme="minorEastAsia"/>
              <w:kern w:val="2"/>
              <w14:ligatures w14:val="standardContextual"/>
            </w:rPr>
          </w:rPrChange>
        </w:rPr>
        <w:t xml:space="preserve"> (all) were kept as their default values. To make training process reproducible, we fixed the random state of the model (</w:t>
      </w:r>
      <w:proofErr w:type="spellStart"/>
      <w:r w:rsidRPr="00557BC1">
        <w:rPr>
          <w:rFonts w:ascii="Georgia" w:eastAsiaTheme="minorEastAsia" w:hAnsi="Georgia"/>
          <w:kern w:val="2"/>
          <w:sz w:val="18"/>
          <w:szCs w:val="18"/>
          <w14:ligatures w14:val="standardContextual"/>
          <w:rPrChange w:id="3895" w:author="Jackson Halpin" w:date="2025-06-11T14:21:00Z" w16du:dateUtc="2025-06-11T18:21:00Z">
            <w:rPr>
              <w:rFonts w:eastAsiaTheme="minorEastAsia"/>
              <w:kern w:val="2"/>
              <w14:ligatures w14:val="standardContextual"/>
            </w:rPr>
          </w:rPrChange>
        </w:rPr>
        <w:t>random_forest</w:t>
      </w:r>
      <w:proofErr w:type="spellEnd"/>
      <w:r w:rsidRPr="00557BC1">
        <w:rPr>
          <w:rFonts w:ascii="Georgia" w:eastAsiaTheme="minorEastAsia" w:hAnsi="Georgia"/>
          <w:kern w:val="2"/>
          <w:sz w:val="18"/>
          <w:szCs w:val="18"/>
          <w14:ligatures w14:val="standardContextual"/>
          <w:rPrChange w:id="3896" w:author="Jackson Halpin" w:date="2025-06-11T14:21:00Z" w16du:dateUtc="2025-06-11T18:21:00Z">
            <w:rPr>
              <w:rFonts w:eastAsiaTheme="minorEastAsia"/>
              <w:kern w:val="2"/>
              <w14:ligatures w14:val="standardContextual"/>
            </w:rPr>
          </w:rPrChange>
        </w:rPr>
        <w:t xml:space="preserve"> equals to 0). </w:t>
      </w:r>
    </w:p>
    <w:p w14:paraId="4F07E3DC" w14:textId="39998B90" w:rsidR="00406711" w:rsidRPr="00557BC1" w:rsidRDefault="00406711" w:rsidP="00557BC1">
      <w:pPr>
        <w:pStyle w:val="NormalWeb"/>
        <w:jc w:val="both"/>
        <w:rPr>
          <w:rFonts w:ascii="Georgia" w:hAnsi="Georgia"/>
          <w:color w:val="000000"/>
          <w:sz w:val="18"/>
          <w:szCs w:val="18"/>
          <w:rPrChange w:id="3897" w:author="Jackson Halpin" w:date="2025-06-11T14:21:00Z" w16du:dateUtc="2025-06-11T18:21:00Z">
            <w:rPr>
              <w:color w:val="000000"/>
            </w:rPr>
          </w:rPrChange>
        </w:rPr>
        <w:pPrChange w:id="3898" w:author="Jackson Halpin" w:date="2025-06-11T14:17:00Z" w16du:dateUtc="2025-06-11T18:17:00Z">
          <w:pPr>
            <w:pStyle w:val="NormalWeb"/>
            <w:spacing w:line="480" w:lineRule="auto"/>
            <w:jc w:val="both"/>
          </w:pPr>
        </w:pPrChange>
      </w:pPr>
      <w:r w:rsidRPr="00557BC1">
        <w:rPr>
          <w:rFonts w:ascii="Georgia" w:hAnsi="Georgia"/>
          <w:color w:val="000000"/>
          <w:sz w:val="18"/>
          <w:szCs w:val="18"/>
          <w:rPrChange w:id="3899" w:author="Jackson Halpin" w:date="2025-06-11T14:21:00Z" w16du:dateUtc="2025-06-11T18:21:00Z">
            <w:rPr>
              <w:color w:val="000000"/>
            </w:rPr>
          </w:rPrChange>
        </w:rPr>
        <w:t xml:space="preserve"> We employed</w:t>
      </w:r>
      <w:r w:rsidRPr="00557BC1">
        <w:rPr>
          <w:rStyle w:val="apple-converted-space"/>
          <w:rFonts w:ascii="Georgia" w:eastAsiaTheme="majorEastAsia" w:hAnsi="Georgia"/>
          <w:color w:val="000000"/>
          <w:sz w:val="18"/>
          <w:szCs w:val="18"/>
          <w:rPrChange w:id="3900" w:author="Jackson Halpin" w:date="2025-06-11T14:21:00Z" w16du:dateUtc="2025-06-11T18:21:00Z">
            <w:rPr>
              <w:rStyle w:val="apple-converted-space"/>
              <w:rFonts w:eastAsiaTheme="majorEastAsia"/>
              <w:color w:val="000000"/>
            </w:rPr>
          </w:rPrChange>
        </w:rPr>
        <w:t xml:space="preserve"> </w:t>
      </w:r>
      <w:proofErr w:type="spellStart"/>
      <w:r w:rsidRPr="00557BC1">
        <w:rPr>
          <w:rStyle w:val="Strong"/>
          <w:rFonts w:ascii="Georgia" w:eastAsiaTheme="majorEastAsia" w:hAnsi="Georgia"/>
          <w:color w:val="000000"/>
          <w:sz w:val="18"/>
          <w:szCs w:val="18"/>
          <w:rPrChange w:id="3901" w:author="Jackson Halpin" w:date="2025-06-11T14:21:00Z" w16du:dateUtc="2025-06-11T18:21:00Z">
            <w:rPr>
              <w:rStyle w:val="Strong"/>
              <w:rFonts w:eastAsiaTheme="majorEastAsia"/>
              <w:color w:val="000000"/>
            </w:rPr>
          </w:rPrChange>
        </w:rPr>
        <w:t>GaussianNB</w:t>
      </w:r>
      <w:proofErr w:type="spellEnd"/>
      <w:r w:rsidRPr="00557BC1">
        <w:rPr>
          <w:rFonts w:ascii="Georgia" w:hAnsi="Georgia"/>
          <w:color w:val="000000"/>
          <w:sz w:val="18"/>
          <w:szCs w:val="18"/>
          <w:rPrChange w:id="3902" w:author="Jackson Halpin" w:date="2025-06-11T14:21:00Z" w16du:dateUtc="2025-06-11T18:21:00Z">
            <w:rPr>
              <w:color w:val="000000"/>
            </w:rPr>
          </w:rPrChange>
        </w:rPr>
        <w:t>,</w:t>
      </w:r>
      <w:r w:rsidRPr="00557BC1">
        <w:rPr>
          <w:rStyle w:val="apple-converted-space"/>
          <w:rFonts w:ascii="Georgia" w:eastAsiaTheme="majorEastAsia" w:hAnsi="Georgia"/>
          <w:color w:val="000000"/>
          <w:sz w:val="18"/>
          <w:szCs w:val="18"/>
          <w:rPrChange w:id="3903" w:author="Jackson Halpin" w:date="2025-06-11T14:21:00Z" w16du:dateUtc="2025-06-11T18:21:00Z">
            <w:rPr>
              <w:rStyle w:val="apple-converted-space"/>
              <w:rFonts w:eastAsiaTheme="majorEastAsia"/>
              <w:color w:val="000000"/>
            </w:rPr>
          </w:rPrChange>
        </w:rPr>
        <w:t xml:space="preserve"> </w:t>
      </w:r>
      <w:proofErr w:type="spellStart"/>
      <w:r w:rsidRPr="00557BC1">
        <w:rPr>
          <w:rStyle w:val="Strong"/>
          <w:rFonts w:ascii="Georgia" w:eastAsiaTheme="majorEastAsia" w:hAnsi="Georgia"/>
          <w:color w:val="000000"/>
          <w:sz w:val="18"/>
          <w:szCs w:val="18"/>
          <w:rPrChange w:id="3904" w:author="Jackson Halpin" w:date="2025-06-11T14:21:00Z" w16du:dateUtc="2025-06-11T18:21:00Z">
            <w:rPr>
              <w:rStyle w:val="Strong"/>
              <w:rFonts w:eastAsiaTheme="majorEastAsia"/>
              <w:color w:val="000000"/>
            </w:rPr>
          </w:rPrChange>
        </w:rPr>
        <w:t>MultinomialNB</w:t>
      </w:r>
      <w:proofErr w:type="spellEnd"/>
      <w:r w:rsidRPr="00557BC1">
        <w:rPr>
          <w:rFonts w:ascii="Georgia" w:hAnsi="Georgia"/>
          <w:color w:val="000000"/>
          <w:sz w:val="18"/>
          <w:szCs w:val="18"/>
          <w:rPrChange w:id="3905" w:author="Jackson Halpin" w:date="2025-06-11T14:21:00Z" w16du:dateUtc="2025-06-11T18:21:00Z">
            <w:rPr>
              <w:color w:val="000000"/>
            </w:rPr>
          </w:rPrChange>
        </w:rPr>
        <w:t>, and</w:t>
      </w:r>
      <w:r w:rsidRPr="00557BC1">
        <w:rPr>
          <w:rStyle w:val="apple-converted-space"/>
          <w:rFonts w:ascii="Georgia" w:eastAsiaTheme="majorEastAsia" w:hAnsi="Georgia"/>
          <w:color w:val="000000"/>
          <w:sz w:val="18"/>
          <w:szCs w:val="18"/>
          <w:rPrChange w:id="3906" w:author="Jackson Halpin" w:date="2025-06-11T14:21:00Z" w16du:dateUtc="2025-06-11T18:21:00Z">
            <w:rPr>
              <w:rStyle w:val="apple-converted-space"/>
              <w:rFonts w:eastAsiaTheme="majorEastAsia"/>
              <w:color w:val="000000"/>
            </w:rPr>
          </w:rPrChange>
        </w:rPr>
        <w:t xml:space="preserve"> </w:t>
      </w:r>
      <w:proofErr w:type="spellStart"/>
      <w:r w:rsidRPr="00557BC1">
        <w:rPr>
          <w:rStyle w:val="Strong"/>
          <w:rFonts w:ascii="Georgia" w:eastAsiaTheme="majorEastAsia" w:hAnsi="Georgia"/>
          <w:color w:val="000000"/>
          <w:sz w:val="18"/>
          <w:szCs w:val="18"/>
          <w:rPrChange w:id="3907" w:author="Jackson Halpin" w:date="2025-06-11T14:21:00Z" w16du:dateUtc="2025-06-11T18:21:00Z">
            <w:rPr>
              <w:rStyle w:val="Strong"/>
              <w:rFonts w:eastAsiaTheme="majorEastAsia"/>
              <w:color w:val="000000"/>
            </w:rPr>
          </w:rPrChange>
        </w:rPr>
        <w:t>ComplementNB</w:t>
      </w:r>
      <w:proofErr w:type="spellEnd"/>
      <w:r w:rsidRPr="00557BC1">
        <w:rPr>
          <w:rStyle w:val="apple-converted-space"/>
          <w:rFonts w:ascii="Georgia" w:eastAsiaTheme="majorEastAsia" w:hAnsi="Georgia"/>
          <w:color w:val="000000"/>
          <w:sz w:val="18"/>
          <w:szCs w:val="18"/>
          <w:rPrChange w:id="3908" w:author="Jackson Halpin" w:date="2025-06-11T14:21:00Z" w16du:dateUtc="2025-06-11T18:21:00Z">
            <w:rPr>
              <w:rStyle w:val="apple-converted-space"/>
              <w:rFonts w:eastAsiaTheme="majorEastAsia"/>
              <w:color w:val="000000"/>
            </w:rPr>
          </w:rPrChange>
        </w:rPr>
        <w:t xml:space="preserve"> </w:t>
      </w:r>
      <w:r w:rsidRPr="00557BC1">
        <w:rPr>
          <w:rFonts w:ascii="Georgia" w:hAnsi="Georgia"/>
          <w:color w:val="000000"/>
          <w:sz w:val="18"/>
          <w:szCs w:val="18"/>
          <w:rPrChange w:id="3909" w:author="Jackson Halpin" w:date="2025-06-11T14:21:00Z" w16du:dateUtc="2025-06-11T18:21:00Z">
            <w:rPr>
              <w:color w:val="000000"/>
            </w:rPr>
          </w:rPrChange>
        </w:rPr>
        <w:t>from the</w:t>
      </w:r>
      <w:r w:rsidRPr="00557BC1">
        <w:rPr>
          <w:rStyle w:val="apple-converted-space"/>
          <w:rFonts w:ascii="Georgia" w:eastAsiaTheme="majorEastAsia" w:hAnsi="Georgia"/>
          <w:color w:val="000000"/>
          <w:sz w:val="18"/>
          <w:szCs w:val="18"/>
          <w:rPrChange w:id="3910" w:author="Jackson Halpin" w:date="2025-06-11T14:21:00Z" w16du:dateUtc="2025-06-11T18:21:00Z">
            <w:rPr>
              <w:rStyle w:val="apple-converted-space"/>
              <w:rFonts w:eastAsiaTheme="majorEastAsia"/>
              <w:color w:val="000000"/>
            </w:rPr>
          </w:rPrChange>
        </w:rPr>
        <w:t> </w:t>
      </w:r>
      <w:r w:rsidRPr="00557BC1">
        <w:rPr>
          <w:rStyle w:val="Strong"/>
          <w:rFonts w:ascii="Georgia" w:eastAsiaTheme="majorEastAsia" w:hAnsi="Georgia"/>
          <w:color w:val="000000"/>
          <w:sz w:val="18"/>
          <w:szCs w:val="18"/>
          <w:rPrChange w:id="3911" w:author="Jackson Halpin" w:date="2025-06-11T14:21:00Z" w16du:dateUtc="2025-06-11T18:21:00Z">
            <w:rPr>
              <w:rStyle w:val="Strong"/>
              <w:rFonts w:eastAsiaTheme="majorEastAsia"/>
              <w:color w:val="000000"/>
            </w:rPr>
          </w:rPrChange>
        </w:rPr>
        <w:t>scikit-learn</w:t>
      </w:r>
      <w:r w:rsidRPr="00557BC1">
        <w:rPr>
          <w:rStyle w:val="apple-converted-space"/>
          <w:rFonts w:ascii="Georgia" w:eastAsiaTheme="majorEastAsia" w:hAnsi="Georgia"/>
          <w:color w:val="000000"/>
          <w:sz w:val="18"/>
          <w:szCs w:val="18"/>
          <w:rPrChange w:id="3912" w:author="Jackson Halpin" w:date="2025-06-11T14:21:00Z" w16du:dateUtc="2025-06-11T18:21:00Z">
            <w:rPr>
              <w:rStyle w:val="apple-converted-space"/>
              <w:rFonts w:eastAsiaTheme="majorEastAsia"/>
              <w:color w:val="000000"/>
            </w:rPr>
          </w:rPrChange>
        </w:rPr>
        <w:t> </w:t>
      </w:r>
      <w:r w:rsidRPr="00557BC1">
        <w:rPr>
          <w:rFonts w:ascii="Georgia" w:hAnsi="Georgia"/>
          <w:color w:val="000000"/>
          <w:sz w:val="18"/>
          <w:szCs w:val="18"/>
          <w:rPrChange w:id="3913" w:author="Jackson Halpin" w:date="2025-06-11T14:21:00Z" w16du:dateUtc="2025-06-11T18:21:00Z">
            <w:rPr>
              <w:color w:val="000000"/>
            </w:rPr>
          </w:rPrChange>
        </w:rPr>
        <w:t>Python module (version_1.5.2, [10]) to build the Gaussian Naïve Bayes (NB), Multinomial Naïve Bayes (</w:t>
      </w:r>
      <w:proofErr w:type="spellStart"/>
      <w:r w:rsidRPr="00557BC1">
        <w:rPr>
          <w:rFonts w:ascii="Georgia" w:hAnsi="Georgia"/>
          <w:color w:val="000000"/>
          <w:sz w:val="18"/>
          <w:szCs w:val="18"/>
          <w:rPrChange w:id="3914" w:author="Jackson Halpin" w:date="2025-06-11T14:21:00Z" w16du:dateUtc="2025-06-11T18:21:00Z">
            <w:rPr>
              <w:color w:val="000000"/>
            </w:rPr>
          </w:rPrChange>
        </w:rPr>
        <w:t>mNB</w:t>
      </w:r>
      <w:proofErr w:type="spellEnd"/>
      <w:r w:rsidRPr="00557BC1">
        <w:rPr>
          <w:rFonts w:ascii="Georgia" w:hAnsi="Georgia"/>
          <w:color w:val="000000"/>
          <w:sz w:val="18"/>
          <w:szCs w:val="18"/>
          <w:rPrChange w:id="3915" w:author="Jackson Halpin" w:date="2025-06-11T14:21:00Z" w16du:dateUtc="2025-06-11T18:21:00Z">
            <w:rPr>
              <w:color w:val="000000"/>
            </w:rPr>
          </w:rPrChange>
        </w:rPr>
        <w:t>), and Complement Naïve Bayes (</w:t>
      </w:r>
      <w:proofErr w:type="spellStart"/>
      <w:r w:rsidRPr="00557BC1">
        <w:rPr>
          <w:rFonts w:ascii="Georgia" w:hAnsi="Georgia"/>
          <w:color w:val="000000"/>
          <w:sz w:val="18"/>
          <w:szCs w:val="18"/>
          <w:rPrChange w:id="3916" w:author="Jackson Halpin" w:date="2025-06-11T14:21:00Z" w16du:dateUtc="2025-06-11T18:21:00Z">
            <w:rPr>
              <w:color w:val="000000"/>
            </w:rPr>
          </w:rPrChange>
        </w:rPr>
        <w:t>cNB</w:t>
      </w:r>
      <w:proofErr w:type="spellEnd"/>
      <w:r w:rsidRPr="00557BC1">
        <w:rPr>
          <w:rFonts w:ascii="Georgia" w:hAnsi="Georgia"/>
          <w:color w:val="000000"/>
          <w:sz w:val="18"/>
          <w:szCs w:val="18"/>
          <w:rPrChange w:id="3917" w:author="Jackson Halpin" w:date="2025-06-11T14:21:00Z" w16du:dateUtc="2025-06-11T18:21:00Z">
            <w:rPr>
              <w:color w:val="000000"/>
            </w:rPr>
          </w:rPrChange>
        </w:rPr>
        <w:t xml:space="preserve">) models, respectively. Given the highly imbalanced nature of the training dataset, capturing all relevant features for both binder and non-binder sequences posed a significant challenge </w:t>
      </w:r>
      <w:r w:rsidRPr="00557BC1">
        <w:rPr>
          <w:rFonts w:ascii="Georgia" w:hAnsi="Georgia"/>
          <w:color w:val="000000"/>
          <w:sz w:val="18"/>
          <w:szCs w:val="18"/>
          <w:rPrChange w:id="3918" w:author="Jackson Halpin" w:date="2025-06-11T14:21:00Z" w16du:dateUtc="2025-06-11T18:21:00Z">
            <w:rPr>
              <w:color w:val="000000"/>
            </w:rPr>
          </w:rPrChange>
        </w:rPr>
        <w:t>for individual models. To address this, we developed a novel approach involving an</w:t>
      </w:r>
      <w:r w:rsidRPr="00557BC1">
        <w:rPr>
          <w:rStyle w:val="apple-converted-space"/>
          <w:rFonts w:ascii="Georgia" w:eastAsiaTheme="majorEastAsia" w:hAnsi="Georgia"/>
          <w:color w:val="000000"/>
          <w:sz w:val="18"/>
          <w:szCs w:val="18"/>
          <w:rPrChange w:id="3919" w:author="Jackson Halpin" w:date="2025-06-11T14:21:00Z" w16du:dateUtc="2025-06-11T18:21:00Z">
            <w:rPr>
              <w:rStyle w:val="apple-converted-space"/>
              <w:rFonts w:eastAsiaTheme="majorEastAsia"/>
              <w:color w:val="000000"/>
            </w:rPr>
          </w:rPrChange>
        </w:rPr>
        <w:t> </w:t>
      </w:r>
      <w:r w:rsidRPr="00557BC1">
        <w:rPr>
          <w:rStyle w:val="Strong"/>
          <w:rFonts w:ascii="Georgia" w:eastAsiaTheme="majorEastAsia" w:hAnsi="Georgia"/>
          <w:color w:val="000000"/>
          <w:sz w:val="18"/>
          <w:szCs w:val="18"/>
          <w:rPrChange w:id="3920" w:author="Jackson Halpin" w:date="2025-06-11T14:21:00Z" w16du:dateUtc="2025-06-11T18:21:00Z">
            <w:rPr>
              <w:rStyle w:val="Strong"/>
              <w:rFonts w:eastAsiaTheme="majorEastAsia"/>
              <w:color w:val="000000"/>
            </w:rPr>
          </w:rPrChange>
        </w:rPr>
        <w:t>ensemble of Bayes estimators</w:t>
      </w:r>
      <w:r w:rsidRPr="00557BC1">
        <w:rPr>
          <w:rFonts w:ascii="Georgia" w:hAnsi="Georgia"/>
          <w:color w:val="000000"/>
          <w:sz w:val="18"/>
          <w:szCs w:val="18"/>
          <w:rPrChange w:id="3921" w:author="Jackson Halpin" w:date="2025-06-11T14:21:00Z" w16du:dateUtc="2025-06-11T18:21:00Z">
            <w:rPr>
              <w:color w:val="000000"/>
            </w:rPr>
          </w:rPrChange>
        </w:rPr>
        <w:t>, where each estimator was trained on a balanced subset of the training data. The</w:t>
      </w:r>
      <w:r w:rsidRPr="00557BC1">
        <w:rPr>
          <w:rStyle w:val="apple-converted-space"/>
          <w:rFonts w:ascii="Georgia" w:eastAsiaTheme="majorEastAsia" w:hAnsi="Georgia"/>
          <w:color w:val="000000"/>
          <w:sz w:val="18"/>
          <w:szCs w:val="18"/>
          <w:rPrChange w:id="3922" w:author="Jackson Halpin" w:date="2025-06-11T14:21:00Z" w16du:dateUtc="2025-06-11T18:21:00Z">
            <w:rPr>
              <w:rStyle w:val="apple-converted-space"/>
              <w:rFonts w:eastAsiaTheme="majorEastAsia"/>
              <w:color w:val="000000"/>
            </w:rPr>
          </w:rPrChange>
        </w:rPr>
        <w:t> </w:t>
      </w:r>
      <w:proofErr w:type="spellStart"/>
      <w:r w:rsidRPr="00557BC1">
        <w:rPr>
          <w:rStyle w:val="Strong"/>
          <w:rFonts w:ascii="Georgia" w:eastAsiaTheme="majorEastAsia" w:hAnsi="Georgia"/>
          <w:color w:val="000000"/>
          <w:sz w:val="18"/>
          <w:szCs w:val="18"/>
          <w:rPrChange w:id="3923" w:author="Jackson Halpin" w:date="2025-06-11T14:21:00Z" w16du:dateUtc="2025-06-11T18:21:00Z">
            <w:rPr>
              <w:rStyle w:val="Strong"/>
              <w:rFonts w:eastAsiaTheme="majorEastAsia"/>
              <w:color w:val="000000"/>
            </w:rPr>
          </w:rPrChange>
        </w:rPr>
        <w:t>RandomUnderSampler</w:t>
      </w:r>
      <w:proofErr w:type="spellEnd"/>
      <w:r w:rsidRPr="00557BC1">
        <w:rPr>
          <w:rStyle w:val="apple-converted-space"/>
          <w:rFonts w:ascii="Georgia" w:eastAsiaTheme="majorEastAsia" w:hAnsi="Georgia"/>
          <w:color w:val="000000"/>
          <w:sz w:val="18"/>
          <w:szCs w:val="18"/>
          <w:rPrChange w:id="3924" w:author="Jackson Halpin" w:date="2025-06-11T14:21:00Z" w16du:dateUtc="2025-06-11T18:21:00Z">
            <w:rPr>
              <w:rStyle w:val="apple-converted-space"/>
              <w:rFonts w:eastAsiaTheme="majorEastAsia"/>
              <w:color w:val="000000"/>
            </w:rPr>
          </w:rPrChange>
        </w:rPr>
        <w:t> </w:t>
      </w:r>
      <w:r w:rsidRPr="00557BC1">
        <w:rPr>
          <w:rFonts w:ascii="Georgia" w:hAnsi="Georgia"/>
          <w:color w:val="000000"/>
          <w:sz w:val="18"/>
          <w:szCs w:val="18"/>
          <w:rPrChange w:id="3925" w:author="Jackson Halpin" w:date="2025-06-11T14:21:00Z" w16du:dateUtc="2025-06-11T18:21:00Z">
            <w:rPr>
              <w:color w:val="000000"/>
            </w:rPr>
          </w:rPrChange>
        </w:rPr>
        <w:t>from the</w:t>
      </w:r>
      <w:r w:rsidRPr="00557BC1">
        <w:rPr>
          <w:rStyle w:val="apple-converted-space"/>
          <w:rFonts w:ascii="Georgia" w:eastAsiaTheme="majorEastAsia" w:hAnsi="Georgia"/>
          <w:color w:val="000000"/>
          <w:sz w:val="18"/>
          <w:szCs w:val="18"/>
          <w:rPrChange w:id="3926" w:author="Jackson Halpin" w:date="2025-06-11T14:21:00Z" w16du:dateUtc="2025-06-11T18:21:00Z">
            <w:rPr>
              <w:rStyle w:val="apple-converted-space"/>
              <w:rFonts w:eastAsiaTheme="majorEastAsia"/>
              <w:color w:val="000000"/>
            </w:rPr>
          </w:rPrChange>
        </w:rPr>
        <w:t> </w:t>
      </w:r>
      <w:r w:rsidRPr="00557BC1">
        <w:rPr>
          <w:rStyle w:val="Strong"/>
          <w:rFonts w:ascii="Georgia" w:eastAsiaTheme="majorEastAsia" w:hAnsi="Georgia"/>
          <w:color w:val="000000"/>
          <w:sz w:val="18"/>
          <w:szCs w:val="18"/>
          <w:rPrChange w:id="3927" w:author="Jackson Halpin" w:date="2025-06-11T14:21:00Z" w16du:dateUtc="2025-06-11T18:21:00Z">
            <w:rPr>
              <w:rStyle w:val="Strong"/>
              <w:rFonts w:eastAsiaTheme="majorEastAsia"/>
              <w:color w:val="000000"/>
            </w:rPr>
          </w:rPrChange>
        </w:rPr>
        <w:t>imbalanced-learn</w:t>
      </w:r>
      <w:r w:rsidRPr="00557BC1">
        <w:rPr>
          <w:rStyle w:val="apple-converted-space"/>
          <w:rFonts w:ascii="Georgia" w:eastAsiaTheme="majorEastAsia" w:hAnsi="Georgia"/>
          <w:color w:val="000000"/>
          <w:sz w:val="18"/>
          <w:szCs w:val="18"/>
          <w:rPrChange w:id="3928" w:author="Jackson Halpin" w:date="2025-06-11T14:21:00Z" w16du:dateUtc="2025-06-11T18:21:00Z">
            <w:rPr>
              <w:rStyle w:val="apple-converted-space"/>
              <w:rFonts w:eastAsiaTheme="majorEastAsia"/>
              <w:color w:val="000000"/>
            </w:rPr>
          </w:rPrChange>
        </w:rPr>
        <w:t> </w:t>
      </w:r>
      <w:r w:rsidRPr="00557BC1">
        <w:rPr>
          <w:rFonts w:ascii="Georgia" w:hAnsi="Georgia"/>
          <w:color w:val="000000"/>
          <w:sz w:val="18"/>
          <w:szCs w:val="18"/>
          <w:rPrChange w:id="3929" w:author="Jackson Halpin" w:date="2025-06-11T14:21:00Z" w16du:dateUtc="2025-06-11T18:21:00Z">
            <w:rPr>
              <w:color w:val="000000"/>
            </w:rPr>
          </w:rPrChange>
        </w:rPr>
        <w:t xml:space="preserve">Python module was utilized to randomly </w:t>
      </w:r>
      <w:proofErr w:type="spellStart"/>
      <w:r w:rsidRPr="00557BC1">
        <w:rPr>
          <w:rFonts w:ascii="Georgia" w:hAnsi="Georgia"/>
          <w:color w:val="000000"/>
          <w:sz w:val="18"/>
          <w:szCs w:val="18"/>
          <w:rPrChange w:id="3930" w:author="Jackson Halpin" w:date="2025-06-11T14:21:00Z" w16du:dateUtc="2025-06-11T18:21:00Z">
            <w:rPr>
              <w:color w:val="000000"/>
            </w:rPr>
          </w:rPrChange>
        </w:rPr>
        <w:t>downsample</w:t>
      </w:r>
      <w:proofErr w:type="spellEnd"/>
      <w:r w:rsidRPr="00557BC1">
        <w:rPr>
          <w:rFonts w:ascii="Georgia" w:hAnsi="Georgia"/>
          <w:color w:val="000000"/>
          <w:sz w:val="18"/>
          <w:szCs w:val="18"/>
          <w:rPrChange w:id="3931" w:author="Jackson Halpin" w:date="2025-06-11T14:21:00Z" w16du:dateUtc="2025-06-11T18:21:00Z">
            <w:rPr>
              <w:color w:val="000000"/>
            </w:rPr>
          </w:rPrChange>
        </w:rPr>
        <w:t xml:space="preserve"> non-binder sequences, creating perfectly balanced training subsets for each Bayes estimator in the ensemble. This strategy ensured that the models were exposed to a diverse yet balanced representation of the training data, improving their ability to generalize across both classes. The number of estimators in the ensemble (</w:t>
      </w:r>
      <w:proofErr w:type="spellStart"/>
      <w:r w:rsidRPr="00557BC1">
        <w:rPr>
          <w:rStyle w:val="Strong"/>
          <w:rFonts w:ascii="Georgia" w:eastAsiaTheme="majorEastAsia" w:hAnsi="Georgia"/>
          <w:color w:val="000000"/>
          <w:sz w:val="18"/>
          <w:szCs w:val="18"/>
          <w:rPrChange w:id="3932" w:author="Jackson Halpin" w:date="2025-06-11T14:21:00Z" w16du:dateUtc="2025-06-11T18:21:00Z">
            <w:rPr>
              <w:rStyle w:val="Strong"/>
              <w:rFonts w:eastAsiaTheme="majorEastAsia"/>
              <w:color w:val="000000"/>
            </w:rPr>
          </w:rPrChange>
        </w:rPr>
        <w:t>n_estimators</w:t>
      </w:r>
      <w:proofErr w:type="spellEnd"/>
      <w:r w:rsidRPr="00557BC1">
        <w:rPr>
          <w:rFonts w:ascii="Georgia" w:hAnsi="Georgia"/>
          <w:color w:val="000000"/>
          <w:sz w:val="18"/>
          <w:szCs w:val="18"/>
          <w:rPrChange w:id="3933" w:author="Jackson Halpin" w:date="2025-06-11T14:21:00Z" w16du:dateUtc="2025-06-11T18:21:00Z">
            <w:rPr>
              <w:color w:val="000000"/>
            </w:rPr>
          </w:rPrChange>
        </w:rPr>
        <w:t xml:space="preserve">) was treated as a hyperparameter and varied between 10 and 50 for each type of Bayes model (NB, </w:t>
      </w:r>
      <w:proofErr w:type="spellStart"/>
      <w:r w:rsidRPr="00557BC1">
        <w:rPr>
          <w:rFonts w:ascii="Georgia" w:hAnsi="Georgia"/>
          <w:color w:val="000000"/>
          <w:sz w:val="18"/>
          <w:szCs w:val="18"/>
          <w:rPrChange w:id="3934" w:author="Jackson Halpin" w:date="2025-06-11T14:21:00Z" w16du:dateUtc="2025-06-11T18:21:00Z">
            <w:rPr>
              <w:color w:val="000000"/>
            </w:rPr>
          </w:rPrChange>
        </w:rPr>
        <w:t>mNB</w:t>
      </w:r>
      <w:proofErr w:type="spellEnd"/>
      <w:r w:rsidRPr="00557BC1">
        <w:rPr>
          <w:rFonts w:ascii="Georgia" w:hAnsi="Georgia"/>
          <w:color w:val="000000"/>
          <w:sz w:val="18"/>
          <w:szCs w:val="18"/>
          <w:rPrChange w:id="3935" w:author="Jackson Halpin" w:date="2025-06-11T14:21:00Z" w16du:dateUtc="2025-06-11T18:21:00Z">
            <w:rPr>
              <w:color w:val="000000"/>
            </w:rPr>
          </w:rPrChange>
        </w:rPr>
        <w:t xml:space="preserve">, and </w:t>
      </w:r>
      <w:proofErr w:type="spellStart"/>
      <w:r w:rsidRPr="00557BC1">
        <w:rPr>
          <w:rFonts w:ascii="Georgia" w:hAnsi="Georgia"/>
          <w:color w:val="000000"/>
          <w:sz w:val="18"/>
          <w:szCs w:val="18"/>
          <w:rPrChange w:id="3936" w:author="Jackson Halpin" w:date="2025-06-11T14:21:00Z" w16du:dateUtc="2025-06-11T18:21:00Z">
            <w:rPr>
              <w:color w:val="000000"/>
            </w:rPr>
          </w:rPrChange>
        </w:rPr>
        <w:t>cNB</w:t>
      </w:r>
      <w:proofErr w:type="spellEnd"/>
      <w:r w:rsidRPr="00557BC1">
        <w:rPr>
          <w:rFonts w:ascii="Georgia" w:hAnsi="Georgia"/>
          <w:color w:val="000000"/>
          <w:sz w:val="18"/>
          <w:szCs w:val="18"/>
          <w:rPrChange w:id="3937" w:author="Jackson Halpin" w:date="2025-06-11T14:21:00Z" w16du:dateUtc="2025-06-11T18:21:00Z">
            <w:rPr>
              <w:color w:val="000000"/>
            </w:rPr>
          </w:rPrChange>
        </w:rPr>
        <w:t>). This allowed for optimization of the ensemble size to balance computational efficiency and model performance. This ensemble-based approach, combined with balanced training subsets, was designed to mitigate the challenges posed by the imbalanced dataset and enhance the ability of the models to accurately classify binder and non-binder sequences</w:t>
      </w:r>
      <w:r w:rsidR="00564DF9" w:rsidRPr="00557BC1">
        <w:rPr>
          <w:rFonts w:ascii="Georgia" w:hAnsi="Georgia"/>
          <w:color w:val="000000"/>
          <w:sz w:val="18"/>
          <w:szCs w:val="18"/>
          <w:rPrChange w:id="3938" w:author="Jackson Halpin" w:date="2025-06-11T14:21:00Z" w16du:dateUtc="2025-06-11T18:21:00Z">
            <w:rPr>
              <w:color w:val="000000"/>
            </w:rPr>
          </w:rPrChange>
        </w:rPr>
        <w:t>.</w:t>
      </w:r>
    </w:p>
    <w:p w14:paraId="7CBD4D1A" w14:textId="77777777" w:rsidR="00406711" w:rsidRPr="00557BC1" w:rsidRDefault="00406711" w:rsidP="00557BC1">
      <w:pPr>
        <w:pStyle w:val="NormalWeb"/>
        <w:jc w:val="both"/>
        <w:rPr>
          <w:rFonts w:ascii="Georgia" w:hAnsi="Georgia"/>
          <w:color w:val="000000"/>
          <w:sz w:val="18"/>
          <w:szCs w:val="18"/>
          <w:rPrChange w:id="3939" w:author="Jackson Halpin" w:date="2025-06-11T14:21:00Z" w16du:dateUtc="2025-06-11T18:21:00Z">
            <w:rPr>
              <w:color w:val="000000"/>
            </w:rPr>
          </w:rPrChange>
        </w:rPr>
        <w:pPrChange w:id="3940" w:author="Jackson Halpin" w:date="2025-06-11T14:17:00Z" w16du:dateUtc="2025-06-11T18:17:00Z">
          <w:pPr>
            <w:pStyle w:val="NormalWeb"/>
            <w:spacing w:line="480" w:lineRule="auto"/>
            <w:jc w:val="both"/>
          </w:pPr>
        </w:pPrChange>
      </w:pPr>
      <w:r w:rsidRPr="00557BC1">
        <w:rPr>
          <w:rFonts w:ascii="Georgia" w:hAnsi="Georgia"/>
          <w:color w:val="000000"/>
          <w:sz w:val="18"/>
          <w:szCs w:val="18"/>
          <w:rPrChange w:id="3941" w:author="Jackson Halpin" w:date="2025-06-11T14:21:00Z" w16du:dateUtc="2025-06-11T18:21:00Z">
            <w:rPr>
              <w:color w:val="000000"/>
            </w:rPr>
          </w:rPrChange>
        </w:rPr>
        <w:t xml:space="preserve">  A two-hidden-layer neural network model was constructed using</w:t>
      </w:r>
      <w:r w:rsidRPr="00557BC1">
        <w:rPr>
          <w:rStyle w:val="apple-converted-space"/>
          <w:rFonts w:ascii="Georgia" w:eastAsiaTheme="majorEastAsia" w:hAnsi="Georgia"/>
          <w:color w:val="000000"/>
          <w:sz w:val="18"/>
          <w:szCs w:val="18"/>
          <w:rPrChange w:id="3942" w:author="Jackson Halpin" w:date="2025-06-11T14:21:00Z" w16du:dateUtc="2025-06-11T18:21:00Z">
            <w:rPr>
              <w:rStyle w:val="apple-converted-space"/>
              <w:rFonts w:eastAsiaTheme="majorEastAsia"/>
              <w:color w:val="000000"/>
            </w:rPr>
          </w:rPrChange>
        </w:rPr>
        <w:t> </w:t>
      </w:r>
      <w:r w:rsidRPr="00557BC1">
        <w:rPr>
          <w:rStyle w:val="Strong"/>
          <w:rFonts w:ascii="Georgia" w:eastAsiaTheme="majorEastAsia" w:hAnsi="Georgia"/>
          <w:color w:val="000000"/>
          <w:sz w:val="18"/>
          <w:szCs w:val="18"/>
          <w:rPrChange w:id="3943" w:author="Jackson Halpin" w:date="2025-06-11T14:21:00Z" w16du:dateUtc="2025-06-11T18:21:00Z">
            <w:rPr>
              <w:rStyle w:val="Strong"/>
              <w:rFonts w:eastAsiaTheme="majorEastAsia"/>
              <w:color w:val="000000"/>
            </w:rPr>
          </w:rPrChange>
        </w:rPr>
        <w:t xml:space="preserve">TensorFlow's </w:t>
      </w:r>
      <w:proofErr w:type="spellStart"/>
      <w:r w:rsidRPr="00557BC1">
        <w:rPr>
          <w:rStyle w:val="Strong"/>
          <w:rFonts w:ascii="Georgia" w:eastAsiaTheme="majorEastAsia" w:hAnsi="Georgia"/>
          <w:color w:val="000000"/>
          <w:sz w:val="18"/>
          <w:szCs w:val="18"/>
          <w:rPrChange w:id="3944" w:author="Jackson Halpin" w:date="2025-06-11T14:21:00Z" w16du:dateUtc="2025-06-11T18:21:00Z">
            <w:rPr>
              <w:rStyle w:val="Strong"/>
              <w:rFonts w:eastAsiaTheme="majorEastAsia"/>
              <w:color w:val="000000"/>
            </w:rPr>
          </w:rPrChange>
        </w:rPr>
        <w:t>Keras</w:t>
      </w:r>
      <w:proofErr w:type="spellEnd"/>
      <w:r w:rsidRPr="00557BC1">
        <w:rPr>
          <w:rStyle w:val="Strong"/>
          <w:rFonts w:ascii="Georgia" w:eastAsiaTheme="majorEastAsia" w:hAnsi="Georgia"/>
          <w:color w:val="000000"/>
          <w:sz w:val="18"/>
          <w:szCs w:val="18"/>
          <w:rPrChange w:id="3945" w:author="Jackson Halpin" w:date="2025-06-11T14:21:00Z" w16du:dateUtc="2025-06-11T18:21:00Z">
            <w:rPr>
              <w:rStyle w:val="Strong"/>
              <w:rFonts w:eastAsiaTheme="majorEastAsia"/>
              <w:color w:val="000000"/>
            </w:rPr>
          </w:rPrChange>
        </w:rPr>
        <w:t xml:space="preserve"> API (version: 3.7.0 [11])</w:t>
      </w:r>
      <w:r w:rsidRPr="00557BC1">
        <w:rPr>
          <w:rFonts w:ascii="Georgia" w:hAnsi="Georgia"/>
          <w:b/>
          <w:bCs/>
          <w:color w:val="000000"/>
          <w:sz w:val="18"/>
          <w:szCs w:val="18"/>
          <w:rPrChange w:id="3946" w:author="Jackson Halpin" w:date="2025-06-11T14:21:00Z" w16du:dateUtc="2025-06-11T18:21:00Z">
            <w:rPr>
              <w:b/>
              <w:bCs/>
              <w:color w:val="000000"/>
            </w:rPr>
          </w:rPrChange>
        </w:rPr>
        <w:t>.</w:t>
      </w:r>
      <w:r w:rsidRPr="00557BC1">
        <w:rPr>
          <w:rFonts w:ascii="Georgia" w:hAnsi="Georgia"/>
          <w:color w:val="000000"/>
          <w:sz w:val="18"/>
          <w:szCs w:val="18"/>
          <w:rPrChange w:id="3947" w:author="Jackson Halpin" w:date="2025-06-11T14:21:00Z" w16du:dateUtc="2025-06-11T18:21:00Z">
            <w:rPr>
              <w:color w:val="000000"/>
            </w:rPr>
          </w:rPrChange>
        </w:rPr>
        <w:t xml:space="preserve"> The</w:t>
      </w:r>
      <w:r w:rsidRPr="00557BC1">
        <w:rPr>
          <w:rStyle w:val="apple-converted-space"/>
          <w:rFonts w:ascii="Georgia" w:eastAsiaTheme="majorEastAsia" w:hAnsi="Georgia"/>
          <w:color w:val="000000"/>
          <w:sz w:val="18"/>
          <w:szCs w:val="18"/>
          <w:rPrChange w:id="3948" w:author="Jackson Halpin" w:date="2025-06-11T14:21:00Z" w16du:dateUtc="2025-06-11T18:21:00Z">
            <w:rPr>
              <w:rStyle w:val="apple-converted-space"/>
              <w:rFonts w:eastAsiaTheme="majorEastAsia"/>
              <w:color w:val="000000"/>
            </w:rPr>
          </w:rPrChange>
        </w:rPr>
        <w:t> </w:t>
      </w:r>
      <w:r w:rsidRPr="00557BC1">
        <w:rPr>
          <w:rStyle w:val="Strong"/>
          <w:rFonts w:ascii="Georgia" w:eastAsiaTheme="majorEastAsia" w:hAnsi="Georgia"/>
          <w:color w:val="000000"/>
          <w:sz w:val="18"/>
          <w:szCs w:val="18"/>
          <w:rPrChange w:id="3949" w:author="Jackson Halpin" w:date="2025-06-11T14:21:00Z" w16du:dateUtc="2025-06-11T18:21:00Z">
            <w:rPr>
              <w:rStyle w:val="Strong"/>
              <w:rFonts w:eastAsiaTheme="majorEastAsia"/>
              <w:color w:val="000000"/>
            </w:rPr>
          </w:rPrChange>
        </w:rPr>
        <w:t>ReLU</w:t>
      </w:r>
      <w:r w:rsidRPr="00557BC1">
        <w:rPr>
          <w:rStyle w:val="apple-converted-space"/>
          <w:rFonts w:ascii="Georgia" w:eastAsiaTheme="majorEastAsia" w:hAnsi="Georgia"/>
          <w:color w:val="000000"/>
          <w:sz w:val="18"/>
          <w:szCs w:val="18"/>
          <w:rPrChange w:id="3950" w:author="Jackson Halpin" w:date="2025-06-11T14:21:00Z" w16du:dateUtc="2025-06-11T18:21:00Z">
            <w:rPr>
              <w:rStyle w:val="apple-converted-space"/>
              <w:rFonts w:eastAsiaTheme="majorEastAsia"/>
              <w:color w:val="000000"/>
            </w:rPr>
          </w:rPrChange>
        </w:rPr>
        <w:t> </w:t>
      </w:r>
      <w:r w:rsidRPr="00557BC1">
        <w:rPr>
          <w:rFonts w:ascii="Georgia" w:hAnsi="Georgia"/>
          <w:color w:val="000000"/>
          <w:sz w:val="18"/>
          <w:szCs w:val="18"/>
          <w:rPrChange w:id="3951" w:author="Jackson Halpin" w:date="2025-06-11T14:21:00Z" w16du:dateUtc="2025-06-11T18:21:00Z">
            <w:rPr>
              <w:color w:val="000000"/>
            </w:rPr>
          </w:rPrChange>
        </w:rPr>
        <w:t>activation function was applied to the neurons in both hidden layers to introduce nonlinearity. To prevent overfitting, two regularization strategies were employed: an</w:t>
      </w:r>
      <w:r w:rsidRPr="00557BC1">
        <w:rPr>
          <w:rStyle w:val="apple-converted-space"/>
          <w:rFonts w:ascii="Georgia" w:eastAsiaTheme="majorEastAsia" w:hAnsi="Georgia"/>
          <w:color w:val="000000"/>
          <w:sz w:val="18"/>
          <w:szCs w:val="18"/>
          <w:rPrChange w:id="3952" w:author="Jackson Halpin" w:date="2025-06-11T14:21:00Z" w16du:dateUtc="2025-06-11T18:21:00Z">
            <w:rPr>
              <w:rStyle w:val="apple-converted-space"/>
              <w:rFonts w:eastAsiaTheme="majorEastAsia"/>
              <w:color w:val="000000"/>
            </w:rPr>
          </w:rPrChange>
        </w:rPr>
        <w:t> </w:t>
      </w:r>
      <w:r w:rsidRPr="00557BC1">
        <w:rPr>
          <w:rStyle w:val="Strong"/>
          <w:rFonts w:ascii="Georgia" w:eastAsiaTheme="majorEastAsia" w:hAnsi="Georgia"/>
          <w:color w:val="000000"/>
          <w:sz w:val="18"/>
          <w:szCs w:val="18"/>
          <w:rPrChange w:id="3953" w:author="Jackson Halpin" w:date="2025-06-11T14:21:00Z" w16du:dateUtc="2025-06-11T18:21:00Z">
            <w:rPr>
              <w:rStyle w:val="Strong"/>
              <w:rFonts w:eastAsiaTheme="majorEastAsia"/>
              <w:color w:val="000000"/>
            </w:rPr>
          </w:rPrChange>
        </w:rPr>
        <w:t>L2 regularization penalty</w:t>
      </w:r>
      <w:r w:rsidRPr="00557BC1">
        <w:rPr>
          <w:rStyle w:val="apple-converted-space"/>
          <w:rFonts w:ascii="Georgia" w:eastAsiaTheme="majorEastAsia" w:hAnsi="Georgia"/>
          <w:color w:val="000000"/>
          <w:sz w:val="18"/>
          <w:szCs w:val="18"/>
          <w:rPrChange w:id="3954" w:author="Jackson Halpin" w:date="2025-06-11T14:21:00Z" w16du:dateUtc="2025-06-11T18:21:00Z">
            <w:rPr>
              <w:rStyle w:val="apple-converted-space"/>
              <w:rFonts w:eastAsiaTheme="majorEastAsia"/>
              <w:color w:val="000000"/>
            </w:rPr>
          </w:rPrChange>
        </w:rPr>
        <w:t> </w:t>
      </w:r>
      <w:r w:rsidRPr="00557BC1">
        <w:rPr>
          <w:rFonts w:ascii="Georgia" w:hAnsi="Georgia"/>
          <w:color w:val="000000"/>
          <w:sz w:val="18"/>
          <w:szCs w:val="18"/>
          <w:rPrChange w:id="3955" w:author="Jackson Halpin" w:date="2025-06-11T14:21:00Z" w16du:dateUtc="2025-06-11T18:21:00Z">
            <w:rPr>
              <w:color w:val="000000"/>
            </w:rPr>
          </w:rPrChange>
        </w:rPr>
        <w:t>with a default value of 0.01 and a</w:t>
      </w:r>
      <w:r w:rsidRPr="00557BC1">
        <w:rPr>
          <w:rStyle w:val="apple-converted-space"/>
          <w:rFonts w:ascii="Georgia" w:eastAsiaTheme="majorEastAsia" w:hAnsi="Georgia"/>
          <w:color w:val="000000"/>
          <w:sz w:val="18"/>
          <w:szCs w:val="18"/>
          <w:rPrChange w:id="3956" w:author="Jackson Halpin" w:date="2025-06-11T14:21:00Z" w16du:dateUtc="2025-06-11T18:21:00Z">
            <w:rPr>
              <w:rStyle w:val="apple-converted-space"/>
              <w:rFonts w:eastAsiaTheme="majorEastAsia"/>
              <w:color w:val="000000"/>
            </w:rPr>
          </w:rPrChange>
        </w:rPr>
        <w:t> </w:t>
      </w:r>
      <w:r w:rsidRPr="00557BC1">
        <w:rPr>
          <w:rStyle w:val="Strong"/>
          <w:rFonts w:ascii="Georgia" w:eastAsiaTheme="majorEastAsia" w:hAnsi="Georgia"/>
          <w:color w:val="000000"/>
          <w:sz w:val="18"/>
          <w:szCs w:val="18"/>
          <w:rPrChange w:id="3957" w:author="Jackson Halpin" w:date="2025-06-11T14:21:00Z" w16du:dateUtc="2025-06-11T18:21:00Z">
            <w:rPr>
              <w:rStyle w:val="Strong"/>
              <w:rFonts w:eastAsiaTheme="majorEastAsia"/>
              <w:color w:val="000000"/>
            </w:rPr>
          </w:rPrChange>
        </w:rPr>
        <w:t>dropout rate</w:t>
      </w:r>
      <w:r w:rsidRPr="00557BC1">
        <w:rPr>
          <w:rStyle w:val="apple-converted-space"/>
          <w:rFonts w:ascii="Georgia" w:eastAsiaTheme="majorEastAsia" w:hAnsi="Georgia"/>
          <w:color w:val="000000"/>
          <w:sz w:val="18"/>
          <w:szCs w:val="18"/>
          <w:rPrChange w:id="3958" w:author="Jackson Halpin" w:date="2025-06-11T14:21:00Z" w16du:dateUtc="2025-06-11T18:21:00Z">
            <w:rPr>
              <w:rStyle w:val="apple-converted-space"/>
              <w:rFonts w:eastAsiaTheme="majorEastAsia"/>
              <w:color w:val="000000"/>
            </w:rPr>
          </w:rPrChange>
        </w:rPr>
        <w:t> </w:t>
      </w:r>
      <w:r w:rsidRPr="00557BC1">
        <w:rPr>
          <w:rFonts w:ascii="Georgia" w:hAnsi="Georgia"/>
          <w:color w:val="000000"/>
          <w:sz w:val="18"/>
          <w:szCs w:val="18"/>
          <w:rPrChange w:id="3959" w:author="Jackson Halpin" w:date="2025-06-11T14:21:00Z" w16du:dateUtc="2025-06-11T18:21:00Z">
            <w:rPr>
              <w:color w:val="000000"/>
            </w:rPr>
          </w:rPrChange>
        </w:rPr>
        <w:t>of 0.5 applied to each hidden layer. Additionally,</w:t>
      </w:r>
      <w:r w:rsidRPr="00557BC1">
        <w:rPr>
          <w:rStyle w:val="apple-converted-space"/>
          <w:rFonts w:ascii="Georgia" w:eastAsiaTheme="majorEastAsia" w:hAnsi="Georgia"/>
          <w:color w:val="000000"/>
          <w:sz w:val="18"/>
          <w:szCs w:val="18"/>
          <w:rPrChange w:id="3960" w:author="Jackson Halpin" w:date="2025-06-11T14:21:00Z" w16du:dateUtc="2025-06-11T18:21:00Z">
            <w:rPr>
              <w:rStyle w:val="apple-converted-space"/>
              <w:rFonts w:eastAsiaTheme="majorEastAsia"/>
              <w:color w:val="000000"/>
            </w:rPr>
          </w:rPrChange>
        </w:rPr>
        <w:t> </w:t>
      </w:r>
      <w:r w:rsidRPr="00557BC1">
        <w:rPr>
          <w:rStyle w:val="Strong"/>
          <w:rFonts w:ascii="Georgia" w:eastAsiaTheme="majorEastAsia" w:hAnsi="Georgia"/>
          <w:color w:val="000000"/>
          <w:sz w:val="18"/>
          <w:szCs w:val="18"/>
          <w:rPrChange w:id="3961" w:author="Jackson Halpin" w:date="2025-06-11T14:21:00Z" w16du:dateUtc="2025-06-11T18:21:00Z">
            <w:rPr>
              <w:rStyle w:val="Strong"/>
              <w:rFonts w:eastAsiaTheme="majorEastAsia"/>
              <w:color w:val="000000"/>
            </w:rPr>
          </w:rPrChange>
        </w:rPr>
        <w:t>batch normalization layers</w:t>
      </w:r>
      <w:r w:rsidRPr="00557BC1">
        <w:rPr>
          <w:rStyle w:val="apple-converted-space"/>
          <w:rFonts w:ascii="Georgia" w:eastAsiaTheme="majorEastAsia" w:hAnsi="Georgia"/>
          <w:color w:val="000000"/>
          <w:sz w:val="18"/>
          <w:szCs w:val="18"/>
          <w:rPrChange w:id="3962" w:author="Jackson Halpin" w:date="2025-06-11T14:21:00Z" w16du:dateUtc="2025-06-11T18:21:00Z">
            <w:rPr>
              <w:rStyle w:val="apple-converted-space"/>
              <w:rFonts w:eastAsiaTheme="majorEastAsia"/>
              <w:color w:val="000000"/>
            </w:rPr>
          </w:rPrChange>
        </w:rPr>
        <w:t> </w:t>
      </w:r>
      <w:r w:rsidRPr="00557BC1">
        <w:rPr>
          <w:rFonts w:ascii="Georgia" w:hAnsi="Georgia"/>
          <w:color w:val="000000"/>
          <w:sz w:val="18"/>
          <w:szCs w:val="18"/>
          <w:rPrChange w:id="3963" w:author="Jackson Halpin" w:date="2025-06-11T14:21:00Z" w16du:dateUtc="2025-06-11T18:21:00Z">
            <w:rPr>
              <w:color w:val="000000"/>
            </w:rPr>
          </w:rPrChange>
        </w:rPr>
        <w:t>were included before the second hidden layer and the output layer to accelerate training and improve stability. The output layer utilized a</w:t>
      </w:r>
      <w:r w:rsidRPr="00557BC1">
        <w:rPr>
          <w:rStyle w:val="apple-converted-space"/>
          <w:rFonts w:ascii="Georgia" w:eastAsiaTheme="majorEastAsia" w:hAnsi="Georgia"/>
          <w:color w:val="000000"/>
          <w:sz w:val="18"/>
          <w:szCs w:val="18"/>
          <w:rPrChange w:id="3964" w:author="Jackson Halpin" w:date="2025-06-11T14:21:00Z" w16du:dateUtc="2025-06-11T18:21:00Z">
            <w:rPr>
              <w:rStyle w:val="apple-converted-space"/>
              <w:rFonts w:eastAsiaTheme="majorEastAsia"/>
              <w:color w:val="000000"/>
            </w:rPr>
          </w:rPrChange>
        </w:rPr>
        <w:t> </w:t>
      </w:r>
      <w:r w:rsidRPr="00557BC1">
        <w:rPr>
          <w:rStyle w:val="Strong"/>
          <w:rFonts w:ascii="Georgia" w:eastAsiaTheme="majorEastAsia" w:hAnsi="Georgia"/>
          <w:color w:val="000000"/>
          <w:sz w:val="18"/>
          <w:szCs w:val="18"/>
          <w:rPrChange w:id="3965" w:author="Jackson Halpin" w:date="2025-06-11T14:21:00Z" w16du:dateUtc="2025-06-11T18:21:00Z">
            <w:rPr>
              <w:rStyle w:val="Strong"/>
              <w:rFonts w:eastAsiaTheme="majorEastAsia"/>
              <w:color w:val="000000"/>
            </w:rPr>
          </w:rPrChange>
        </w:rPr>
        <w:t>sigmoid activation function</w:t>
      </w:r>
      <w:r w:rsidRPr="00557BC1">
        <w:rPr>
          <w:rFonts w:ascii="Georgia" w:hAnsi="Georgia"/>
          <w:color w:val="000000"/>
          <w:sz w:val="18"/>
          <w:szCs w:val="18"/>
          <w:rPrChange w:id="3966" w:author="Jackson Halpin" w:date="2025-06-11T14:21:00Z" w16du:dateUtc="2025-06-11T18:21:00Z">
            <w:rPr>
              <w:color w:val="000000"/>
            </w:rPr>
          </w:rPrChange>
        </w:rPr>
        <w:t>, which produced a predicted probability for the binary classification task. The following hyperparameters were varied to identify the optimal model configuration: batch size (</w:t>
      </w:r>
      <w:proofErr w:type="spellStart"/>
      <w:r w:rsidRPr="00557BC1">
        <w:rPr>
          <w:rFonts w:ascii="Georgia" w:hAnsi="Georgia"/>
          <w:color w:val="000000"/>
          <w:sz w:val="18"/>
          <w:szCs w:val="18"/>
          <w:rPrChange w:id="3967" w:author="Jackson Halpin" w:date="2025-06-11T14:21:00Z" w16du:dateUtc="2025-06-11T18:21:00Z">
            <w:rPr>
              <w:color w:val="000000"/>
            </w:rPr>
          </w:rPrChange>
        </w:rPr>
        <w:t>batch_size</w:t>
      </w:r>
      <w:proofErr w:type="spellEnd"/>
      <w:r w:rsidRPr="00557BC1">
        <w:rPr>
          <w:rFonts w:ascii="Georgia" w:hAnsi="Georgia"/>
          <w:color w:val="000000"/>
          <w:sz w:val="18"/>
          <w:szCs w:val="18"/>
          <w:rPrChange w:id="3968" w:author="Jackson Halpin" w:date="2025-06-11T14:21:00Z" w16du:dateUtc="2025-06-11T18:21:00Z">
            <w:rPr>
              <w:color w:val="000000"/>
            </w:rPr>
          </w:rPrChange>
        </w:rPr>
        <w:t>, chosen from [64, 128, 256, 512, 1024]), learning rate (</w:t>
      </w:r>
      <w:proofErr w:type="spellStart"/>
      <w:r w:rsidRPr="00557BC1">
        <w:rPr>
          <w:rFonts w:ascii="Georgia" w:hAnsi="Georgia"/>
          <w:color w:val="000000"/>
          <w:sz w:val="18"/>
          <w:szCs w:val="18"/>
          <w:rPrChange w:id="3969" w:author="Jackson Halpin" w:date="2025-06-11T14:21:00Z" w16du:dateUtc="2025-06-11T18:21:00Z">
            <w:rPr>
              <w:color w:val="000000"/>
            </w:rPr>
          </w:rPrChange>
        </w:rPr>
        <w:t>learning_rate</w:t>
      </w:r>
      <w:proofErr w:type="spellEnd"/>
      <w:r w:rsidRPr="00557BC1">
        <w:rPr>
          <w:rFonts w:ascii="Georgia" w:hAnsi="Georgia"/>
          <w:color w:val="000000"/>
          <w:sz w:val="18"/>
          <w:szCs w:val="18"/>
          <w:rPrChange w:id="3970" w:author="Jackson Halpin" w:date="2025-06-11T14:21:00Z" w16du:dateUtc="2025-06-11T18:21:00Z">
            <w:rPr>
              <w:color w:val="000000"/>
            </w:rPr>
          </w:rPrChange>
        </w:rPr>
        <w:t>, chosen from [1e-4, 1e-3, 1e-2), and hidden layer size (</w:t>
      </w:r>
      <w:proofErr w:type="spellStart"/>
      <w:r w:rsidRPr="00557BC1">
        <w:rPr>
          <w:rFonts w:ascii="Georgia" w:hAnsi="Georgia"/>
          <w:color w:val="000000"/>
          <w:sz w:val="18"/>
          <w:szCs w:val="18"/>
          <w:rPrChange w:id="3971" w:author="Jackson Halpin" w:date="2025-06-11T14:21:00Z" w16du:dateUtc="2025-06-11T18:21:00Z">
            <w:rPr>
              <w:color w:val="000000"/>
            </w:rPr>
          </w:rPrChange>
        </w:rPr>
        <w:t>hidden_unit</w:t>
      </w:r>
      <w:proofErr w:type="spellEnd"/>
      <w:r w:rsidRPr="00557BC1">
        <w:rPr>
          <w:rFonts w:ascii="Georgia" w:hAnsi="Georgia"/>
          <w:color w:val="000000"/>
          <w:sz w:val="18"/>
          <w:szCs w:val="18"/>
          <w:rPrChange w:id="3972" w:author="Jackson Halpin" w:date="2025-06-11T14:21:00Z" w16du:dateUtc="2025-06-11T18:21:00Z">
            <w:rPr>
              <w:color w:val="000000"/>
            </w:rPr>
          </w:rPrChange>
        </w:rPr>
        <w:t>, chosen from [32, 64, 128, 256]) were varied. Each model was trained for</w:t>
      </w:r>
      <w:r w:rsidRPr="00557BC1">
        <w:rPr>
          <w:rStyle w:val="apple-converted-space"/>
          <w:rFonts w:ascii="Georgia" w:eastAsiaTheme="majorEastAsia" w:hAnsi="Georgia"/>
          <w:color w:val="000000"/>
          <w:sz w:val="18"/>
          <w:szCs w:val="18"/>
          <w:rPrChange w:id="3973" w:author="Jackson Halpin" w:date="2025-06-11T14:21:00Z" w16du:dateUtc="2025-06-11T18:21:00Z">
            <w:rPr>
              <w:rStyle w:val="apple-converted-space"/>
              <w:rFonts w:eastAsiaTheme="majorEastAsia"/>
              <w:color w:val="000000"/>
            </w:rPr>
          </w:rPrChange>
        </w:rPr>
        <w:t> </w:t>
      </w:r>
      <w:r w:rsidRPr="00557BC1">
        <w:rPr>
          <w:rStyle w:val="Strong"/>
          <w:rFonts w:ascii="Georgia" w:eastAsiaTheme="majorEastAsia" w:hAnsi="Georgia"/>
          <w:color w:val="000000"/>
          <w:sz w:val="18"/>
          <w:szCs w:val="18"/>
          <w:rPrChange w:id="3974" w:author="Jackson Halpin" w:date="2025-06-11T14:21:00Z" w16du:dateUtc="2025-06-11T18:21:00Z">
            <w:rPr>
              <w:rStyle w:val="Strong"/>
              <w:rFonts w:eastAsiaTheme="majorEastAsia"/>
              <w:color w:val="000000"/>
            </w:rPr>
          </w:rPrChange>
        </w:rPr>
        <w:t>1,000 epochs</w:t>
      </w:r>
      <w:r w:rsidRPr="00557BC1">
        <w:rPr>
          <w:rFonts w:ascii="Georgia" w:hAnsi="Georgia"/>
          <w:color w:val="000000"/>
          <w:sz w:val="18"/>
          <w:szCs w:val="18"/>
          <w:rPrChange w:id="3975" w:author="Jackson Halpin" w:date="2025-06-11T14:21:00Z" w16du:dateUtc="2025-06-11T18:21:00Z">
            <w:rPr>
              <w:color w:val="000000"/>
            </w:rPr>
          </w:rPrChange>
        </w:rPr>
        <w:t>, and the best model was selected based on its</w:t>
      </w:r>
      <w:r w:rsidRPr="00557BC1">
        <w:rPr>
          <w:rStyle w:val="apple-converted-space"/>
          <w:rFonts w:ascii="Georgia" w:eastAsiaTheme="majorEastAsia" w:hAnsi="Georgia"/>
          <w:color w:val="000000"/>
          <w:sz w:val="18"/>
          <w:szCs w:val="18"/>
          <w:rPrChange w:id="3976" w:author="Jackson Halpin" w:date="2025-06-11T14:21:00Z" w16du:dateUtc="2025-06-11T18:21:00Z">
            <w:rPr>
              <w:rStyle w:val="apple-converted-space"/>
              <w:rFonts w:eastAsiaTheme="majorEastAsia"/>
              <w:color w:val="000000"/>
            </w:rPr>
          </w:rPrChange>
        </w:rPr>
        <w:t> </w:t>
      </w:r>
      <w:r w:rsidRPr="00557BC1">
        <w:rPr>
          <w:rStyle w:val="Strong"/>
          <w:rFonts w:ascii="Georgia" w:eastAsiaTheme="majorEastAsia" w:hAnsi="Georgia"/>
          <w:color w:val="000000"/>
          <w:sz w:val="18"/>
          <w:szCs w:val="18"/>
          <w:rPrChange w:id="3977" w:author="Jackson Halpin" w:date="2025-06-11T14:21:00Z" w16du:dateUtc="2025-06-11T18:21:00Z">
            <w:rPr>
              <w:rStyle w:val="Strong"/>
              <w:rFonts w:eastAsiaTheme="majorEastAsia"/>
              <w:color w:val="000000"/>
            </w:rPr>
          </w:rPrChange>
        </w:rPr>
        <w:t>F1 score</w:t>
      </w:r>
      <w:r w:rsidRPr="00557BC1">
        <w:rPr>
          <w:rStyle w:val="apple-converted-space"/>
          <w:rFonts w:ascii="Georgia" w:eastAsiaTheme="majorEastAsia" w:hAnsi="Georgia"/>
          <w:color w:val="000000"/>
          <w:sz w:val="18"/>
          <w:szCs w:val="18"/>
          <w:rPrChange w:id="3978" w:author="Jackson Halpin" w:date="2025-06-11T14:21:00Z" w16du:dateUtc="2025-06-11T18:21:00Z">
            <w:rPr>
              <w:rStyle w:val="apple-converted-space"/>
              <w:rFonts w:eastAsiaTheme="majorEastAsia"/>
              <w:color w:val="000000"/>
            </w:rPr>
          </w:rPrChange>
        </w:rPr>
        <w:t> </w:t>
      </w:r>
      <w:r w:rsidRPr="00557BC1">
        <w:rPr>
          <w:rFonts w:ascii="Georgia" w:hAnsi="Georgia"/>
          <w:color w:val="000000"/>
          <w:sz w:val="18"/>
          <w:szCs w:val="18"/>
          <w:rPrChange w:id="3979" w:author="Jackson Halpin" w:date="2025-06-11T14:21:00Z" w16du:dateUtc="2025-06-11T18:21:00Z">
            <w:rPr>
              <w:color w:val="000000"/>
            </w:rPr>
          </w:rPrChange>
        </w:rPr>
        <w:t>on the validation set, balancing precision and recall. The inherent imbalance in the training dataset presented a challenge, as the model could easily be overfit to the dominant features of non-binder sequences. To mitigate this, a</w:t>
      </w:r>
      <w:r w:rsidRPr="00557BC1">
        <w:rPr>
          <w:rFonts w:ascii="Georgia" w:hAnsi="Georgia"/>
          <w:sz w:val="18"/>
          <w:szCs w:val="18"/>
          <w:rPrChange w:id="3980" w:author="Jackson Halpin" w:date="2025-06-11T14:21:00Z" w16du:dateUtc="2025-06-11T18:21:00Z">
            <w:rPr/>
          </w:rPrChange>
        </w:rPr>
        <w:t> custom data generator </w:t>
      </w:r>
      <w:r w:rsidRPr="00557BC1">
        <w:rPr>
          <w:rFonts w:ascii="Georgia" w:hAnsi="Georgia"/>
          <w:color w:val="000000"/>
          <w:sz w:val="18"/>
          <w:szCs w:val="18"/>
          <w:rPrChange w:id="3981" w:author="Jackson Halpin" w:date="2025-06-11T14:21:00Z" w16du:dateUtc="2025-06-11T18:21:00Z">
            <w:rPr>
              <w:color w:val="000000"/>
            </w:rPr>
          </w:rPrChange>
        </w:rPr>
        <w:t>was implemented with the following features:</w:t>
      </w:r>
    </w:p>
    <w:p w14:paraId="0543EB04" w14:textId="77777777" w:rsidR="00406711" w:rsidRPr="00557BC1" w:rsidRDefault="00406711" w:rsidP="00557BC1">
      <w:pPr>
        <w:numPr>
          <w:ilvl w:val="0"/>
          <w:numId w:val="22"/>
        </w:numPr>
        <w:spacing w:before="100" w:beforeAutospacing="1" w:after="100" w:afterAutospacing="1"/>
        <w:jc w:val="both"/>
        <w:rPr>
          <w:rFonts w:ascii="Georgia" w:hAnsi="Georgia" w:cs="Times New Roman"/>
          <w:color w:val="000000"/>
          <w:sz w:val="18"/>
          <w:szCs w:val="18"/>
          <w:rPrChange w:id="3982" w:author="Jackson Halpin" w:date="2025-06-11T14:21:00Z" w16du:dateUtc="2025-06-11T18:21:00Z">
            <w:rPr>
              <w:rFonts w:ascii="Times New Roman" w:hAnsi="Times New Roman" w:cs="Times New Roman"/>
              <w:color w:val="000000"/>
            </w:rPr>
          </w:rPrChange>
        </w:rPr>
        <w:pPrChange w:id="3983" w:author="Jackson Halpin" w:date="2025-06-11T14:17:00Z" w16du:dateUtc="2025-06-11T18:17:00Z">
          <w:pPr>
            <w:numPr>
              <w:numId w:val="22"/>
            </w:numPr>
            <w:tabs>
              <w:tab w:val="num" w:pos="720"/>
            </w:tabs>
            <w:spacing w:before="100" w:beforeAutospacing="1" w:after="100" w:afterAutospacing="1" w:line="480" w:lineRule="auto"/>
            <w:ind w:left="720" w:hanging="360"/>
            <w:jc w:val="both"/>
          </w:pPr>
        </w:pPrChange>
      </w:pPr>
      <w:r w:rsidRPr="00557BC1">
        <w:rPr>
          <w:rFonts w:ascii="Georgia" w:hAnsi="Georgia" w:cs="Times New Roman"/>
          <w:color w:val="000000"/>
          <w:sz w:val="18"/>
          <w:szCs w:val="18"/>
          <w:rPrChange w:id="3984" w:author="Jackson Halpin" w:date="2025-06-11T14:21:00Z" w16du:dateUtc="2025-06-11T18:21:00Z">
            <w:rPr>
              <w:rFonts w:ascii="Times New Roman" w:hAnsi="Times New Roman" w:cs="Times New Roman"/>
              <w:color w:val="000000"/>
            </w:rPr>
          </w:rPrChange>
        </w:rPr>
        <w:t>For every batch, a</w:t>
      </w:r>
      <w:r w:rsidRPr="00557BC1">
        <w:rPr>
          <w:rFonts w:ascii="Georgia" w:hAnsi="Georgia" w:cs="Times New Roman"/>
          <w:sz w:val="18"/>
          <w:szCs w:val="18"/>
          <w:rPrChange w:id="3985" w:author="Jackson Halpin" w:date="2025-06-11T14:21:00Z" w16du:dateUtc="2025-06-11T18:21:00Z">
            <w:rPr>
              <w:rFonts w:ascii="Times New Roman" w:hAnsi="Times New Roman" w:cs="Times New Roman"/>
            </w:rPr>
          </w:rPrChange>
        </w:rPr>
        <w:t> perfectly balanced subset </w:t>
      </w:r>
      <w:r w:rsidRPr="00557BC1">
        <w:rPr>
          <w:rFonts w:ascii="Georgia" w:hAnsi="Georgia" w:cs="Times New Roman"/>
          <w:color w:val="000000"/>
          <w:sz w:val="18"/>
          <w:szCs w:val="18"/>
          <w:rPrChange w:id="3986" w:author="Jackson Halpin" w:date="2025-06-11T14:21:00Z" w16du:dateUtc="2025-06-11T18:21:00Z">
            <w:rPr>
              <w:rFonts w:ascii="Times New Roman" w:hAnsi="Times New Roman" w:cs="Times New Roman"/>
              <w:color w:val="000000"/>
            </w:rPr>
          </w:rPrChange>
        </w:rPr>
        <w:t>of the training data was created by randomly sampling binder and non-binder sequences based on the batch size.</w:t>
      </w:r>
    </w:p>
    <w:p w14:paraId="199BA2A4" w14:textId="77777777" w:rsidR="00406711" w:rsidRPr="00557BC1" w:rsidRDefault="00406711" w:rsidP="00557BC1">
      <w:pPr>
        <w:numPr>
          <w:ilvl w:val="0"/>
          <w:numId w:val="22"/>
        </w:numPr>
        <w:spacing w:before="100" w:beforeAutospacing="1" w:after="100" w:afterAutospacing="1"/>
        <w:jc w:val="both"/>
        <w:rPr>
          <w:rFonts w:ascii="Georgia" w:hAnsi="Georgia" w:cs="Times New Roman"/>
          <w:color w:val="000000"/>
          <w:sz w:val="18"/>
          <w:szCs w:val="18"/>
          <w:rPrChange w:id="3987" w:author="Jackson Halpin" w:date="2025-06-11T14:21:00Z" w16du:dateUtc="2025-06-11T18:21:00Z">
            <w:rPr>
              <w:rFonts w:ascii="Times New Roman" w:hAnsi="Times New Roman" w:cs="Times New Roman"/>
              <w:color w:val="000000"/>
            </w:rPr>
          </w:rPrChange>
        </w:rPr>
        <w:pPrChange w:id="3988" w:author="Jackson Halpin" w:date="2025-06-11T14:17:00Z" w16du:dateUtc="2025-06-11T18:17:00Z">
          <w:pPr>
            <w:numPr>
              <w:numId w:val="22"/>
            </w:numPr>
            <w:tabs>
              <w:tab w:val="num" w:pos="720"/>
            </w:tabs>
            <w:spacing w:before="100" w:beforeAutospacing="1" w:after="100" w:afterAutospacing="1" w:line="480" w:lineRule="auto"/>
            <w:ind w:left="720" w:hanging="360"/>
            <w:jc w:val="both"/>
          </w:pPr>
        </w:pPrChange>
      </w:pPr>
      <w:r w:rsidRPr="00557BC1">
        <w:rPr>
          <w:rFonts w:ascii="Georgia" w:hAnsi="Georgia" w:cs="Times New Roman"/>
          <w:color w:val="000000"/>
          <w:sz w:val="18"/>
          <w:szCs w:val="18"/>
          <w:rPrChange w:id="3989" w:author="Jackson Halpin" w:date="2025-06-11T14:21:00Z" w16du:dateUtc="2025-06-11T18:21:00Z">
            <w:rPr>
              <w:rFonts w:ascii="Times New Roman" w:hAnsi="Times New Roman" w:cs="Times New Roman"/>
              <w:color w:val="000000"/>
            </w:rPr>
          </w:rPrChange>
        </w:rPr>
        <w:t>Over the course of an epoch,</w:t>
      </w:r>
      <w:r w:rsidRPr="00557BC1">
        <w:rPr>
          <w:rFonts w:ascii="Georgia" w:hAnsi="Georgia" w:cs="Times New Roman"/>
          <w:sz w:val="18"/>
          <w:szCs w:val="18"/>
          <w:rPrChange w:id="3990" w:author="Jackson Halpin" w:date="2025-06-11T14:21:00Z" w16du:dateUtc="2025-06-11T18:21:00Z">
            <w:rPr>
              <w:rFonts w:ascii="Times New Roman" w:hAnsi="Times New Roman" w:cs="Times New Roman"/>
            </w:rPr>
          </w:rPrChange>
        </w:rPr>
        <w:t> all binder sequences </w:t>
      </w:r>
      <w:r w:rsidRPr="00557BC1">
        <w:rPr>
          <w:rFonts w:ascii="Georgia" w:hAnsi="Georgia" w:cs="Times New Roman"/>
          <w:color w:val="000000"/>
          <w:sz w:val="18"/>
          <w:szCs w:val="18"/>
          <w:rPrChange w:id="3991" w:author="Jackson Halpin" w:date="2025-06-11T14:21:00Z" w16du:dateUtc="2025-06-11T18:21:00Z">
            <w:rPr>
              <w:rFonts w:ascii="Times New Roman" w:hAnsi="Times New Roman" w:cs="Times New Roman"/>
              <w:color w:val="000000"/>
            </w:rPr>
          </w:rPrChange>
        </w:rPr>
        <w:t>were utilized at least once. Over</w:t>
      </w:r>
      <w:r w:rsidRPr="00557BC1">
        <w:rPr>
          <w:rFonts w:ascii="Georgia" w:hAnsi="Georgia" w:cs="Times New Roman"/>
          <w:sz w:val="18"/>
          <w:szCs w:val="18"/>
          <w:rPrChange w:id="3992" w:author="Jackson Halpin" w:date="2025-06-11T14:21:00Z" w16du:dateUtc="2025-06-11T18:21:00Z">
            <w:rPr>
              <w:rFonts w:ascii="Times New Roman" w:hAnsi="Times New Roman" w:cs="Times New Roman"/>
            </w:rPr>
          </w:rPrChange>
        </w:rPr>
        <w:t> N </w:t>
      </w:r>
      <w:r w:rsidRPr="00557BC1">
        <w:rPr>
          <w:rFonts w:ascii="Georgia" w:hAnsi="Georgia" w:cs="Times New Roman"/>
          <w:color w:val="000000"/>
          <w:sz w:val="18"/>
          <w:szCs w:val="18"/>
          <w:rPrChange w:id="3993" w:author="Jackson Halpin" w:date="2025-06-11T14:21:00Z" w16du:dateUtc="2025-06-11T18:21:00Z">
            <w:rPr>
              <w:rFonts w:ascii="Times New Roman" w:hAnsi="Times New Roman" w:cs="Times New Roman"/>
              <w:color w:val="000000"/>
            </w:rPr>
          </w:rPrChange>
        </w:rPr>
        <w:t>epochs,</w:t>
      </w:r>
      <w:r w:rsidRPr="00557BC1">
        <w:rPr>
          <w:rFonts w:ascii="Georgia" w:hAnsi="Georgia" w:cs="Times New Roman"/>
          <w:sz w:val="18"/>
          <w:szCs w:val="18"/>
          <w:rPrChange w:id="3994" w:author="Jackson Halpin" w:date="2025-06-11T14:21:00Z" w16du:dateUtc="2025-06-11T18:21:00Z">
            <w:rPr>
              <w:rFonts w:ascii="Times New Roman" w:hAnsi="Times New Roman" w:cs="Times New Roman"/>
            </w:rPr>
          </w:rPrChange>
        </w:rPr>
        <w:t> all non-binder sequences </w:t>
      </w:r>
      <w:r w:rsidRPr="00557BC1">
        <w:rPr>
          <w:rFonts w:ascii="Georgia" w:hAnsi="Georgia" w:cs="Times New Roman"/>
          <w:color w:val="000000"/>
          <w:sz w:val="18"/>
          <w:szCs w:val="18"/>
          <w:rPrChange w:id="3995" w:author="Jackson Halpin" w:date="2025-06-11T14:21:00Z" w16du:dateUtc="2025-06-11T18:21:00Z">
            <w:rPr>
              <w:rFonts w:ascii="Times New Roman" w:hAnsi="Times New Roman" w:cs="Times New Roman"/>
              <w:color w:val="000000"/>
            </w:rPr>
          </w:rPrChange>
        </w:rPr>
        <w:t>were also used at least once to ensure full utilization of the training dataset while maintaining a balanced training paradigm.</w:t>
      </w:r>
    </w:p>
    <w:p w14:paraId="1393A5E2" w14:textId="34F3BBF9" w:rsidR="00705B2C" w:rsidRPr="00557BC1" w:rsidRDefault="00406711" w:rsidP="00557BC1">
      <w:pPr>
        <w:pStyle w:val="NormalWeb"/>
        <w:jc w:val="both"/>
        <w:rPr>
          <w:rFonts w:ascii="Georgia" w:hAnsi="Georgia"/>
          <w:color w:val="000000"/>
          <w:sz w:val="18"/>
          <w:szCs w:val="18"/>
          <w:rPrChange w:id="3996" w:author="Jackson Halpin" w:date="2025-06-11T14:21:00Z" w16du:dateUtc="2025-06-11T18:21:00Z">
            <w:rPr>
              <w:color w:val="000000"/>
            </w:rPr>
          </w:rPrChange>
        </w:rPr>
        <w:pPrChange w:id="3997" w:author="Jackson Halpin" w:date="2025-06-11T14:17:00Z" w16du:dateUtc="2025-06-11T18:17:00Z">
          <w:pPr>
            <w:pStyle w:val="NormalWeb"/>
            <w:spacing w:line="480" w:lineRule="auto"/>
            <w:jc w:val="both"/>
          </w:pPr>
        </w:pPrChange>
      </w:pPr>
      <w:r w:rsidRPr="00557BC1">
        <w:rPr>
          <w:rFonts w:ascii="Georgia" w:hAnsi="Georgia"/>
          <w:color w:val="000000"/>
          <w:sz w:val="18"/>
          <w:szCs w:val="18"/>
          <w:rPrChange w:id="3998" w:author="Jackson Halpin" w:date="2025-06-11T14:21:00Z" w16du:dateUtc="2025-06-11T18:21:00Z">
            <w:rPr>
              <w:color w:val="000000"/>
            </w:rPr>
          </w:rPrChange>
        </w:rPr>
        <w:t>This generator ensured that the model was trained on representative, balanced subsets of the data in each batch, while still leveraging the full diversity of the dataset across multiple epochs. This approach, combined with regularization techniques, minimized overfitting and improved the generalizability of the model.</w:t>
      </w:r>
    </w:p>
    <w:p w14:paraId="253AF44F" w14:textId="77777777" w:rsidR="00557BC1" w:rsidRDefault="00557BC1" w:rsidP="009873BC">
      <w:pPr>
        <w:spacing w:line="480" w:lineRule="auto"/>
        <w:jc w:val="both"/>
        <w:rPr>
          <w:ins w:id="3999" w:author="Jackson Halpin" w:date="2025-06-11T14:20:00Z" w16du:dateUtc="2025-06-11T18:20:00Z"/>
          <w:rFonts w:ascii="Times New Roman" w:hAnsi="Times New Roman" w:cs="Times New Roman"/>
          <w:b/>
          <w:bCs/>
        </w:rPr>
        <w:sectPr w:rsidR="00557BC1" w:rsidSect="00557BC1">
          <w:type w:val="continuous"/>
          <w:pgSz w:w="12240" w:h="15840"/>
          <w:pgMar w:top="720" w:right="720" w:bottom="720" w:left="720" w:header="720" w:footer="720" w:gutter="0"/>
          <w:cols w:num="2" w:space="720"/>
          <w:docGrid w:linePitch="360"/>
          <w:sectPrChange w:id="4000" w:author="Jackson Halpin" w:date="2025-06-11T14:20:00Z" w16du:dateUtc="2025-06-11T18:20:00Z">
            <w:sectPr w:rsidR="00557BC1" w:rsidSect="00557BC1">
              <w:pgMar w:top="720" w:right="720" w:bottom="720" w:left="720" w:header="720" w:footer="720" w:gutter="0"/>
              <w:cols w:num="1"/>
            </w:sectPr>
          </w:sectPrChange>
        </w:sectPr>
      </w:pPr>
    </w:p>
    <w:p w14:paraId="4C86047A" w14:textId="77777777" w:rsidR="00705B2C" w:rsidRDefault="00705B2C" w:rsidP="009873BC">
      <w:pPr>
        <w:spacing w:line="480" w:lineRule="auto"/>
        <w:jc w:val="both"/>
        <w:rPr>
          <w:rFonts w:ascii="Times New Roman" w:hAnsi="Times New Roman" w:cs="Times New Roman"/>
          <w:b/>
          <w:bCs/>
        </w:rPr>
      </w:pPr>
    </w:p>
    <w:p w14:paraId="4F6F799A" w14:textId="77777777" w:rsidR="00DC1ADC" w:rsidDel="00F61830" w:rsidRDefault="00DC1ADC" w:rsidP="009873BC">
      <w:pPr>
        <w:spacing w:line="480" w:lineRule="auto"/>
        <w:jc w:val="both"/>
        <w:rPr>
          <w:del w:id="4001" w:author="Jackson Halpin" w:date="2025-06-11T14:24:00Z" w16du:dateUtc="2025-06-11T18:24:00Z"/>
          <w:rFonts w:ascii="Times New Roman" w:hAnsi="Times New Roman" w:cs="Times New Roman"/>
          <w:b/>
          <w:bCs/>
        </w:rPr>
      </w:pPr>
    </w:p>
    <w:p w14:paraId="4046736A" w14:textId="77777777" w:rsidR="00DC1ADC" w:rsidDel="00F61830" w:rsidRDefault="00DC1ADC" w:rsidP="009873BC">
      <w:pPr>
        <w:spacing w:line="480" w:lineRule="auto"/>
        <w:jc w:val="both"/>
        <w:rPr>
          <w:del w:id="4002" w:author="Jackson Halpin" w:date="2025-06-11T14:24:00Z" w16du:dateUtc="2025-06-11T18:24:00Z"/>
          <w:rFonts w:ascii="Times New Roman" w:hAnsi="Times New Roman" w:cs="Times New Roman"/>
          <w:b/>
          <w:bCs/>
        </w:rPr>
      </w:pPr>
    </w:p>
    <w:p w14:paraId="36DF83C3" w14:textId="71C25621" w:rsidR="00000A94" w:rsidRDefault="00000A94">
      <w:pPr>
        <w:rPr>
          <w:ins w:id="4003" w:author="Jennifer Kosmatka" w:date="2025-06-11T11:55:00Z" w16du:dateUtc="2025-06-11T15:55:00Z"/>
          <w:rFonts w:ascii="Times New Roman" w:hAnsi="Times New Roman" w:cs="Times New Roman"/>
          <w:b/>
          <w:bCs/>
        </w:rPr>
      </w:pPr>
      <w:ins w:id="4004" w:author="Jennifer Kosmatka" w:date="2025-06-11T11:55:00Z" w16du:dateUtc="2025-06-11T15:55:00Z">
        <w:del w:id="4005" w:author="Jackson Halpin" w:date="2025-06-11T14:24:00Z" w16du:dateUtc="2025-06-11T18:24:00Z">
          <w:r w:rsidDel="00F61830">
            <w:rPr>
              <w:rFonts w:ascii="Times New Roman" w:hAnsi="Times New Roman" w:cs="Times New Roman"/>
              <w:b/>
              <w:bCs/>
            </w:rPr>
            <w:br w:type="page"/>
          </w:r>
        </w:del>
      </w:ins>
    </w:p>
    <w:p w14:paraId="476F29AC" w14:textId="77777777" w:rsidR="00DC1ADC" w:rsidDel="00000A94" w:rsidRDefault="00DC1ADC">
      <w:pPr>
        <w:rPr>
          <w:del w:id="4006" w:author="Jennifer Kosmatka" w:date="2025-06-11T11:55:00Z" w16du:dateUtc="2025-06-11T15:55:00Z"/>
          <w:rFonts w:ascii="Times New Roman" w:hAnsi="Times New Roman" w:cs="Times New Roman"/>
          <w:b/>
          <w:bCs/>
        </w:rPr>
        <w:pPrChange w:id="4007" w:author="Jennifer Kosmatka" w:date="2025-06-11T11:55:00Z" w16du:dateUtc="2025-06-11T15:55:00Z">
          <w:pPr>
            <w:spacing w:line="480" w:lineRule="auto"/>
            <w:jc w:val="both"/>
          </w:pPr>
        </w:pPrChange>
      </w:pPr>
    </w:p>
    <w:p w14:paraId="5F678CAE" w14:textId="77777777" w:rsidR="00DC1ADC" w:rsidDel="00000A94" w:rsidRDefault="00DC1ADC" w:rsidP="009873BC">
      <w:pPr>
        <w:spacing w:line="480" w:lineRule="auto"/>
        <w:jc w:val="both"/>
        <w:rPr>
          <w:del w:id="4008" w:author="Jennifer Kosmatka" w:date="2025-06-11T11:55:00Z" w16du:dateUtc="2025-06-11T15:55:00Z"/>
          <w:rFonts w:ascii="Times New Roman" w:hAnsi="Times New Roman" w:cs="Times New Roman"/>
          <w:b/>
          <w:bCs/>
        </w:rPr>
      </w:pPr>
    </w:p>
    <w:p w14:paraId="0DDEAB56" w14:textId="77777777" w:rsidR="00DC1ADC" w:rsidDel="00000A94" w:rsidRDefault="00DC1ADC" w:rsidP="009873BC">
      <w:pPr>
        <w:spacing w:line="480" w:lineRule="auto"/>
        <w:jc w:val="both"/>
        <w:rPr>
          <w:del w:id="4009" w:author="Jennifer Kosmatka" w:date="2025-06-11T11:55:00Z" w16du:dateUtc="2025-06-11T15:55:00Z"/>
          <w:rFonts w:ascii="Times New Roman" w:hAnsi="Times New Roman" w:cs="Times New Roman"/>
          <w:b/>
          <w:bCs/>
        </w:rPr>
      </w:pPr>
    </w:p>
    <w:p w14:paraId="203D9DD1" w14:textId="77777777" w:rsidR="00DC1ADC" w:rsidRDefault="00DC1ADC" w:rsidP="009873BC">
      <w:pPr>
        <w:spacing w:line="480" w:lineRule="auto"/>
        <w:jc w:val="both"/>
        <w:rPr>
          <w:rFonts w:ascii="Times New Roman" w:hAnsi="Times New Roman" w:cs="Times New Roman"/>
          <w:b/>
          <w:bCs/>
        </w:rPr>
      </w:pPr>
    </w:p>
    <w:p w14:paraId="732FB671" w14:textId="77777777" w:rsidR="00DC1ADC" w:rsidDel="00A6201C" w:rsidRDefault="00DC1ADC" w:rsidP="009873BC">
      <w:pPr>
        <w:spacing w:line="480" w:lineRule="auto"/>
        <w:jc w:val="both"/>
        <w:rPr>
          <w:del w:id="4010" w:author="Jennifer Kosmatka" w:date="2025-06-10T15:56:00Z" w16du:dateUtc="2025-06-10T19:56:00Z"/>
          <w:rFonts w:ascii="Times New Roman" w:hAnsi="Times New Roman" w:cs="Times New Roman"/>
          <w:b/>
          <w:bCs/>
        </w:rPr>
      </w:pPr>
    </w:p>
    <w:p w14:paraId="5AC9FF13" w14:textId="77777777" w:rsidR="00DC1ADC" w:rsidRPr="00F61830" w:rsidRDefault="00DC1ADC" w:rsidP="00DC1ADC">
      <w:pPr>
        <w:rPr>
          <w:rFonts w:ascii="Times New Roman" w:hAnsi="Times New Roman" w:cs="Times New Roman"/>
          <w:b/>
          <w:bCs/>
          <w:sz w:val="21"/>
          <w:szCs w:val="21"/>
          <w:rPrChange w:id="4011" w:author="Jackson Halpin" w:date="2025-06-11T14:22:00Z" w16du:dateUtc="2025-06-11T18:22:00Z">
            <w:rPr>
              <w:rFonts w:ascii="Times New Roman" w:hAnsi="Times New Roman" w:cs="Times New Roman"/>
              <w:b/>
              <w:bCs/>
            </w:rPr>
          </w:rPrChange>
        </w:rPr>
      </w:pPr>
      <w:del w:id="4012" w:author="Jennifer Kosmatka" w:date="2025-06-10T15:56:00Z" w16du:dateUtc="2025-06-10T19:56:00Z">
        <w:r w:rsidDel="00A6201C">
          <w:rPr>
            <w:rFonts w:ascii="Times New Roman" w:hAnsi="Times New Roman" w:cs="Times New Roman"/>
            <w:b/>
            <w:bCs/>
          </w:rPr>
          <w:br w:type="page"/>
        </w:r>
      </w:del>
    </w:p>
    <w:p w14:paraId="1775F7BE" w14:textId="378740B4" w:rsidR="00341881" w:rsidRPr="00F61830" w:rsidRDefault="006749A4" w:rsidP="00DC1ADC">
      <w:pPr>
        <w:rPr>
          <w:rFonts w:ascii="Times New Roman" w:hAnsi="Times New Roman" w:cs="Times New Roman"/>
          <w:b/>
          <w:bCs/>
          <w:sz w:val="21"/>
          <w:szCs w:val="21"/>
          <w:rPrChange w:id="4013"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4014" w:author="Jackson Halpin" w:date="2025-06-11T14:22:00Z" w16du:dateUtc="2025-06-11T18:22:00Z">
            <w:rPr>
              <w:rFonts w:ascii="Times New Roman" w:hAnsi="Times New Roman" w:cs="Times New Roman"/>
              <w:b/>
              <w:bCs/>
            </w:rPr>
          </w:rPrChange>
        </w:rPr>
        <w:t>Figures</w:t>
      </w:r>
    </w:p>
    <w:p w14:paraId="6E6BFA2D" w14:textId="77777777" w:rsidR="00DC1ADC" w:rsidRPr="00F61830" w:rsidRDefault="00DC1ADC" w:rsidP="00DC1ADC">
      <w:pPr>
        <w:rPr>
          <w:rFonts w:ascii="Times New Roman" w:hAnsi="Times New Roman" w:cs="Times New Roman"/>
          <w:b/>
          <w:bCs/>
          <w:sz w:val="21"/>
          <w:szCs w:val="21"/>
          <w:rPrChange w:id="4015" w:author="Jackson Halpin" w:date="2025-06-11T14:22:00Z" w16du:dateUtc="2025-06-11T18:22:00Z">
            <w:rPr>
              <w:rFonts w:ascii="Times New Roman" w:hAnsi="Times New Roman" w:cs="Times New Roman"/>
              <w:b/>
              <w:bCs/>
            </w:rPr>
          </w:rPrChange>
        </w:rPr>
      </w:pPr>
    </w:p>
    <w:p w14:paraId="7226AF8F" w14:textId="75DE8AA3" w:rsidR="009873BC" w:rsidRPr="00F61830" w:rsidRDefault="008848C2" w:rsidP="009873BC">
      <w:pPr>
        <w:spacing w:line="480" w:lineRule="auto"/>
        <w:jc w:val="both"/>
        <w:rPr>
          <w:rFonts w:ascii="Times New Roman" w:hAnsi="Times New Roman" w:cs="Times New Roman"/>
          <w:b/>
          <w:sz w:val="21"/>
          <w:szCs w:val="21"/>
          <w:rPrChange w:id="4016" w:author="Jackson Halpin" w:date="2025-06-11T14:22:00Z" w16du:dateUtc="2025-06-11T18:22:00Z">
            <w:rPr>
              <w:rFonts w:ascii="Times New Roman" w:hAnsi="Times New Roman" w:cs="Times New Roman"/>
              <w:b/>
            </w:rPr>
          </w:rPrChange>
        </w:rPr>
      </w:pPr>
      <w:r w:rsidRPr="00F61830">
        <w:rPr>
          <w:rFonts w:ascii="Times New Roman" w:hAnsi="Times New Roman" w:cs="Times New Roman"/>
          <w:b/>
          <w:noProof/>
          <w:sz w:val="21"/>
          <w:szCs w:val="21"/>
          <w:rPrChange w:id="4017" w:author="Jackson Halpin" w:date="2025-06-11T14:22:00Z" w16du:dateUtc="2025-06-11T18:22:00Z">
            <w:rPr>
              <w:rFonts w:ascii="Times New Roman" w:hAnsi="Times New Roman" w:cs="Times New Roman"/>
              <w:b/>
              <w:noProof/>
            </w:rPr>
          </w:rPrChange>
        </w:rPr>
        <w:drawing>
          <wp:inline distT="0" distB="0" distL="0" distR="0" wp14:anchorId="757989DF" wp14:editId="3E0C6317">
            <wp:extent cx="5943600" cy="2903220"/>
            <wp:effectExtent l="0" t="0" r="0" b="0"/>
            <wp:docPr id="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23ADE34E" w14:textId="6EB60EC5" w:rsidR="00341881" w:rsidRPr="00F61830" w:rsidRDefault="00341881" w:rsidP="00341881">
      <w:pPr>
        <w:jc w:val="both"/>
        <w:rPr>
          <w:rFonts w:ascii="Times New Roman" w:hAnsi="Times New Roman" w:cs="Times New Roman"/>
          <w:b/>
          <w:sz w:val="21"/>
          <w:szCs w:val="21"/>
          <w:rPrChange w:id="4018" w:author="Jackson Halpin" w:date="2025-06-11T14:22:00Z" w16du:dateUtc="2025-06-11T18:22:00Z">
            <w:rPr>
              <w:rFonts w:ascii="Times New Roman" w:hAnsi="Times New Roman" w:cs="Times New Roman"/>
              <w:b/>
            </w:rPr>
          </w:rPrChange>
        </w:rPr>
      </w:pPr>
      <w:r w:rsidRPr="00F61830">
        <w:rPr>
          <w:rFonts w:ascii="Times New Roman" w:hAnsi="Times New Roman" w:cs="Times New Roman"/>
          <w:b/>
          <w:sz w:val="21"/>
          <w:szCs w:val="21"/>
          <w:rPrChange w:id="4019" w:author="Jackson Halpin" w:date="2025-06-11T14:22:00Z" w16du:dateUtc="2025-06-11T18:22:00Z">
            <w:rPr>
              <w:rFonts w:ascii="Times New Roman" w:hAnsi="Times New Roman" w:cs="Times New Roman"/>
              <w:b/>
            </w:rPr>
          </w:rPrChange>
        </w:rPr>
        <w:t xml:space="preserve">Figure 1. Human peptidome library enrichment screening reveals </w:t>
      </w:r>
      <w:r w:rsidR="00750C8E" w:rsidRPr="00F61830">
        <w:rPr>
          <w:rFonts w:ascii="Times New Roman" w:hAnsi="Times New Roman" w:cs="Times New Roman"/>
          <w:b/>
          <w:sz w:val="21"/>
          <w:szCs w:val="21"/>
          <w:rPrChange w:id="4020" w:author="Jackson Halpin" w:date="2025-06-11T14:22:00Z" w16du:dateUtc="2025-06-11T18:22:00Z">
            <w:rPr>
              <w:rFonts w:ascii="Times New Roman" w:hAnsi="Times New Roman" w:cs="Times New Roman"/>
              <w:b/>
            </w:rPr>
          </w:rPrChange>
        </w:rPr>
        <w:t>known and novel</w:t>
      </w:r>
      <w:r w:rsidRPr="00F61830">
        <w:rPr>
          <w:rFonts w:ascii="Times New Roman" w:hAnsi="Times New Roman" w:cs="Times New Roman"/>
          <w:b/>
          <w:sz w:val="21"/>
          <w:szCs w:val="21"/>
          <w:rPrChange w:id="4021" w:author="Jackson Halpin" w:date="2025-06-11T14:22:00Z" w16du:dateUtc="2025-06-11T18:22:00Z">
            <w:rPr>
              <w:rFonts w:ascii="Times New Roman" w:hAnsi="Times New Roman" w:cs="Times New Roman"/>
              <w:b/>
            </w:rPr>
          </w:rPrChange>
        </w:rPr>
        <w:t xml:space="preserve"> </w:t>
      </w:r>
      <w:r w:rsidR="00916995" w:rsidRPr="00F61830">
        <w:rPr>
          <w:rFonts w:ascii="Times New Roman" w:hAnsi="Times New Roman" w:cs="Times New Roman"/>
          <w:b/>
          <w:sz w:val="21"/>
          <w:szCs w:val="21"/>
          <w:rPrChange w:id="4022" w:author="Jackson Halpin" w:date="2025-06-11T14:22:00Z" w16du:dateUtc="2025-06-11T18:22:00Z">
            <w:rPr>
              <w:rFonts w:ascii="Times New Roman" w:hAnsi="Times New Roman" w:cs="Times New Roman"/>
              <w:b/>
            </w:rPr>
          </w:rPrChange>
        </w:rPr>
        <w:t>binders</w:t>
      </w:r>
      <w:r w:rsidRPr="00F61830">
        <w:rPr>
          <w:rFonts w:ascii="Times New Roman" w:hAnsi="Times New Roman" w:cs="Times New Roman"/>
          <w:b/>
          <w:sz w:val="21"/>
          <w:szCs w:val="21"/>
          <w:rPrChange w:id="4023" w:author="Jackson Halpin" w:date="2025-06-11T14:22:00Z" w16du:dateUtc="2025-06-11T18:22:00Z">
            <w:rPr>
              <w:rFonts w:ascii="Times New Roman" w:hAnsi="Times New Roman" w:cs="Times New Roman"/>
              <w:b/>
            </w:rPr>
          </w:rPrChange>
        </w:rPr>
        <w:t>.</w:t>
      </w:r>
    </w:p>
    <w:p w14:paraId="60F5F26A" w14:textId="30A53871" w:rsidR="00341881" w:rsidRPr="00F61830" w:rsidRDefault="00341881" w:rsidP="008848C2">
      <w:pPr>
        <w:pStyle w:val="ListParagraph"/>
        <w:numPr>
          <w:ilvl w:val="0"/>
          <w:numId w:val="1"/>
        </w:numPr>
        <w:jc w:val="both"/>
        <w:rPr>
          <w:rFonts w:ascii="Times New Roman" w:hAnsi="Times New Roman" w:cs="Times New Roman"/>
          <w:b/>
          <w:sz w:val="21"/>
          <w:szCs w:val="21"/>
          <w:rPrChange w:id="4024" w:author="Jackson Halpin" w:date="2025-06-11T14:22:00Z" w16du:dateUtc="2025-06-11T18:22:00Z">
            <w:rPr>
              <w:rFonts w:ascii="Times New Roman" w:hAnsi="Times New Roman" w:cs="Times New Roman"/>
              <w:b/>
            </w:rPr>
          </w:rPrChange>
        </w:rPr>
      </w:pPr>
      <w:r w:rsidRPr="00F61830">
        <w:rPr>
          <w:rFonts w:ascii="Times New Roman" w:hAnsi="Times New Roman" w:cs="Times New Roman"/>
          <w:bCs/>
          <w:sz w:val="21"/>
          <w:szCs w:val="21"/>
          <w:rPrChange w:id="4025" w:author="Jackson Halpin" w:date="2025-06-11T14:22:00Z" w16du:dateUtc="2025-06-11T18:22:00Z">
            <w:rPr>
              <w:rFonts w:ascii="Times New Roman" w:hAnsi="Times New Roman" w:cs="Times New Roman"/>
              <w:bCs/>
            </w:rPr>
          </w:rPrChange>
        </w:rPr>
        <w:t xml:space="preserve">Schematic </w:t>
      </w:r>
      <w:r w:rsidR="00CB0274" w:rsidRPr="00F61830">
        <w:rPr>
          <w:rFonts w:ascii="Times New Roman" w:hAnsi="Times New Roman" w:cs="Times New Roman"/>
          <w:bCs/>
          <w:sz w:val="21"/>
          <w:szCs w:val="21"/>
          <w:rPrChange w:id="4026" w:author="Jackson Halpin" w:date="2025-06-11T14:22:00Z" w16du:dateUtc="2025-06-11T18:22:00Z">
            <w:rPr>
              <w:rFonts w:ascii="Times New Roman" w:hAnsi="Times New Roman" w:cs="Times New Roman"/>
              <w:bCs/>
            </w:rPr>
          </w:rPrChange>
        </w:rPr>
        <w:t>of</w:t>
      </w:r>
      <w:r w:rsidRPr="00F61830">
        <w:rPr>
          <w:rFonts w:ascii="Times New Roman" w:hAnsi="Times New Roman" w:cs="Times New Roman"/>
          <w:bCs/>
          <w:sz w:val="21"/>
          <w:szCs w:val="21"/>
          <w:rPrChange w:id="4027" w:author="Jackson Halpin" w:date="2025-06-11T14:22:00Z" w16du:dateUtc="2025-06-11T18:22:00Z">
            <w:rPr>
              <w:rFonts w:ascii="Times New Roman" w:hAnsi="Times New Roman" w:cs="Times New Roman"/>
              <w:bCs/>
            </w:rPr>
          </w:rPrChange>
        </w:rPr>
        <w:t xml:space="preserve"> </w:t>
      </w:r>
      <w:r w:rsidR="00CB0274" w:rsidRPr="00F61830">
        <w:rPr>
          <w:rFonts w:ascii="Times New Roman" w:hAnsi="Times New Roman" w:cs="Times New Roman"/>
          <w:bCs/>
          <w:sz w:val="21"/>
          <w:szCs w:val="21"/>
          <w:rPrChange w:id="4028" w:author="Jackson Halpin" w:date="2025-06-11T14:22:00Z" w16du:dateUtc="2025-06-11T18:22:00Z">
            <w:rPr>
              <w:rFonts w:ascii="Times New Roman" w:hAnsi="Times New Roman" w:cs="Times New Roman"/>
              <w:bCs/>
            </w:rPr>
          </w:rPrChange>
        </w:rPr>
        <w:t xml:space="preserve">FACS-based bacterial display enrichment screening. </w:t>
      </w:r>
      <w:r w:rsidR="00A93083" w:rsidRPr="00F61830">
        <w:rPr>
          <w:rFonts w:ascii="Times New Roman" w:hAnsi="Times New Roman" w:cs="Times New Roman"/>
          <w:bCs/>
          <w:sz w:val="21"/>
          <w:szCs w:val="21"/>
          <w:rPrChange w:id="4029" w:author="Jackson Halpin" w:date="2025-06-11T14:22:00Z" w16du:dateUtc="2025-06-11T18:22:00Z">
            <w:rPr>
              <w:rFonts w:ascii="Times New Roman" w:hAnsi="Times New Roman" w:cs="Times New Roman"/>
              <w:bCs/>
            </w:rPr>
          </w:rPrChange>
        </w:rPr>
        <w:t>36</w:t>
      </w:r>
      <w:r w:rsidR="00020FFB" w:rsidRPr="00F61830">
        <w:rPr>
          <w:rFonts w:ascii="Times New Roman" w:hAnsi="Times New Roman" w:cs="Times New Roman"/>
          <w:bCs/>
          <w:sz w:val="21"/>
          <w:szCs w:val="21"/>
          <w:rPrChange w:id="4030" w:author="Jackson Halpin" w:date="2025-06-11T14:22:00Z" w16du:dateUtc="2025-06-11T18:22:00Z">
            <w:rPr>
              <w:rFonts w:ascii="Times New Roman" w:hAnsi="Times New Roman" w:cs="Times New Roman"/>
              <w:bCs/>
            </w:rPr>
          </w:rPrChange>
        </w:rPr>
        <w:t>-residue</w:t>
      </w:r>
      <w:r w:rsidR="00A93083" w:rsidRPr="00F61830">
        <w:rPr>
          <w:rFonts w:ascii="Times New Roman" w:hAnsi="Times New Roman" w:cs="Times New Roman"/>
          <w:bCs/>
          <w:sz w:val="21"/>
          <w:szCs w:val="21"/>
          <w:rPrChange w:id="4031" w:author="Jackson Halpin" w:date="2025-06-11T14:22:00Z" w16du:dateUtc="2025-06-11T18:22:00Z">
            <w:rPr>
              <w:rFonts w:ascii="Times New Roman" w:hAnsi="Times New Roman" w:cs="Times New Roman"/>
              <w:bCs/>
            </w:rPr>
          </w:rPrChange>
        </w:rPr>
        <w:t xml:space="preserve"> peptides </w:t>
      </w:r>
      <w:r w:rsidR="008848C2" w:rsidRPr="00F61830">
        <w:rPr>
          <w:rFonts w:ascii="Times New Roman" w:hAnsi="Times New Roman" w:cs="Times New Roman"/>
          <w:bCs/>
          <w:sz w:val="21"/>
          <w:szCs w:val="21"/>
          <w:rPrChange w:id="4032" w:author="Jackson Halpin" w:date="2025-06-11T14:22:00Z" w16du:dateUtc="2025-06-11T18:22:00Z">
            <w:rPr>
              <w:rFonts w:ascii="Times New Roman" w:hAnsi="Times New Roman" w:cs="Times New Roman"/>
              <w:bCs/>
            </w:rPr>
          </w:rPrChange>
        </w:rPr>
        <w:t xml:space="preserve">(orange) </w:t>
      </w:r>
      <w:r w:rsidR="0012472D" w:rsidRPr="00F61830">
        <w:rPr>
          <w:rFonts w:ascii="Times New Roman" w:hAnsi="Times New Roman" w:cs="Times New Roman"/>
          <w:bCs/>
          <w:sz w:val="21"/>
          <w:szCs w:val="21"/>
          <w:rPrChange w:id="4033" w:author="Jackson Halpin" w:date="2025-06-11T14:22:00Z" w16du:dateUtc="2025-06-11T18:22:00Z">
            <w:rPr>
              <w:rFonts w:ascii="Times New Roman" w:hAnsi="Times New Roman" w:cs="Times New Roman"/>
              <w:bCs/>
            </w:rPr>
          </w:rPrChange>
        </w:rPr>
        <w:t xml:space="preserve">from </w:t>
      </w:r>
      <w:r w:rsidR="00A93083" w:rsidRPr="00F61830">
        <w:rPr>
          <w:rFonts w:ascii="Times New Roman" w:hAnsi="Times New Roman" w:cs="Times New Roman"/>
          <w:bCs/>
          <w:sz w:val="21"/>
          <w:szCs w:val="21"/>
          <w:rPrChange w:id="4034" w:author="Jackson Halpin" w:date="2025-06-11T14:22:00Z" w16du:dateUtc="2025-06-11T18:22:00Z">
            <w:rPr>
              <w:rFonts w:ascii="Times New Roman" w:hAnsi="Times New Roman" w:cs="Times New Roman"/>
              <w:bCs/>
            </w:rPr>
          </w:rPrChange>
        </w:rPr>
        <w:t>the human peptid</w:t>
      </w:r>
      <w:r w:rsidR="00EF3D7D" w:rsidRPr="00F61830">
        <w:rPr>
          <w:rFonts w:ascii="Times New Roman" w:hAnsi="Times New Roman" w:cs="Times New Roman"/>
          <w:bCs/>
          <w:sz w:val="21"/>
          <w:szCs w:val="21"/>
          <w:rPrChange w:id="4035" w:author="Jackson Halpin" w:date="2025-06-11T14:22:00Z" w16du:dateUtc="2025-06-11T18:22:00Z">
            <w:rPr>
              <w:rFonts w:ascii="Times New Roman" w:hAnsi="Times New Roman" w:cs="Times New Roman"/>
              <w:bCs/>
            </w:rPr>
          </w:rPrChange>
        </w:rPr>
        <w:t>ome</w:t>
      </w:r>
      <w:r w:rsidR="00A93083" w:rsidRPr="00F61830">
        <w:rPr>
          <w:rFonts w:ascii="Times New Roman" w:hAnsi="Times New Roman" w:cs="Times New Roman"/>
          <w:bCs/>
          <w:sz w:val="21"/>
          <w:szCs w:val="21"/>
          <w:rPrChange w:id="4036" w:author="Jackson Halpin" w:date="2025-06-11T14:22:00Z" w16du:dateUtc="2025-06-11T18:22:00Z">
            <w:rPr>
              <w:rFonts w:ascii="Times New Roman" w:hAnsi="Times New Roman" w:cs="Times New Roman"/>
              <w:bCs/>
            </w:rPr>
          </w:rPrChange>
        </w:rPr>
        <w:t xml:space="preserve"> </w:t>
      </w:r>
      <w:r w:rsidR="00020FFB" w:rsidRPr="00F61830">
        <w:rPr>
          <w:rFonts w:ascii="Times New Roman" w:hAnsi="Times New Roman" w:cs="Times New Roman"/>
          <w:bCs/>
          <w:sz w:val="21"/>
          <w:szCs w:val="21"/>
          <w:rPrChange w:id="4037" w:author="Jackson Halpin" w:date="2025-06-11T14:22:00Z" w16du:dateUtc="2025-06-11T18:22:00Z">
            <w:rPr>
              <w:rFonts w:ascii="Times New Roman" w:hAnsi="Times New Roman" w:cs="Times New Roman"/>
              <w:bCs/>
            </w:rPr>
          </w:rPrChange>
        </w:rPr>
        <w:t xml:space="preserve">were </w:t>
      </w:r>
      <w:r w:rsidR="00A93083" w:rsidRPr="00F61830">
        <w:rPr>
          <w:rFonts w:ascii="Times New Roman" w:hAnsi="Times New Roman" w:cs="Times New Roman"/>
          <w:bCs/>
          <w:sz w:val="21"/>
          <w:szCs w:val="21"/>
          <w:rPrChange w:id="4038" w:author="Jackson Halpin" w:date="2025-06-11T14:22:00Z" w16du:dateUtc="2025-06-11T18:22:00Z">
            <w:rPr>
              <w:rFonts w:ascii="Times New Roman" w:hAnsi="Times New Roman" w:cs="Times New Roman"/>
              <w:bCs/>
            </w:rPr>
          </w:rPrChange>
        </w:rPr>
        <w:t xml:space="preserve">expressed </w:t>
      </w:r>
      <w:r w:rsidR="0012472D" w:rsidRPr="00F61830">
        <w:rPr>
          <w:rFonts w:ascii="Times New Roman" w:hAnsi="Times New Roman" w:cs="Times New Roman"/>
          <w:bCs/>
          <w:sz w:val="21"/>
          <w:szCs w:val="21"/>
          <w:rPrChange w:id="4039" w:author="Jackson Halpin" w:date="2025-06-11T14:22:00Z" w16du:dateUtc="2025-06-11T18:22:00Z">
            <w:rPr>
              <w:rFonts w:ascii="Times New Roman" w:hAnsi="Times New Roman" w:cs="Times New Roman"/>
              <w:bCs/>
            </w:rPr>
          </w:rPrChange>
        </w:rPr>
        <w:t xml:space="preserve">as fusions to </w:t>
      </w:r>
      <w:r w:rsidR="00A93083" w:rsidRPr="00F61830">
        <w:rPr>
          <w:rFonts w:ascii="Times New Roman" w:hAnsi="Times New Roman" w:cs="Times New Roman"/>
          <w:bCs/>
          <w:sz w:val="21"/>
          <w:szCs w:val="21"/>
          <w:rPrChange w:id="4040" w:author="Jackson Halpin" w:date="2025-06-11T14:22:00Z" w16du:dateUtc="2025-06-11T18:22:00Z">
            <w:rPr>
              <w:rFonts w:ascii="Times New Roman" w:hAnsi="Times New Roman" w:cs="Times New Roman"/>
              <w:bCs/>
            </w:rPr>
          </w:rPrChange>
        </w:rPr>
        <w:t>eCPX</w:t>
      </w:r>
      <w:r w:rsidR="008F270C" w:rsidRPr="00F61830">
        <w:rPr>
          <w:rFonts w:ascii="Times New Roman" w:hAnsi="Times New Roman" w:cs="Times New Roman"/>
          <w:bCs/>
          <w:sz w:val="21"/>
          <w:szCs w:val="21"/>
          <w:rPrChange w:id="4041" w:author="Jackson Halpin" w:date="2025-06-11T14:22:00Z" w16du:dateUtc="2025-06-11T18:22:00Z">
            <w:rPr>
              <w:rFonts w:ascii="Times New Roman" w:hAnsi="Times New Roman" w:cs="Times New Roman"/>
              <w:bCs/>
            </w:rPr>
          </w:rPrChange>
        </w:rPr>
        <w:t>,</w:t>
      </w:r>
      <w:r w:rsidR="00A93083" w:rsidRPr="00F61830">
        <w:rPr>
          <w:rFonts w:ascii="Times New Roman" w:hAnsi="Times New Roman" w:cs="Times New Roman"/>
          <w:bCs/>
          <w:sz w:val="21"/>
          <w:szCs w:val="21"/>
          <w:rPrChange w:id="4042" w:author="Jackson Halpin" w:date="2025-06-11T14:22:00Z" w16du:dateUtc="2025-06-11T18:22:00Z">
            <w:rPr>
              <w:rFonts w:ascii="Times New Roman" w:hAnsi="Times New Roman" w:cs="Times New Roman"/>
              <w:bCs/>
            </w:rPr>
          </w:rPrChange>
        </w:rPr>
        <w:t xml:space="preserve"> </w:t>
      </w:r>
      <w:r w:rsidR="008F270C" w:rsidRPr="00F61830">
        <w:rPr>
          <w:rFonts w:ascii="Times New Roman" w:hAnsi="Times New Roman" w:cs="Times New Roman"/>
          <w:bCs/>
          <w:sz w:val="21"/>
          <w:szCs w:val="21"/>
          <w:rPrChange w:id="4043" w:author="Jackson Halpin" w:date="2025-06-11T14:22:00Z" w16du:dateUtc="2025-06-11T18:22:00Z">
            <w:rPr>
              <w:rFonts w:ascii="Times New Roman" w:hAnsi="Times New Roman" w:cs="Times New Roman"/>
              <w:bCs/>
            </w:rPr>
          </w:rPrChange>
        </w:rPr>
        <w:t>with</w:t>
      </w:r>
      <w:r w:rsidR="002C060F" w:rsidRPr="00F61830">
        <w:rPr>
          <w:rFonts w:ascii="Times New Roman" w:hAnsi="Times New Roman" w:cs="Times New Roman"/>
          <w:bCs/>
          <w:sz w:val="21"/>
          <w:szCs w:val="21"/>
          <w:rPrChange w:id="4044" w:author="Jackson Halpin" w:date="2025-06-11T14:22:00Z" w16du:dateUtc="2025-06-11T18:22:00Z">
            <w:rPr>
              <w:rFonts w:ascii="Times New Roman" w:hAnsi="Times New Roman" w:cs="Times New Roman"/>
              <w:bCs/>
            </w:rPr>
          </w:rPrChange>
        </w:rPr>
        <w:t xml:space="preserve"> a FLAG tag</w:t>
      </w:r>
      <w:r w:rsidR="008F270C" w:rsidRPr="00F61830">
        <w:rPr>
          <w:rFonts w:ascii="Times New Roman" w:hAnsi="Times New Roman" w:cs="Times New Roman"/>
          <w:bCs/>
          <w:sz w:val="21"/>
          <w:szCs w:val="21"/>
          <w:rPrChange w:id="4045" w:author="Jackson Halpin" w:date="2025-06-11T14:22:00Z" w16du:dateUtc="2025-06-11T18:22:00Z">
            <w:rPr>
              <w:rFonts w:ascii="Times New Roman" w:hAnsi="Times New Roman" w:cs="Times New Roman"/>
              <w:bCs/>
            </w:rPr>
          </w:rPrChange>
        </w:rPr>
        <w:t>,</w:t>
      </w:r>
      <w:r w:rsidR="002C060F" w:rsidRPr="00F61830">
        <w:rPr>
          <w:rFonts w:ascii="Times New Roman" w:hAnsi="Times New Roman" w:cs="Times New Roman"/>
          <w:bCs/>
          <w:sz w:val="21"/>
          <w:szCs w:val="21"/>
          <w:rPrChange w:id="4046" w:author="Jackson Halpin" w:date="2025-06-11T14:22:00Z" w16du:dateUtc="2025-06-11T18:22:00Z">
            <w:rPr>
              <w:rFonts w:ascii="Times New Roman" w:hAnsi="Times New Roman" w:cs="Times New Roman"/>
              <w:bCs/>
            </w:rPr>
          </w:rPrChange>
        </w:rPr>
        <w:t xml:space="preserve"> </w:t>
      </w:r>
      <w:r w:rsidR="0012472D" w:rsidRPr="00F61830">
        <w:rPr>
          <w:rFonts w:ascii="Times New Roman" w:hAnsi="Times New Roman" w:cs="Times New Roman"/>
          <w:bCs/>
          <w:sz w:val="21"/>
          <w:szCs w:val="21"/>
          <w:rPrChange w:id="4047" w:author="Jackson Halpin" w:date="2025-06-11T14:22:00Z" w16du:dateUtc="2025-06-11T18:22:00Z">
            <w:rPr>
              <w:rFonts w:ascii="Times New Roman" w:hAnsi="Times New Roman" w:cs="Times New Roman"/>
              <w:bCs/>
            </w:rPr>
          </w:rPrChange>
        </w:rPr>
        <w:t xml:space="preserve">on the surface of </w:t>
      </w:r>
      <w:r w:rsidR="00EF3D7D" w:rsidRPr="00F61830">
        <w:rPr>
          <w:rFonts w:ascii="Times New Roman" w:hAnsi="Times New Roman" w:cs="Times New Roman"/>
          <w:bCs/>
          <w:i/>
          <w:iCs/>
          <w:sz w:val="21"/>
          <w:szCs w:val="21"/>
          <w:rPrChange w:id="4048" w:author="Jackson Halpin" w:date="2025-06-11T14:22:00Z" w16du:dateUtc="2025-06-11T18:22:00Z">
            <w:rPr>
              <w:rFonts w:ascii="Times New Roman" w:hAnsi="Times New Roman" w:cs="Times New Roman"/>
              <w:bCs/>
              <w:i/>
              <w:iCs/>
            </w:rPr>
          </w:rPrChange>
        </w:rPr>
        <w:t>E. coli</w:t>
      </w:r>
      <w:r w:rsidR="00EF3D7D" w:rsidRPr="00F61830">
        <w:rPr>
          <w:rFonts w:ascii="Times New Roman" w:hAnsi="Times New Roman" w:cs="Times New Roman"/>
          <w:bCs/>
          <w:sz w:val="21"/>
          <w:szCs w:val="21"/>
          <w:rPrChange w:id="4049" w:author="Jackson Halpin" w:date="2025-06-11T14:22:00Z" w16du:dateUtc="2025-06-11T18:22:00Z">
            <w:rPr>
              <w:rFonts w:ascii="Times New Roman" w:hAnsi="Times New Roman" w:cs="Times New Roman"/>
              <w:bCs/>
            </w:rPr>
          </w:rPrChange>
        </w:rPr>
        <w:t xml:space="preserve">. </w:t>
      </w:r>
      <w:r w:rsidR="00020FFB" w:rsidRPr="00F61830">
        <w:rPr>
          <w:rFonts w:ascii="Times New Roman" w:hAnsi="Times New Roman" w:cs="Times New Roman"/>
          <w:bCs/>
          <w:sz w:val="21"/>
          <w:szCs w:val="21"/>
          <w:rPrChange w:id="4050" w:author="Jackson Halpin" w:date="2025-06-11T14:22:00Z" w16du:dateUtc="2025-06-11T18:22:00Z">
            <w:rPr>
              <w:rFonts w:ascii="Times New Roman" w:hAnsi="Times New Roman" w:cs="Times New Roman"/>
              <w:bCs/>
            </w:rPr>
          </w:rPrChange>
        </w:rPr>
        <w:t xml:space="preserve">Expression was </w:t>
      </w:r>
      <w:r w:rsidR="00EC45D6" w:rsidRPr="00F61830">
        <w:rPr>
          <w:rFonts w:ascii="Times New Roman" w:hAnsi="Times New Roman" w:cs="Times New Roman"/>
          <w:bCs/>
          <w:sz w:val="21"/>
          <w:szCs w:val="21"/>
          <w:rPrChange w:id="4051" w:author="Jackson Halpin" w:date="2025-06-11T14:22:00Z" w16du:dateUtc="2025-06-11T18:22:00Z">
            <w:rPr>
              <w:rFonts w:ascii="Times New Roman" w:hAnsi="Times New Roman" w:cs="Times New Roman"/>
              <w:bCs/>
            </w:rPr>
          </w:rPrChange>
        </w:rPr>
        <w:t>detected</w:t>
      </w:r>
      <w:r w:rsidR="00020FFB" w:rsidRPr="00F61830">
        <w:rPr>
          <w:rFonts w:ascii="Times New Roman" w:hAnsi="Times New Roman" w:cs="Times New Roman"/>
          <w:bCs/>
          <w:sz w:val="21"/>
          <w:szCs w:val="21"/>
          <w:rPrChange w:id="4052" w:author="Jackson Halpin" w:date="2025-06-11T14:22:00Z" w16du:dateUtc="2025-06-11T18:22:00Z">
            <w:rPr>
              <w:rFonts w:ascii="Times New Roman" w:hAnsi="Times New Roman" w:cs="Times New Roman"/>
              <w:bCs/>
            </w:rPr>
          </w:rPrChange>
        </w:rPr>
        <w:t xml:space="preserve"> using anti-FLAG APC fluorescence. </w:t>
      </w:r>
      <w:r w:rsidR="00EF3D7D" w:rsidRPr="00F61830">
        <w:rPr>
          <w:rFonts w:ascii="Times New Roman" w:hAnsi="Times New Roman" w:cs="Times New Roman"/>
          <w:bCs/>
          <w:sz w:val="21"/>
          <w:szCs w:val="21"/>
          <w:rPrChange w:id="4053" w:author="Jackson Halpin" w:date="2025-06-11T14:22:00Z" w16du:dateUtc="2025-06-11T18:22:00Z">
            <w:rPr>
              <w:rFonts w:ascii="Times New Roman" w:hAnsi="Times New Roman" w:cs="Times New Roman"/>
              <w:bCs/>
            </w:rPr>
          </w:rPrChange>
        </w:rPr>
        <w:t>Binding to LC3B</w:t>
      </w:r>
      <w:r w:rsidR="008848C2" w:rsidRPr="00F61830">
        <w:rPr>
          <w:rFonts w:ascii="Times New Roman" w:hAnsi="Times New Roman" w:cs="Times New Roman"/>
          <w:bCs/>
          <w:sz w:val="21"/>
          <w:szCs w:val="21"/>
          <w:rPrChange w:id="4054" w:author="Jackson Halpin" w:date="2025-06-11T14:22:00Z" w16du:dateUtc="2025-06-11T18:22:00Z">
            <w:rPr>
              <w:rFonts w:ascii="Times New Roman" w:hAnsi="Times New Roman" w:cs="Times New Roman"/>
              <w:bCs/>
            </w:rPr>
          </w:rPrChange>
        </w:rPr>
        <w:t xml:space="preserve"> (grey), which was </w:t>
      </w:r>
      <w:r w:rsidR="008F270C" w:rsidRPr="00F61830">
        <w:rPr>
          <w:rFonts w:ascii="Times New Roman" w:hAnsi="Times New Roman" w:cs="Times New Roman"/>
          <w:bCs/>
          <w:sz w:val="21"/>
          <w:szCs w:val="21"/>
          <w:rPrChange w:id="4055" w:author="Jackson Halpin" w:date="2025-06-11T14:22:00Z" w16du:dateUtc="2025-06-11T18:22:00Z">
            <w:rPr>
              <w:rFonts w:ascii="Times New Roman" w:hAnsi="Times New Roman" w:cs="Times New Roman"/>
              <w:bCs/>
            </w:rPr>
          </w:rPrChange>
        </w:rPr>
        <w:t>tetramerized</w:t>
      </w:r>
      <w:r w:rsidR="008848C2" w:rsidRPr="00F61830">
        <w:rPr>
          <w:rFonts w:ascii="Times New Roman" w:hAnsi="Times New Roman" w:cs="Times New Roman"/>
          <w:bCs/>
          <w:sz w:val="21"/>
          <w:szCs w:val="21"/>
          <w:rPrChange w:id="4056" w:author="Jackson Halpin" w:date="2025-06-11T14:22:00Z" w16du:dateUtc="2025-06-11T18:22:00Z">
            <w:rPr>
              <w:rFonts w:ascii="Times New Roman" w:hAnsi="Times New Roman" w:cs="Times New Roman"/>
              <w:bCs/>
            </w:rPr>
          </w:rPrChange>
        </w:rPr>
        <w:t xml:space="preserve"> through binding to streptavidin conjugated to phycoerythrin (</w:t>
      </w:r>
      <w:r w:rsidR="00020FFB" w:rsidRPr="00F61830">
        <w:rPr>
          <w:rFonts w:ascii="Times New Roman" w:hAnsi="Times New Roman" w:cs="Times New Roman"/>
          <w:bCs/>
          <w:sz w:val="21"/>
          <w:szCs w:val="21"/>
          <w:rPrChange w:id="4057" w:author="Jackson Halpin" w:date="2025-06-11T14:22:00Z" w16du:dateUtc="2025-06-11T18:22:00Z">
            <w:rPr>
              <w:rFonts w:ascii="Times New Roman" w:hAnsi="Times New Roman" w:cs="Times New Roman"/>
              <w:bCs/>
            </w:rPr>
          </w:rPrChange>
        </w:rPr>
        <w:t>SA-</w:t>
      </w:r>
      <w:r w:rsidR="008848C2" w:rsidRPr="00F61830">
        <w:rPr>
          <w:rFonts w:ascii="Times New Roman" w:hAnsi="Times New Roman" w:cs="Times New Roman"/>
          <w:bCs/>
          <w:sz w:val="21"/>
          <w:szCs w:val="21"/>
          <w:rPrChange w:id="4058" w:author="Jackson Halpin" w:date="2025-06-11T14:22:00Z" w16du:dateUtc="2025-06-11T18:22:00Z">
            <w:rPr>
              <w:rFonts w:ascii="Times New Roman" w:hAnsi="Times New Roman" w:cs="Times New Roman"/>
              <w:bCs/>
            </w:rPr>
          </w:rPrChange>
        </w:rPr>
        <w:t>PE</w:t>
      </w:r>
      <w:r w:rsidR="00020FFB" w:rsidRPr="00F61830">
        <w:rPr>
          <w:rFonts w:ascii="Times New Roman" w:hAnsi="Times New Roman" w:cs="Times New Roman"/>
          <w:bCs/>
          <w:sz w:val="21"/>
          <w:szCs w:val="21"/>
          <w:rPrChange w:id="4059" w:author="Jackson Halpin" w:date="2025-06-11T14:22:00Z" w16du:dateUtc="2025-06-11T18:22:00Z">
            <w:rPr>
              <w:rFonts w:ascii="Times New Roman" w:hAnsi="Times New Roman" w:cs="Times New Roman"/>
              <w:bCs/>
            </w:rPr>
          </w:rPrChange>
        </w:rPr>
        <w:t>, pink</w:t>
      </w:r>
      <w:r w:rsidR="008848C2" w:rsidRPr="00F61830">
        <w:rPr>
          <w:rFonts w:ascii="Times New Roman" w:hAnsi="Times New Roman" w:cs="Times New Roman"/>
          <w:bCs/>
          <w:sz w:val="21"/>
          <w:szCs w:val="21"/>
          <w:rPrChange w:id="4060" w:author="Jackson Halpin" w:date="2025-06-11T14:22:00Z" w16du:dateUtc="2025-06-11T18:22:00Z">
            <w:rPr>
              <w:rFonts w:ascii="Times New Roman" w:hAnsi="Times New Roman" w:cs="Times New Roman"/>
              <w:bCs/>
            </w:rPr>
          </w:rPrChange>
        </w:rPr>
        <w:t xml:space="preserve">), </w:t>
      </w:r>
      <w:r w:rsidR="00020FFB" w:rsidRPr="00F61830">
        <w:rPr>
          <w:rFonts w:ascii="Times New Roman" w:hAnsi="Times New Roman" w:cs="Times New Roman"/>
          <w:bCs/>
          <w:sz w:val="21"/>
          <w:szCs w:val="21"/>
          <w:rPrChange w:id="4061" w:author="Jackson Halpin" w:date="2025-06-11T14:22:00Z" w16du:dateUtc="2025-06-11T18:22:00Z">
            <w:rPr>
              <w:rFonts w:ascii="Times New Roman" w:hAnsi="Times New Roman" w:cs="Times New Roman"/>
              <w:bCs/>
            </w:rPr>
          </w:rPrChange>
        </w:rPr>
        <w:t xml:space="preserve">was detected </w:t>
      </w:r>
      <w:r w:rsidR="008848C2" w:rsidRPr="00F61830">
        <w:rPr>
          <w:rFonts w:ascii="Times New Roman" w:hAnsi="Times New Roman" w:cs="Times New Roman"/>
          <w:bCs/>
          <w:sz w:val="21"/>
          <w:szCs w:val="21"/>
          <w:rPrChange w:id="4062" w:author="Jackson Halpin" w:date="2025-06-11T14:22:00Z" w16du:dateUtc="2025-06-11T18:22:00Z">
            <w:rPr>
              <w:rFonts w:ascii="Times New Roman" w:hAnsi="Times New Roman" w:cs="Times New Roman"/>
              <w:bCs/>
            </w:rPr>
          </w:rPrChange>
        </w:rPr>
        <w:t xml:space="preserve">using </w:t>
      </w:r>
      <w:r w:rsidR="00EC45D6" w:rsidRPr="00F61830">
        <w:rPr>
          <w:rFonts w:ascii="Times New Roman" w:hAnsi="Times New Roman" w:cs="Times New Roman"/>
          <w:bCs/>
          <w:sz w:val="21"/>
          <w:szCs w:val="21"/>
          <w:rPrChange w:id="4063" w:author="Jackson Halpin" w:date="2025-06-11T14:22:00Z" w16du:dateUtc="2025-06-11T18:22:00Z">
            <w:rPr>
              <w:rFonts w:ascii="Times New Roman" w:hAnsi="Times New Roman" w:cs="Times New Roman"/>
              <w:bCs/>
            </w:rPr>
          </w:rPrChange>
        </w:rPr>
        <w:t xml:space="preserve">PE </w:t>
      </w:r>
      <w:r w:rsidR="008848C2" w:rsidRPr="00F61830">
        <w:rPr>
          <w:rFonts w:ascii="Times New Roman" w:hAnsi="Times New Roman" w:cs="Times New Roman"/>
          <w:bCs/>
          <w:sz w:val="21"/>
          <w:szCs w:val="21"/>
          <w:rPrChange w:id="4064" w:author="Jackson Halpin" w:date="2025-06-11T14:22:00Z" w16du:dateUtc="2025-06-11T18:22:00Z">
            <w:rPr>
              <w:rFonts w:ascii="Times New Roman" w:hAnsi="Times New Roman" w:cs="Times New Roman"/>
              <w:bCs/>
            </w:rPr>
          </w:rPrChange>
        </w:rPr>
        <w:t>fluorescence</w:t>
      </w:r>
      <w:r w:rsidRPr="00F61830">
        <w:rPr>
          <w:rFonts w:ascii="Times New Roman" w:hAnsi="Times New Roman" w:cs="Times New Roman"/>
          <w:bCs/>
          <w:sz w:val="21"/>
          <w:szCs w:val="21"/>
          <w:rPrChange w:id="4065" w:author="Jackson Halpin" w:date="2025-06-11T14:22:00Z" w16du:dateUtc="2025-06-11T18:22:00Z">
            <w:rPr>
              <w:rFonts w:ascii="Times New Roman" w:hAnsi="Times New Roman" w:cs="Times New Roman"/>
              <w:bCs/>
            </w:rPr>
          </w:rPrChange>
        </w:rPr>
        <w:t xml:space="preserve">. </w:t>
      </w:r>
      <w:r w:rsidR="00A93083" w:rsidRPr="00F61830">
        <w:rPr>
          <w:rFonts w:ascii="Times New Roman" w:hAnsi="Times New Roman" w:cs="Times New Roman"/>
          <w:bCs/>
          <w:sz w:val="21"/>
          <w:szCs w:val="21"/>
          <w:rPrChange w:id="4066" w:author="Jackson Halpin" w:date="2025-06-11T14:22:00Z" w16du:dateUtc="2025-06-11T18:22:00Z">
            <w:rPr>
              <w:rFonts w:ascii="Times New Roman" w:hAnsi="Times New Roman" w:cs="Times New Roman"/>
              <w:bCs/>
            </w:rPr>
          </w:rPrChange>
        </w:rPr>
        <w:t xml:space="preserve">Peptide-expressing cells were sorted based on APC and PE </w:t>
      </w:r>
      <w:r w:rsidR="008F270C" w:rsidRPr="00F61830">
        <w:rPr>
          <w:rFonts w:ascii="Times New Roman" w:hAnsi="Times New Roman" w:cs="Times New Roman"/>
          <w:bCs/>
          <w:sz w:val="21"/>
          <w:szCs w:val="21"/>
          <w:rPrChange w:id="4067" w:author="Jackson Halpin" w:date="2025-06-11T14:22:00Z" w16du:dateUtc="2025-06-11T18:22:00Z">
            <w:rPr>
              <w:rFonts w:ascii="Times New Roman" w:hAnsi="Times New Roman" w:cs="Times New Roman"/>
              <w:bCs/>
            </w:rPr>
          </w:rPrChange>
        </w:rPr>
        <w:t>fluorescence</w:t>
      </w:r>
      <w:r w:rsidR="00020FFB" w:rsidRPr="00F61830">
        <w:rPr>
          <w:rFonts w:ascii="Times New Roman" w:hAnsi="Times New Roman" w:cs="Times New Roman"/>
          <w:bCs/>
          <w:sz w:val="21"/>
          <w:szCs w:val="21"/>
          <w:rPrChange w:id="4068" w:author="Jackson Halpin" w:date="2025-06-11T14:22:00Z" w16du:dateUtc="2025-06-11T18:22:00Z">
            <w:rPr>
              <w:rFonts w:ascii="Times New Roman" w:hAnsi="Times New Roman" w:cs="Times New Roman"/>
              <w:bCs/>
            </w:rPr>
          </w:rPrChange>
        </w:rPr>
        <w:t xml:space="preserve"> </w:t>
      </w:r>
      <w:r w:rsidR="00EF3D7D" w:rsidRPr="00F61830">
        <w:rPr>
          <w:rFonts w:ascii="Times New Roman" w:hAnsi="Times New Roman" w:cs="Times New Roman"/>
          <w:bCs/>
          <w:sz w:val="21"/>
          <w:szCs w:val="21"/>
          <w:rPrChange w:id="4069" w:author="Jackson Halpin" w:date="2025-06-11T14:22:00Z" w16du:dateUtc="2025-06-11T18:22:00Z">
            <w:rPr>
              <w:rFonts w:ascii="Times New Roman" w:hAnsi="Times New Roman" w:cs="Times New Roman"/>
              <w:bCs/>
            </w:rPr>
          </w:rPrChange>
        </w:rPr>
        <w:t>and sequenced via NGS</w:t>
      </w:r>
      <w:r w:rsidR="00A93083" w:rsidRPr="00F61830">
        <w:rPr>
          <w:rFonts w:ascii="Times New Roman" w:hAnsi="Times New Roman" w:cs="Times New Roman"/>
          <w:bCs/>
          <w:sz w:val="21"/>
          <w:szCs w:val="21"/>
          <w:rPrChange w:id="4070" w:author="Jackson Halpin" w:date="2025-06-11T14:22:00Z" w16du:dateUtc="2025-06-11T18:22:00Z">
            <w:rPr>
              <w:rFonts w:ascii="Times New Roman" w:hAnsi="Times New Roman" w:cs="Times New Roman"/>
              <w:bCs/>
            </w:rPr>
          </w:rPrChange>
        </w:rPr>
        <w:t>.</w:t>
      </w:r>
      <w:r w:rsidR="00E03BC5" w:rsidRPr="00F61830">
        <w:rPr>
          <w:rFonts w:ascii="Times New Roman" w:hAnsi="Times New Roman" w:cs="Times New Roman"/>
          <w:bCs/>
          <w:sz w:val="21"/>
          <w:szCs w:val="21"/>
          <w:rPrChange w:id="4071" w:author="Jackson Halpin" w:date="2025-06-11T14:22:00Z" w16du:dateUtc="2025-06-11T18:22:00Z">
            <w:rPr>
              <w:rFonts w:ascii="Times New Roman" w:hAnsi="Times New Roman" w:cs="Times New Roman"/>
              <w:bCs/>
            </w:rPr>
          </w:rPrChange>
        </w:rPr>
        <w:t xml:space="preserve"> Schematic made using </w:t>
      </w:r>
      <w:proofErr w:type="spellStart"/>
      <w:r w:rsidR="00E03BC5" w:rsidRPr="00F61830">
        <w:rPr>
          <w:rFonts w:ascii="Times New Roman" w:hAnsi="Times New Roman" w:cs="Times New Roman"/>
          <w:bCs/>
          <w:sz w:val="21"/>
          <w:szCs w:val="21"/>
          <w:rPrChange w:id="4072" w:author="Jackson Halpin" w:date="2025-06-11T14:22:00Z" w16du:dateUtc="2025-06-11T18:22:00Z">
            <w:rPr>
              <w:rFonts w:ascii="Times New Roman" w:hAnsi="Times New Roman" w:cs="Times New Roman"/>
              <w:bCs/>
            </w:rPr>
          </w:rPrChange>
        </w:rPr>
        <w:t>BioRender</w:t>
      </w:r>
      <w:proofErr w:type="spellEnd"/>
      <w:r w:rsidR="00E03BC5" w:rsidRPr="00F61830">
        <w:rPr>
          <w:rFonts w:ascii="Times New Roman" w:hAnsi="Times New Roman" w:cs="Times New Roman"/>
          <w:bCs/>
          <w:sz w:val="21"/>
          <w:szCs w:val="21"/>
          <w:rPrChange w:id="4073" w:author="Jackson Halpin" w:date="2025-06-11T14:22:00Z" w16du:dateUtc="2025-06-11T18:22:00Z">
            <w:rPr>
              <w:rFonts w:ascii="Times New Roman" w:hAnsi="Times New Roman" w:cs="Times New Roman"/>
              <w:bCs/>
            </w:rPr>
          </w:rPrChange>
        </w:rPr>
        <w:t>.</w:t>
      </w:r>
    </w:p>
    <w:p w14:paraId="62D8E644" w14:textId="113746C6" w:rsidR="00EF3D7D" w:rsidRPr="00F61830" w:rsidRDefault="008F270C" w:rsidP="00EF3D7D">
      <w:pPr>
        <w:pStyle w:val="ListParagraph"/>
        <w:numPr>
          <w:ilvl w:val="0"/>
          <w:numId w:val="1"/>
        </w:numPr>
        <w:jc w:val="both"/>
        <w:rPr>
          <w:rFonts w:ascii="Times New Roman" w:hAnsi="Times New Roman" w:cs="Times New Roman"/>
          <w:bCs/>
          <w:sz w:val="21"/>
          <w:szCs w:val="21"/>
          <w:rPrChange w:id="4074" w:author="Jackson Halpin" w:date="2025-06-11T14:22:00Z" w16du:dateUtc="2025-06-11T18:22:00Z">
            <w:rPr>
              <w:rFonts w:ascii="Times New Roman" w:hAnsi="Times New Roman" w:cs="Times New Roman"/>
              <w:bCs/>
            </w:rPr>
          </w:rPrChange>
        </w:rPr>
      </w:pPr>
      <w:commentRangeStart w:id="4075"/>
      <w:commentRangeStart w:id="4076"/>
      <w:r w:rsidRPr="00F61830">
        <w:rPr>
          <w:rFonts w:ascii="Times New Roman" w:hAnsi="Times New Roman" w:cs="Times New Roman"/>
          <w:bCs/>
          <w:sz w:val="21"/>
          <w:szCs w:val="21"/>
          <w:rPrChange w:id="4077" w:author="Jackson Halpin" w:date="2025-06-11T14:22:00Z" w16du:dateUtc="2025-06-11T18:22:00Z">
            <w:rPr>
              <w:rFonts w:ascii="Times New Roman" w:hAnsi="Times New Roman" w:cs="Times New Roman"/>
              <w:bCs/>
            </w:rPr>
          </w:rPrChange>
        </w:rPr>
        <w:t>Unique sequences detected</w:t>
      </w:r>
      <w:commentRangeEnd w:id="4075"/>
      <w:r w:rsidR="00C20BE3" w:rsidRPr="00F61830">
        <w:rPr>
          <w:rStyle w:val="CommentReference"/>
          <w:sz w:val="13"/>
          <w:szCs w:val="13"/>
          <w:rPrChange w:id="4078" w:author="Jackson Halpin" w:date="2025-06-11T14:22:00Z" w16du:dateUtc="2025-06-11T18:22:00Z">
            <w:rPr>
              <w:rStyle w:val="CommentReference"/>
            </w:rPr>
          </w:rPrChange>
        </w:rPr>
        <w:commentReference w:id="4075"/>
      </w:r>
      <w:commentRangeEnd w:id="4076"/>
      <w:r w:rsidR="003352A3" w:rsidRPr="00F61830">
        <w:rPr>
          <w:rStyle w:val="CommentReference"/>
          <w:sz w:val="13"/>
          <w:szCs w:val="13"/>
          <w:rPrChange w:id="4079" w:author="Jackson Halpin" w:date="2025-06-11T14:22:00Z" w16du:dateUtc="2025-06-11T18:22:00Z">
            <w:rPr>
              <w:rStyle w:val="CommentReference"/>
            </w:rPr>
          </w:rPrChange>
        </w:rPr>
        <w:commentReference w:id="4076"/>
      </w:r>
      <w:r w:rsidRPr="00F61830">
        <w:rPr>
          <w:rFonts w:ascii="Times New Roman" w:hAnsi="Times New Roman" w:cs="Times New Roman"/>
          <w:bCs/>
          <w:sz w:val="21"/>
          <w:szCs w:val="21"/>
          <w:rPrChange w:id="4080" w:author="Jackson Halpin" w:date="2025-06-11T14:22:00Z" w16du:dateUtc="2025-06-11T18:22:00Z">
            <w:rPr>
              <w:rFonts w:ascii="Times New Roman" w:hAnsi="Times New Roman" w:cs="Times New Roman"/>
              <w:bCs/>
            </w:rPr>
          </w:rPrChange>
        </w:rPr>
        <w:t xml:space="preserve"> </w:t>
      </w:r>
      <w:ins w:id="4081" w:author="Jennifer Kosmatka" w:date="2025-06-10T15:56:00Z" w16du:dateUtc="2025-06-10T19:56:00Z">
        <w:r w:rsidR="00A6201C" w:rsidRPr="00F61830">
          <w:rPr>
            <w:rFonts w:ascii="Times New Roman" w:hAnsi="Times New Roman" w:cs="Times New Roman"/>
            <w:bCs/>
            <w:sz w:val="21"/>
            <w:szCs w:val="21"/>
            <w:rPrChange w:id="4082" w:author="Jackson Halpin" w:date="2025-06-11T14:22:00Z" w16du:dateUtc="2025-06-11T18:22:00Z">
              <w:rPr>
                <w:rFonts w:ascii="Times New Roman" w:hAnsi="Times New Roman" w:cs="Times New Roman"/>
                <w:bCs/>
              </w:rPr>
            </w:rPrChange>
          </w:rPr>
          <w:t>(n=</w:t>
        </w:r>
      </w:ins>
      <w:r w:rsidR="00EF3D7D" w:rsidRPr="00F61830">
        <w:rPr>
          <w:rFonts w:ascii="Times New Roman" w:hAnsi="Times New Roman" w:cs="Times New Roman"/>
          <w:bCs/>
          <w:sz w:val="21"/>
          <w:szCs w:val="21"/>
          <w:rPrChange w:id="4083" w:author="Jackson Halpin" w:date="2025-06-11T14:22:00Z" w16du:dateUtc="2025-06-11T18:22:00Z">
            <w:rPr>
              <w:rFonts w:ascii="Times New Roman" w:hAnsi="Times New Roman" w:cs="Times New Roman"/>
              <w:bCs/>
            </w:rPr>
          </w:rPrChange>
        </w:rPr>
        <w:t xml:space="preserve">through </w:t>
      </w:r>
      <w:r w:rsidR="008848C2" w:rsidRPr="00F61830">
        <w:rPr>
          <w:rFonts w:ascii="Times New Roman" w:hAnsi="Times New Roman" w:cs="Times New Roman"/>
          <w:bCs/>
          <w:sz w:val="21"/>
          <w:szCs w:val="21"/>
          <w:rPrChange w:id="4084" w:author="Jackson Halpin" w:date="2025-06-11T14:22:00Z" w16du:dateUtc="2025-06-11T18:22:00Z">
            <w:rPr>
              <w:rFonts w:ascii="Times New Roman" w:hAnsi="Times New Roman" w:cs="Times New Roman"/>
              <w:bCs/>
            </w:rPr>
          </w:rPrChange>
        </w:rPr>
        <w:t xml:space="preserve">five </w:t>
      </w:r>
      <w:r w:rsidR="00EF3D7D" w:rsidRPr="00F61830">
        <w:rPr>
          <w:rFonts w:ascii="Times New Roman" w:hAnsi="Times New Roman" w:cs="Times New Roman"/>
          <w:bCs/>
          <w:sz w:val="21"/>
          <w:szCs w:val="21"/>
          <w:rPrChange w:id="4085" w:author="Jackson Halpin" w:date="2025-06-11T14:22:00Z" w16du:dateUtc="2025-06-11T18:22:00Z">
            <w:rPr>
              <w:rFonts w:ascii="Times New Roman" w:hAnsi="Times New Roman" w:cs="Times New Roman"/>
              <w:bCs/>
            </w:rPr>
          </w:rPrChange>
        </w:rPr>
        <w:t>rounds of enrichment</w:t>
      </w:r>
      <w:r w:rsidR="008848C2" w:rsidRPr="00F61830">
        <w:rPr>
          <w:rFonts w:ascii="Times New Roman" w:hAnsi="Times New Roman" w:cs="Times New Roman"/>
          <w:bCs/>
          <w:sz w:val="21"/>
          <w:szCs w:val="21"/>
          <w:rPrChange w:id="4086" w:author="Jackson Halpin" w:date="2025-06-11T14:22:00Z" w16du:dateUtc="2025-06-11T18:22:00Z">
            <w:rPr>
              <w:rFonts w:ascii="Times New Roman" w:hAnsi="Times New Roman" w:cs="Times New Roman"/>
              <w:bCs/>
            </w:rPr>
          </w:rPrChange>
        </w:rPr>
        <w:t xml:space="preserve"> sorting </w:t>
      </w:r>
      <w:r w:rsidR="00750C8E" w:rsidRPr="00F61830">
        <w:rPr>
          <w:rFonts w:ascii="Times New Roman" w:hAnsi="Times New Roman" w:cs="Times New Roman"/>
          <w:bCs/>
          <w:sz w:val="21"/>
          <w:szCs w:val="21"/>
          <w:rPrChange w:id="4087" w:author="Jackson Halpin" w:date="2025-06-11T14:22:00Z" w16du:dateUtc="2025-06-11T18:22:00Z">
            <w:rPr>
              <w:rFonts w:ascii="Times New Roman" w:hAnsi="Times New Roman" w:cs="Times New Roman"/>
              <w:bCs/>
            </w:rPr>
          </w:rPrChange>
        </w:rPr>
        <w:t xml:space="preserve">as described in </w:t>
      </w:r>
      <w:r w:rsidR="00EC45D6" w:rsidRPr="00F61830">
        <w:rPr>
          <w:rFonts w:ascii="Times New Roman" w:hAnsi="Times New Roman" w:cs="Times New Roman"/>
          <w:bCs/>
          <w:sz w:val="21"/>
          <w:szCs w:val="21"/>
          <w:rPrChange w:id="4088" w:author="Jackson Halpin" w:date="2025-06-11T14:22:00Z" w16du:dateUtc="2025-06-11T18:22:00Z">
            <w:rPr>
              <w:rFonts w:ascii="Times New Roman" w:hAnsi="Times New Roman" w:cs="Times New Roman"/>
              <w:bCs/>
            </w:rPr>
          </w:rPrChange>
        </w:rPr>
        <w:t>the methods</w:t>
      </w:r>
      <w:r w:rsidR="00EF3D7D" w:rsidRPr="00F61830">
        <w:rPr>
          <w:rFonts w:ascii="Times New Roman" w:hAnsi="Times New Roman" w:cs="Times New Roman"/>
          <w:bCs/>
          <w:sz w:val="21"/>
          <w:szCs w:val="21"/>
          <w:rPrChange w:id="4089" w:author="Jackson Halpin" w:date="2025-06-11T14:22:00Z" w16du:dateUtc="2025-06-11T18:22:00Z">
            <w:rPr>
              <w:rFonts w:ascii="Times New Roman" w:hAnsi="Times New Roman" w:cs="Times New Roman"/>
              <w:bCs/>
            </w:rPr>
          </w:rPrChange>
        </w:rPr>
        <w:t>.</w:t>
      </w:r>
      <w:r w:rsidR="00341881" w:rsidRPr="00F61830">
        <w:rPr>
          <w:rFonts w:ascii="Times New Roman" w:hAnsi="Times New Roman" w:cs="Times New Roman"/>
          <w:bCs/>
          <w:sz w:val="21"/>
          <w:szCs w:val="21"/>
          <w:rPrChange w:id="4090" w:author="Jackson Halpin" w:date="2025-06-11T14:22:00Z" w16du:dateUtc="2025-06-11T18:22:00Z">
            <w:rPr>
              <w:rFonts w:ascii="Times New Roman" w:hAnsi="Times New Roman" w:cs="Times New Roman"/>
              <w:bCs/>
            </w:rPr>
          </w:rPrChange>
        </w:rPr>
        <w:t xml:space="preserve"> Sort 2</w:t>
      </w:r>
      <w:r w:rsidR="00EC45D6" w:rsidRPr="00F61830">
        <w:rPr>
          <w:rFonts w:ascii="Times New Roman" w:hAnsi="Times New Roman" w:cs="Times New Roman"/>
          <w:bCs/>
          <w:sz w:val="21"/>
          <w:szCs w:val="21"/>
          <w:rPrChange w:id="4091" w:author="Jackson Halpin" w:date="2025-06-11T14:22:00Z" w16du:dateUtc="2025-06-11T18:22:00Z">
            <w:rPr>
              <w:rFonts w:ascii="Times New Roman" w:hAnsi="Times New Roman" w:cs="Times New Roman"/>
              <w:bCs/>
            </w:rPr>
          </w:rPrChange>
        </w:rPr>
        <w:t xml:space="preserve"> was </w:t>
      </w:r>
      <w:r w:rsidR="00341881" w:rsidRPr="00F61830">
        <w:rPr>
          <w:rFonts w:ascii="Times New Roman" w:hAnsi="Times New Roman" w:cs="Times New Roman"/>
          <w:bCs/>
          <w:sz w:val="21"/>
          <w:szCs w:val="21"/>
          <w:rPrChange w:id="4092" w:author="Jackson Halpin" w:date="2025-06-11T14:22:00Z" w16du:dateUtc="2025-06-11T18:22:00Z">
            <w:rPr>
              <w:rFonts w:ascii="Times New Roman" w:hAnsi="Times New Roman" w:cs="Times New Roman"/>
              <w:bCs/>
            </w:rPr>
          </w:rPrChange>
        </w:rPr>
        <w:t xml:space="preserve">a negative sort </w:t>
      </w:r>
      <w:r w:rsidR="008848C2" w:rsidRPr="00F61830">
        <w:rPr>
          <w:rFonts w:ascii="Times New Roman" w:hAnsi="Times New Roman" w:cs="Times New Roman"/>
          <w:bCs/>
          <w:sz w:val="21"/>
          <w:szCs w:val="21"/>
          <w:rPrChange w:id="4093" w:author="Jackson Halpin" w:date="2025-06-11T14:22:00Z" w16du:dateUtc="2025-06-11T18:22:00Z">
            <w:rPr>
              <w:rFonts w:ascii="Times New Roman" w:hAnsi="Times New Roman" w:cs="Times New Roman"/>
              <w:bCs/>
            </w:rPr>
          </w:rPrChange>
        </w:rPr>
        <w:t xml:space="preserve">used </w:t>
      </w:r>
      <w:r w:rsidR="00341881" w:rsidRPr="00F61830">
        <w:rPr>
          <w:rFonts w:ascii="Times New Roman" w:hAnsi="Times New Roman" w:cs="Times New Roman"/>
          <w:bCs/>
          <w:sz w:val="21"/>
          <w:szCs w:val="21"/>
          <w:rPrChange w:id="4094" w:author="Jackson Halpin" w:date="2025-06-11T14:22:00Z" w16du:dateUtc="2025-06-11T18:22:00Z">
            <w:rPr>
              <w:rFonts w:ascii="Times New Roman" w:hAnsi="Times New Roman" w:cs="Times New Roman"/>
              <w:bCs/>
            </w:rPr>
          </w:rPrChange>
        </w:rPr>
        <w:t xml:space="preserve">to eliminate </w:t>
      </w:r>
      <w:r w:rsidR="008848C2" w:rsidRPr="00F61830">
        <w:rPr>
          <w:rFonts w:ascii="Times New Roman" w:hAnsi="Times New Roman" w:cs="Times New Roman"/>
          <w:bCs/>
          <w:sz w:val="21"/>
          <w:szCs w:val="21"/>
          <w:rPrChange w:id="4095" w:author="Jackson Halpin" w:date="2025-06-11T14:22:00Z" w16du:dateUtc="2025-06-11T18:22:00Z">
            <w:rPr>
              <w:rFonts w:ascii="Times New Roman" w:hAnsi="Times New Roman" w:cs="Times New Roman"/>
              <w:bCs/>
            </w:rPr>
          </w:rPrChange>
        </w:rPr>
        <w:t xml:space="preserve">peptides nonspecifically bound to </w:t>
      </w:r>
      <w:r w:rsidR="00341881" w:rsidRPr="00F61830">
        <w:rPr>
          <w:rFonts w:ascii="Times New Roman" w:hAnsi="Times New Roman" w:cs="Times New Roman"/>
          <w:bCs/>
          <w:sz w:val="21"/>
          <w:szCs w:val="21"/>
          <w:rPrChange w:id="4096" w:author="Jackson Halpin" w:date="2025-06-11T14:22:00Z" w16du:dateUtc="2025-06-11T18:22:00Z">
            <w:rPr>
              <w:rFonts w:ascii="Times New Roman" w:hAnsi="Times New Roman" w:cs="Times New Roman"/>
              <w:bCs/>
            </w:rPr>
          </w:rPrChange>
        </w:rPr>
        <w:t>SA-PE</w:t>
      </w:r>
      <w:r w:rsidR="00EC45D6" w:rsidRPr="00F61830">
        <w:rPr>
          <w:rFonts w:ascii="Times New Roman" w:hAnsi="Times New Roman" w:cs="Times New Roman"/>
          <w:bCs/>
          <w:sz w:val="21"/>
          <w:szCs w:val="21"/>
          <w:rPrChange w:id="4097" w:author="Jackson Halpin" w:date="2025-06-11T14:22:00Z" w16du:dateUtc="2025-06-11T18:22:00Z">
            <w:rPr>
              <w:rFonts w:ascii="Times New Roman" w:hAnsi="Times New Roman" w:cs="Times New Roman"/>
              <w:bCs/>
            </w:rPr>
          </w:rPrChange>
        </w:rPr>
        <w:t xml:space="preserve"> and was not sequenced</w:t>
      </w:r>
      <w:r w:rsidR="00341881" w:rsidRPr="00F61830">
        <w:rPr>
          <w:rFonts w:ascii="Times New Roman" w:hAnsi="Times New Roman" w:cs="Times New Roman"/>
          <w:bCs/>
          <w:sz w:val="21"/>
          <w:szCs w:val="21"/>
          <w:rPrChange w:id="4098" w:author="Jackson Halpin" w:date="2025-06-11T14:22:00Z" w16du:dateUtc="2025-06-11T18:22:00Z">
            <w:rPr>
              <w:rFonts w:ascii="Times New Roman" w:hAnsi="Times New Roman" w:cs="Times New Roman"/>
              <w:bCs/>
            </w:rPr>
          </w:rPrChange>
        </w:rPr>
        <w:t>.</w:t>
      </w:r>
    </w:p>
    <w:p w14:paraId="410EC756" w14:textId="39854591" w:rsidR="00EF3D7D" w:rsidRPr="00F61830" w:rsidRDefault="00EF3D7D" w:rsidP="00EF3D7D">
      <w:pPr>
        <w:pStyle w:val="ListParagraph"/>
        <w:numPr>
          <w:ilvl w:val="0"/>
          <w:numId w:val="1"/>
        </w:numPr>
        <w:jc w:val="both"/>
        <w:rPr>
          <w:rFonts w:ascii="Times New Roman" w:hAnsi="Times New Roman" w:cs="Times New Roman"/>
          <w:bCs/>
          <w:sz w:val="21"/>
          <w:szCs w:val="21"/>
          <w:rPrChange w:id="4099" w:author="Jackson Halpin" w:date="2025-06-11T14:22:00Z" w16du:dateUtc="2025-06-11T18:22:00Z">
            <w:rPr>
              <w:rFonts w:ascii="Times New Roman" w:hAnsi="Times New Roman" w:cs="Times New Roman"/>
              <w:bCs/>
            </w:rPr>
          </w:rPrChange>
        </w:rPr>
      </w:pPr>
      <w:r w:rsidRPr="00F61830">
        <w:rPr>
          <w:rFonts w:ascii="Times New Roman" w:hAnsi="Times New Roman" w:cs="Times New Roman"/>
          <w:bCs/>
          <w:sz w:val="21"/>
          <w:szCs w:val="21"/>
          <w:rPrChange w:id="4100" w:author="Jackson Halpin" w:date="2025-06-11T14:22:00Z" w16du:dateUtc="2025-06-11T18:22:00Z">
            <w:rPr>
              <w:rFonts w:ascii="Times New Roman" w:hAnsi="Times New Roman" w:cs="Times New Roman"/>
              <w:bCs/>
            </w:rPr>
          </w:rPrChange>
        </w:rPr>
        <w:t>Peptide e</w:t>
      </w:r>
      <w:r w:rsidR="00341881" w:rsidRPr="00F61830">
        <w:rPr>
          <w:rFonts w:ascii="Times New Roman" w:hAnsi="Times New Roman" w:cs="Times New Roman"/>
          <w:bCs/>
          <w:sz w:val="21"/>
          <w:szCs w:val="21"/>
          <w:rPrChange w:id="4101" w:author="Jackson Halpin" w:date="2025-06-11T14:22:00Z" w16du:dateUtc="2025-06-11T18:22:00Z">
            <w:rPr>
              <w:rFonts w:ascii="Times New Roman" w:hAnsi="Times New Roman" w:cs="Times New Roman"/>
              <w:bCs/>
            </w:rPr>
          </w:rPrChange>
        </w:rPr>
        <w:t>nrichment profiles</w:t>
      </w:r>
      <w:r w:rsidR="008848C2" w:rsidRPr="00F61830">
        <w:rPr>
          <w:rFonts w:ascii="Times New Roman" w:hAnsi="Times New Roman" w:cs="Times New Roman"/>
          <w:bCs/>
          <w:sz w:val="21"/>
          <w:szCs w:val="21"/>
          <w:rPrChange w:id="4102" w:author="Jackson Halpin" w:date="2025-06-11T14:22:00Z" w16du:dateUtc="2025-06-11T18:22:00Z">
            <w:rPr>
              <w:rFonts w:ascii="Times New Roman" w:hAnsi="Times New Roman" w:cs="Times New Roman"/>
              <w:bCs/>
            </w:rPr>
          </w:rPrChange>
        </w:rPr>
        <w:t xml:space="preserve"> across enrichment sorts</w:t>
      </w:r>
      <w:r w:rsidRPr="00F61830">
        <w:rPr>
          <w:rFonts w:ascii="Times New Roman" w:hAnsi="Times New Roman" w:cs="Times New Roman"/>
          <w:bCs/>
          <w:sz w:val="21"/>
          <w:szCs w:val="21"/>
          <w:rPrChange w:id="4103" w:author="Jackson Halpin" w:date="2025-06-11T14:22:00Z" w16du:dateUtc="2025-06-11T18:22:00Z">
            <w:rPr>
              <w:rFonts w:ascii="Times New Roman" w:hAnsi="Times New Roman" w:cs="Times New Roman"/>
              <w:bCs/>
            </w:rPr>
          </w:rPrChange>
        </w:rPr>
        <w:t xml:space="preserve">. </w:t>
      </w:r>
      <w:r w:rsidR="00B5325B" w:rsidRPr="00F61830">
        <w:rPr>
          <w:rFonts w:ascii="Times New Roman" w:hAnsi="Times New Roman" w:cs="Times New Roman"/>
          <w:bCs/>
          <w:sz w:val="21"/>
          <w:szCs w:val="21"/>
          <w:rPrChange w:id="4104" w:author="Jackson Halpin" w:date="2025-06-11T14:22:00Z" w16du:dateUtc="2025-06-11T18:22:00Z">
            <w:rPr>
              <w:rFonts w:ascii="Times New Roman" w:hAnsi="Times New Roman" w:cs="Times New Roman"/>
              <w:bCs/>
            </w:rPr>
          </w:rPrChange>
        </w:rPr>
        <w:t xml:space="preserve">Black lines </w:t>
      </w:r>
      <w:r w:rsidR="00EC45D6" w:rsidRPr="00F61830">
        <w:rPr>
          <w:rFonts w:ascii="Times New Roman" w:hAnsi="Times New Roman" w:cs="Times New Roman"/>
          <w:bCs/>
          <w:sz w:val="21"/>
          <w:szCs w:val="21"/>
          <w:rPrChange w:id="4105" w:author="Jackson Halpin" w:date="2025-06-11T14:22:00Z" w16du:dateUtc="2025-06-11T18:22:00Z">
            <w:rPr>
              <w:rFonts w:ascii="Times New Roman" w:hAnsi="Times New Roman" w:cs="Times New Roman"/>
              <w:bCs/>
            </w:rPr>
          </w:rPrChange>
        </w:rPr>
        <w:t xml:space="preserve">show trajectories for </w:t>
      </w:r>
      <w:r w:rsidR="00B5325B" w:rsidRPr="00F61830">
        <w:rPr>
          <w:rFonts w:ascii="Times New Roman" w:hAnsi="Times New Roman" w:cs="Times New Roman"/>
          <w:bCs/>
          <w:sz w:val="21"/>
          <w:szCs w:val="21"/>
          <w:rPrChange w:id="4106" w:author="Jackson Halpin" w:date="2025-06-11T14:22:00Z" w16du:dateUtc="2025-06-11T18:22:00Z">
            <w:rPr>
              <w:rFonts w:ascii="Times New Roman" w:hAnsi="Times New Roman" w:cs="Times New Roman"/>
              <w:bCs/>
            </w:rPr>
          </w:rPrChange>
        </w:rPr>
        <w:t xml:space="preserve">a random 0.1% of </w:t>
      </w:r>
      <w:r w:rsidR="008848C2" w:rsidRPr="00F61830">
        <w:rPr>
          <w:rFonts w:ascii="Times New Roman" w:hAnsi="Times New Roman" w:cs="Times New Roman"/>
          <w:bCs/>
          <w:sz w:val="21"/>
          <w:szCs w:val="21"/>
          <w:rPrChange w:id="4107" w:author="Jackson Halpin" w:date="2025-06-11T14:22:00Z" w16du:dateUtc="2025-06-11T18:22:00Z">
            <w:rPr>
              <w:rFonts w:ascii="Times New Roman" w:hAnsi="Times New Roman" w:cs="Times New Roman"/>
              <w:bCs/>
            </w:rPr>
          </w:rPrChange>
        </w:rPr>
        <w:t xml:space="preserve">all </w:t>
      </w:r>
      <w:r w:rsidR="00B5325B" w:rsidRPr="00F61830">
        <w:rPr>
          <w:rFonts w:ascii="Times New Roman" w:hAnsi="Times New Roman" w:cs="Times New Roman"/>
          <w:bCs/>
          <w:sz w:val="21"/>
          <w:szCs w:val="21"/>
          <w:rPrChange w:id="4108" w:author="Jackson Halpin" w:date="2025-06-11T14:22:00Z" w16du:dateUtc="2025-06-11T18:22:00Z">
            <w:rPr>
              <w:rFonts w:ascii="Times New Roman" w:hAnsi="Times New Roman" w:cs="Times New Roman"/>
              <w:bCs/>
            </w:rPr>
          </w:rPrChange>
        </w:rPr>
        <w:t xml:space="preserve">peptides that </w:t>
      </w:r>
      <w:r w:rsidR="008848C2" w:rsidRPr="00F61830">
        <w:rPr>
          <w:rFonts w:ascii="Times New Roman" w:hAnsi="Times New Roman" w:cs="Times New Roman"/>
          <w:bCs/>
          <w:sz w:val="21"/>
          <w:szCs w:val="21"/>
          <w:rPrChange w:id="4109" w:author="Jackson Halpin" w:date="2025-06-11T14:22:00Z" w16du:dateUtc="2025-06-11T18:22:00Z">
            <w:rPr>
              <w:rFonts w:ascii="Times New Roman" w:hAnsi="Times New Roman" w:cs="Times New Roman"/>
              <w:bCs/>
            </w:rPr>
          </w:rPrChange>
        </w:rPr>
        <w:t>persisted to s</w:t>
      </w:r>
      <w:r w:rsidR="00B5325B" w:rsidRPr="00F61830">
        <w:rPr>
          <w:rFonts w:ascii="Times New Roman" w:hAnsi="Times New Roman" w:cs="Times New Roman"/>
          <w:bCs/>
          <w:sz w:val="21"/>
          <w:szCs w:val="21"/>
          <w:rPrChange w:id="4110" w:author="Jackson Halpin" w:date="2025-06-11T14:22:00Z" w16du:dateUtc="2025-06-11T18:22:00Z">
            <w:rPr>
              <w:rFonts w:ascii="Times New Roman" w:hAnsi="Times New Roman" w:cs="Times New Roman"/>
              <w:bCs/>
            </w:rPr>
          </w:rPrChange>
        </w:rPr>
        <w:t xml:space="preserve">ort 6. </w:t>
      </w:r>
      <w:r w:rsidR="007F063A" w:rsidRPr="00F61830">
        <w:rPr>
          <w:rFonts w:ascii="Times New Roman" w:hAnsi="Times New Roman" w:cs="Times New Roman"/>
          <w:bCs/>
          <w:sz w:val="21"/>
          <w:szCs w:val="21"/>
          <w:rPrChange w:id="4111" w:author="Jackson Halpin" w:date="2025-06-11T14:22:00Z" w16du:dateUtc="2025-06-11T18:22:00Z">
            <w:rPr>
              <w:rFonts w:ascii="Times New Roman" w:hAnsi="Times New Roman" w:cs="Times New Roman"/>
              <w:bCs/>
            </w:rPr>
          </w:rPrChange>
        </w:rPr>
        <w:t xml:space="preserve">Overlaid are the enrichment profiles for the </w:t>
      </w:r>
      <w:r w:rsidR="00D60C65" w:rsidRPr="00F61830">
        <w:rPr>
          <w:rFonts w:ascii="Times New Roman" w:hAnsi="Times New Roman" w:cs="Times New Roman"/>
          <w:bCs/>
          <w:sz w:val="21"/>
          <w:szCs w:val="21"/>
          <w:rPrChange w:id="4112" w:author="Jackson Halpin" w:date="2025-06-11T14:22:00Z" w16du:dateUtc="2025-06-11T18:22:00Z">
            <w:rPr>
              <w:rFonts w:ascii="Times New Roman" w:hAnsi="Times New Roman" w:cs="Times New Roman"/>
              <w:bCs/>
            </w:rPr>
          </w:rPrChange>
        </w:rPr>
        <w:t>best-</w:t>
      </w:r>
      <w:r w:rsidR="00341881" w:rsidRPr="00F61830">
        <w:rPr>
          <w:rFonts w:ascii="Times New Roman" w:hAnsi="Times New Roman" w:cs="Times New Roman"/>
          <w:bCs/>
          <w:sz w:val="21"/>
          <w:szCs w:val="21"/>
          <w:rPrChange w:id="4113" w:author="Jackson Halpin" w:date="2025-06-11T14:22:00Z" w16du:dateUtc="2025-06-11T18:22:00Z">
            <w:rPr>
              <w:rFonts w:ascii="Times New Roman" w:hAnsi="Times New Roman" w:cs="Times New Roman"/>
              <w:bCs/>
            </w:rPr>
          </w:rPrChange>
        </w:rPr>
        <w:t>enriching peptide</w:t>
      </w:r>
      <w:r w:rsidR="007F063A" w:rsidRPr="00F61830">
        <w:rPr>
          <w:rFonts w:ascii="Times New Roman" w:hAnsi="Times New Roman" w:cs="Times New Roman"/>
          <w:bCs/>
          <w:sz w:val="21"/>
          <w:szCs w:val="21"/>
          <w:rPrChange w:id="4114" w:author="Jackson Halpin" w:date="2025-06-11T14:22:00Z" w16du:dateUtc="2025-06-11T18:22:00Z">
            <w:rPr>
              <w:rFonts w:ascii="Times New Roman" w:hAnsi="Times New Roman" w:cs="Times New Roman"/>
              <w:bCs/>
            </w:rPr>
          </w:rPrChange>
        </w:rPr>
        <w:t xml:space="preserve"> (</w:t>
      </w:r>
      <w:commentRangeStart w:id="4115"/>
      <w:r w:rsidR="007F063A" w:rsidRPr="00F61830">
        <w:rPr>
          <w:rFonts w:ascii="Times New Roman" w:hAnsi="Times New Roman" w:cs="Times New Roman"/>
          <w:bCs/>
          <w:sz w:val="21"/>
          <w:szCs w:val="21"/>
          <w:rPrChange w:id="4116" w:author="Jackson Halpin" w:date="2025-06-11T14:22:00Z" w16du:dateUtc="2025-06-11T18:22:00Z">
            <w:rPr>
              <w:rFonts w:ascii="Times New Roman" w:hAnsi="Times New Roman" w:cs="Times New Roman"/>
              <w:bCs/>
            </w:rPr>
          </w:rPrChange>
        </w:rPr>
        <w:t>BLM</w:t>
      </w:r>
      <w:commentRangeEnd w:id="4115"/>
      <w:r w:rsidR="00EC45D6" w:rsidRPr="00F61830">
        <w:rPr>
          <w:rStyle w:val="CommentReference"/>
          <w:sz w:val="13"/>
          <w:szCs w:val="13"/>
          <w:rPrChange w:id="4117" w:author="Jackson Halpin" w:date="2025-06-11T14:22:00Z" w16du:dateUtc="2025-06-11T18:22:00Z">
            <w:rPr>
              <w:rStyle w:val="CommentReference"/>
            </w:rPr>
          </w:rPrChange>
        </w:rPr>
        <w:commentReference w:id="4115"/>
      </w:r>
      <w:ins w:id="4118" w:author="Jennifer Kosmatka" w:date="2025-05-31T23:25:00Z" w16du:dateUtc="2025-06-01T03:25:00Z">
        <w:r w:rsidR="003352A3" w:rsidRPr="00F61830">
          <w:rPr>
            <w:rFonts w:ascii="Times New Roman" w:hAnsi="Times New Roman" w:cs="Times New Roman"/>
            <w:sz w:val="21"/>
            <w:szCs w:val="21"/>
            <w:vertAlign w:val="superscript"/>
            <w:rPrChange w:id="4119" w:author="Jackson Halpin" w:date="2025-06-11T14:22:00Z" w16du:dateUtc="2025-06-11T18:22:00Z">
              <w:rPr>
                <w:rFonts w:ascii="Times New Roman" w:hAnsi="Times New Roman" w:cs="Times New Roman"/>
                <w:vertAlign w:val="superscript"/>
              </w:rPr>
            </w:rPrChange>
          </w:rPr>
          <w:t xml:space="preserve"> 552-570*</w:t>
        </w:r>
      </w:ins>
      <w:r w:rsidR="007F063A" w:rsidRPr="00F61830">
        <w:rPr>
          <w:rFonts w:ascii="Times New Roman" w:hAnsi="Times New Roman" w:cs="Times New Roman"/>
          <w:bCs/>
          <w:sz w:val="21"/>
          <w:szCs w:val="21"/>
          <w:rPrChange w:id="4120" w:author="Jackson Halpin" w:date="2025-06-11T14:22:00Z" w16du:dateUtc="2025-06-11T18:22:00Z">
            <w:rPr>
              <w:rFonts w:ascii="Times New Roman" w:hAnsi="Times New Roman" w:cs="Times New Roman"/>
              <w:bCs/>
            </w:rPr>
          </w:rPrChange>
        </w:rPr>
        <w:t>)</w:t>
      </w:r>
      <w:r w:rsidR="00341881" w:rsidRPr="00F61830">
        <w:rPr>
          <w:rFonts w:ascii="Times New Roman" w:hAnsi="Times New Roman" w:cs="Times New Roman"/>
          <w:bCs/>
          <w:sz w:val="21"/>
          <w:szCs w:val="21"/>
          <w:rPrChange w:id="4121" w:author="Jackson Halpin" w:date="2025-06-11T14:22:00Z" w16du:dateUtc="2025-06-11T18:22:00Z">
            <w:rPr>
              <w:rFonts w:ascii="Times New Roman" w:hAnsi="Times New Roman" w:cs="Times New Roman"/>
              <w:bCs/>
            </w:rPr>
          </w:rPrChange>
        </w:rPr>
        <w:t xml:space="preserve">, </w:t>
      </w:r>
      <w:r w:rsidR="007F063A" w:rsidRPr="00F61830">
        <w:rPr>
          <w:rFonts w:ascii="Times New Roman" w:hAnsi="Times New Roman" w:cs="Times New Roman"/>
          <w:bCs/>
          <w:sz w:val="21"/>
          <w:szCs w:val="21"/>
          <w:rPrChange w:id="4122" w:author="Jackson Halpin" w:date="2025-06-11T14:22:00Z" w16du:dateUtc="2025-06-11T18:22:00Z">
            <w:rPr>
              <w:rFonts w:ascii="Times New Roman" w:hAnsi="Times New Roman" w:cs="Times New Roman"/>
              <w:bCs/>
            </w:rPr>
          </w:rPrChange>
        </w:rPr>
        <w:t xml:space="preserve">positive </w:t>
      </w:r>
      <w:del w:id="4123" w:author="Jennifer Kosmatka" w:date="2025-05-31T23:25:00Z" w16du:dateUtc="2025-06-01T03:25:00Z">
        <w:r w:rsidR="00341881" w:rsidRPr="00F61830" w:rsidDel="003352A3">
          <w:rPr>
            <w:rFonts w:ascii="Times New Roman" w:hAnsi="Times New Roman" w:cs="Times New Roman"/>
            <w:bCs/>
            <w:sz w:val="21"/>
            <w:szCs w:val="21"/>
            <w:rPrChange w:id="4124" w:author="Jackson Halpin" w:date="2025-06-11T14:22:00Z" w16du:dateUtc="2025-06-11T18:22:00Z">
              <w:rPr>
                <w:rFonts w:ascii="Times New Roman" w:hAnsi="Times New Roman" w:cs="Times New Roman"/>
                <w:bCs/>
              </w:rPr>
            </w:rPrChange>
          </w:rPr>
          <w:delText>sort controls</w:delText>
        </w:r>
      </w:del>
      <w:ins w:id="4125" w:author="Jennifer Kosmatka" w:date="2025-05-31T23:25:00Z" w16du:dateUtc="2025-06-01T03:25:00Z">
        <w:r w:rsidR="003352A3" w:rsidRPr="00F61830">
          <w:rPr>
            <w:rFonts w:ascii="Times New Roman" w:hAnsi="Times New Roman" w:cs="Times New Roman"/>
            <w:bCs/>
            <w:sz w:val="21"/>
            <w:szCs w:val="21"/>
            <w:rPrChange w:id="4126" w:author="Jackson Halpin" w:date="2025-06-11T14:22:00Z" w16du:dateUtc="2025-06-11T18:22:00Z">
              <w:rPr>
                <w:rFonts w:ascii="Times New Roman" w:hAnsi="Times New Roman" w:cs="Times New Roman"/>
                <w:bCs/>
              </w:rPr>
            </w:rPrChange>
          </w:rPr>
          <w:t>controls from the sort</w:t>
        </w:r>
      </w:ins>
      <w:r w:rsidR="007F063A" w:rsidRPr="00F61830">
        <w:rPr>
          <w:rFonts w:ascii="Times New Roman" w:hAnsi="Times New Roman" w:cs="Times New Roman"/>
          <w:bCs/>
          <w:sz w:val="21"/>
          <w:szCs w:val="21"/>
          <w:rPrChange w:id="4127" w:author="Jackson Halpin" w:date="2025-06-11T14:22:00Z" w16du:dateUtc="2025-06-11T18:22:00Z">
            <w:rPr>
              <w:rFonts w:ascii="Times New Roman" w:hAnsi="Times New Roman" w:cs="Times New Roman"/>
              <w:bCs/>
            </w:rPr>
          </w:rPrChange>
        </w:rPr>
        <w:t xml:space="preserve"> (</w:t>
      </w:r>
      <w:commentRangeStart w:id="4128"/>
      <w:r w:rsidR="007F063A" w:rsidRPr="00F61830">
        <w:rPr>
          <w:rFonts w:ascii="Times New Roman" w:hAnsi="Times New Roman" w:cs="Times New Roman"/>
          <w:bCs/>
          <w:sz w:val="21"/>
          <w:szCs w:val="21"/>
          <w:rPrChange w:id="4129" w:author="Jackson Halpin" w:date="2025-06-11T14:22:00Z" w16du:dateUtc="2025-06-11T18:22:00Z">
            <w:rPr>
              <w:rFonts w:ascii="Times New Roman" w:hAnsi="Times New Roman" w:cs="Times New Roman"/>
              <w:bCs/>
            </w:rPr>
          </w:rPrChange>
        </w:rPr>
        <w:t>FYCO1</w:t>
      </w:r>
      <w:ins w:id="4130" w:author="Jennifer Kosmatka" w:date="2025-05-31T23:27:00Z" w16du:dateUtc="2025-06-01T03:27:00Z">
        <w:r w:rsidR="003352A3" w:rsidRPr="00F61830">
          <w:rPr>
            <w:rFonts w:ascii="Times New Roman" w:hAnsi="Times New Roman" w:cs="Times New Roman"/>
            <w:sz w:val="21"/>
            <w:szCs w:val="21"/>
            <w:vertAlign w:val="superscript"/>
            <w:rPrChange w:id="4131" w:author="Jackson Halpin" w:date="2025-06-11T14:22:00Z" w16du:dateUtc="2025-06-11T18:22:00Z">
              <w:rPr>
                <w:rFonts w:ascii="Times New Roman" w:hAnsi="Times New Roman" w:cs="Times New Roman"/>
                <w:vertAlign w:val="superscript"/>
              </w:rPr>
            </w:rPrChange>
          </w:rPr>
          <w:t>1277-1312</w:t>
        </w:r>
      </w:ins>
      <w:r w:rsidR="007F063A" w:rsidRPr="00F61830">
        <w:rPr>
          <w:rFonts w:ascii="Times New Roman" w:hAnsi="Times New Roman" w:cs="Times New Roman"/>
          <w:bCs/>
          <w:sz w:val="21"/>
          <w:szCs w:val="21"/>
          <w:rPrChange w:id="4132" w:author="Jackson Halpin" w:date="2025-06-11T14:22:00Z" w16du:dateUtc="2025-06-11T18:22:00Z">
            <w:rPr>
              <w:rFonts w:ascii="Times New Roman" w:hAnsi="Times New Roman" w:cs="Times New Roman"/>
              <w:bCs/>
            </w:rPr>
          </w:rPrChange>
        </w:rPr>
        <w:t xml:space="preserve"> and ATG4A</w:t>
      </w:r>
      <w:commentRangeEnd w:id="4128"/>
      <w:r w:rsidR="00EC45D6" w:rsidRPr="00F61830">
        <w:rPr>
          <w:rStyle w:val="CommentReference"/>
          <w:sz w:val="13"/>
          <w:szCs w:val="13"/>
          <w:rPrChange w:id="4133" w:author="Jackson Halpin" w:date="2025-06-11T14:22:00Z" w16du:dateUtc="2025-06-11T18:22:00Z">
            <w:rPr>
              <w:rStyle w:val="CommentReference"/>
            </w:rPr>
          </w:rPrChange>
        </w:rPr>
        <w:commentReference w:id="4128"/>
      </w:r>
      <w:ins w:id="4134" w:author="Jennifer Kosmatka" w:date="2025-05-31T23:28:00Z" w16du:dateUtc="2025-06-01T03:28:00Z">
        <w:r w:rsidR="003352A3" w:rsidRPr="00F61830">
          <w:rPr>
            <w:rFonts w:ascii="Times New Roman" w:hAnsi="Times New Roman" w:cs="Times New Roman"/>
            <w:sz w:val="21"/>
            <w:szCs w:val="21"/>
            <w:vertAlign w:val="superscript"/>
            <w:rPrChange w:id="4135" w:author="Jackson Halpin" w:date="2025-06-11T14:22:00Z" w16du:dateUtc="2025-06-11T18:22:00Z">
              <w:rPr>
                <w:rFonts w:ascii="Times New Roman" w:hAnsi="Times New Roman" w:cs="Times New Roman"/>
                <w:vertAlign w:val="superscript"/>
              </w:rPr>
            </w:rPrChange>
          </w:rPr>
          <w:t>363-398</w:t>
        </w:r>
      </w:ins>
      <w:r w:rsidR="007F063A" w:rsidRPr="00F61830">
        <w:rPr>
          <w:rFonts w:ascii="Times New Roman" w:hAnsi="Times New Roman" w:cs="Times New Roman"/>
          <w:bCs/>
          <w:sz w:val="21"/>
          <w:szCs w:val="21"/>
          <w:rPrChange w:id="4136" w:author="Jackson Halpin" w:date="2025-06-11T14:22:00Z" w16du:dateUtc="2025-06-11T18:22:00Z">
            <w:rPr>
              <w:rFonts w:ascii="Times New Roman" w:hAnsi="Times New Roman" w:cs="Times New Roman"/>
              <w:bCs/>
            </w:rPr>
          </w:rPrChange>
        </w:rPr>
        <w:t>)</w:t>
      </w:r>
      <w:r w:rsidR="00341881" w:rsidRPr="00F61830">
        <w:rPr>
          <w:rFonts w:ascii="Times New Roman" w:hAnsi="Times New Roman" w:cs="Times New Roman"/>
          <w:bCs/>
          <w:sz w:val="21"/>
          <w:szCs w:val="21"/>
          <w:rPrChange w:id="4137" w:author="Jackson Halpin" w:date="2025-06-11T14:22:00Z" w16du:dateUtc="2025-06-11T18:22:00Z">
            <w:rPr>
              <w:rFonts w:ascii="Times New Roman" w:hAnsi="Times New Roman" w:cs="Times New Roman"/>
              <w:bCs/>
            </w:rPr>
          </w:rPrChange>
        </w:rPr>
        <w:t>, and the worst</w:t>
      </w:r>
      <w:r w:rsidR="00D60C65" w:rsidRPr="00F61830">
        <w:rPr>
          <w:rFonts w:ascii="Times New Roman" w:hAnsi="Times New Roman" w:cs="Times New Roman"/>
          <w:bCs/>
          <w:sz w:val="21"/>
          <w:szCs w:val="21"/>
          <w:rPrChange w:id="4138" w:author="Jackson Halpin" w:date="2025-06-11T14:22:00Z" w16du:dateUtc="2025-06-11T18:22:00Z">
            <w:rPr>
              <w:rFonts w:ascii="Times New Roman" w:hAnsi="Times New Roman" w:cs="Times New Roman"/>
              <w:bCs/>
            </w:rPr>
          </w:rPrChange>
        </w:rPr>
        <w:t>-</w:t>
      </w:r>
      <w:r w:rsidR="00341881" w:rsidRPr="00F61830">
        <w:rPr>
          <w:rFonts w:ascii="Times New Roman" w:hAnsi="Times New Roman" w:cs="Times New Roman"/>
          <w:bCs/>
          <w:sz w:val="21"/>
          <w:szCs w:val="21"/>
          <w:rPrChange w:id="4139" w:author="Jackson Halpin" w:date="2025-06-11T14:22:00Z" w16du:dateUtc="2025-06-11T18:22:00Z">
            <w:rPr>
              <w:rFonts w:ascii="Times New Roman" w:hAnsi="Times New Roman" w:cs="Times New Roman"/>
              <w:bCs/>
            </w:rPr>
          </w:rPrChange>
        </w:rPr>
        <w:t>enriching peptide that reach</w:t>
      </w:r>
      <w:r w:rsidR="007F063A" w:rsidRPr="00F61830">
        <w:rPr>
          <w:rFonts w:ascii="Times New Roman" w:hAnsi="Times New Roman" w:cs="Times New Roman"/>
          <w:bCs/>
          <w:sz w:val="21"/>
          <w:szCs w:val="21"/>
          <w:rPrChange w:id="4140" w:author="Jackson Halpin" w:date="2025-06-11T14:22:00Z" w16du:dateUtc="2025-06-11T18:22:00Z">
            <w:rPr>
              <w:rFonts w:ascii="Times New Roman" w:hAnsi="Times New Roman" w:cs="Times New Roman"/>
              <w:bCs/>
            </w:rPr>
          </w:rPrChange>
        </w:rPr>
        <w:t>ed</w:t>
      </w:r>
      <w:r w:rsidR="00341881" w:rsidRPr="00F61830">
        <w:rPr>
          <w:rFonts w:ascii="Times New Roman" w:hAnsi="Times New Roman" w:cs="Times New Roman"/>
          <w:bCs/>
          <w:sz w:val="21"/>
          <w:szCs w:val="21"/>
          <w:rPrChange w:id="4141" w:author="Jackson Halpin" w:date="2025-06-11T14:22:00Z" w16du:dateUtc="2025-06-11T18:22:00Z">
            <w:rPr>
              <w:rFonts w:ascii="Times New Roman" w:hAnsi="Times New Roman" w:cs="Times New Roman"/>
              <w:bCs/>
            </w:rPr>
          </w:rPrChange>
        </w:rPr>
        <w:t xml:space="preserve"> sort 6 </w:t>
      </w:r>
      <w:r w:rsidR="007F063A" w:rsidRPr="00F61830">
        <w:rPr>
          <w:rFonts w:ascii="Times New Roman" w:hAnsi="Times New Roman" w:cs="Times New Roman"/>
          <w:bCs/>
          <w:sz w:val="21"/>
          <w:szCs w:val="21"/>
          <w:rPrChange w:id="4142" w:author="Jackson Halpin" w:date="2025-06-11T14:22:00Z" w16du:dateUtc="2025-06-11T18:22:00Z">
            <w:rPr>
              <w:rFonts w:ascii="Times New Roman" w:hAnsi="Times New Roman" w:cs="Times New Roman"/>
              <w:bCs/>
            </w:rPr>
          </w:rPrChange>
        </w:rPr>
        <w:t>(</w:t>
      </w:r>
      <w:commentRangeStart w:id="4143"/>
      <w:r w:rsidR="007F063A" w:rsidRPr="00F61830">
        <w:rPr>
          <w:rFonts w:ascii="Times New Roman" w:hAnsi="Times New Roman" w:cs="Times New Roman"/>
          <w:bCs/>
          <w:sz w:val="21"/>
          <w:szCs w:val="21"/>
          <w:rPrChange w:id="4144" w:author="Jackson Halpin" w:date="2025-06-11T14:22:00Z" w16du:dateUtc="2025-06-11T18:22:00Z">
            <w:rPr>
              <w:rFonts w:ascii="Times New Roman" w:hAnsi="Times New Roman" w:cs="Times New Roman"/>
              <w:bCs/>
            </w:rPr>
          </w:rPrChange>
        </w:rPr>
        <w:t>EXTL3</w:t>
      </w:r>
      <w:commentRangeEnd w:id="4143"/>
      <w:r w:rsidR="00EC45D6" w:rsidRPr="00F61830">
        <w:rPr>
          <w:rStyle w:val="CommentReference"/>
          <w:sz w:val="13"/>
          <w:szCs w:val="13"/>
          <w:rPrChange w:id="4145" w:author="Jackson Halpin" w:date="2025-06-11T14:22:00Z" w16du:dateUtc="2025-06-11T18:22:00Z">
            <w:rPr>
              <w:rStyle w:val="CommentReference"/>
            </w:rPr>
          </w:rPrChange>
        </w:rPr>
        <w:commentReference w:id="4143"/>
      </w:r>
      <w:ins w:id="4146" w:author="Jennifer Kosmatka" w:date="2025-06-09T15:35:00Z" w16du:dateUtc="2025-06-09T19:35:00Z">
        <w:r w:rsidR="00D02715" w:rsidRPr="00F61830">
          <w:rPr>
            <w:rFonts w:ascii="Times New Roman" w:hAnsi="Times New Roman" w:cs="Times New Roman"/>
            <w:bCs/>
            <w:sz w:val="21"/>
            <w:szCs w:val="21"/>
            <w:vertAlign w:val="superscript"/>
            <w:rPrChange w:id="4147" w:author="Jackson Halpin" w:date="2025-06-11T14:22:00Z" w16du:dateUtc="2025-06-11T18:22:00Z">
              <w:rPr>
                <w:rFonts w:ascii="Times New Roman" w:hAnsi="Times New Roman" w:cs="Times New Roman"/>
                <w:bCs/>
                <w:vertAlign w:val="superscript"/>
              </w:rPr>
            </w:rPrChange>
          </w:rPr>
          <w:t>871-906</w:t>
        </w:r>
      </w:ins>
      <w:r w:rsidR="007F063A" w:rsidRPr="00F61830">
        <w:rPr>
          <w:rFonts w:ascii="Times New Roman" w:hAnsi="Times New Roman" w:cs="Times New Roman"/>
          <w:bCs/>
          <w:sz w:val="21"/>
          <w:szCs w:val="21"/>
          <w:rPrChange w:id="4148" w:author="Jackson Halpin" w:date="2025-06-11T14:22:00Z" w16du:dateUtc="2025-06-11T18:22:00Z">
            <w:rPr>
              <w:rFonts w:ascii="Times New Roman" w:hAnsi="Times New Roman" w:cs="Times New Roman"/>
              <w:bCs/>
            </w:rPr>
          </w:rPrChange>
        </w:rPr>
        <w:t xml:space="preserve">) </w:t>
      </w:r>
      <w:r w:rsidR="00341881" w:rsidRPr="00F61830">
        <w:rPr>
          <w:rFonts w:ascii="Times New Roman" w:hAnsi="Times New Roman" w:cs="Times New Roman"/>
          <w:bCs/>
          <w:sz w:val="21"/>
          <w:szCs w:val="21"/>
          <w:rPrChange w:id="4149" w:author="Jackson Halpin" w:date="2025-06-11T14:22:00Z" w16du:dateUtc="2025-06-11T18:22:00Z">
            <w:rPr>
              <w:rFonts w:ascii="Times New Roman" w:hAnsi="Times New Roman" w:cs="Times New Roman"/>
              <w:bCs/>
            </w:rPr>
          </w:rPrChange>
        </w:rPr>
        <w:t>colored green, pink, yellow, and blue, respectivel</w:t>
      </w:r>
      <w:r w:rsidR="007F063A" w:rsidRPr="00F61830">
        <w:rPr>
          <w:rFonts w:ascii="Times New Roman" w:hAnsi="Times New Roman" w:cs="Times New Roman"/>
          <w:bCs/>
          <w:sz w:val="21"/>
          <w:szCs w:val="21"/>
          <w:rPrChange w:id="4150" w:author="Jackson Halpin" w:date="2025-06-11T14:22:00Z" w16du:dateUtc="2025-06-11T18:22:00Z">
            <w:rPr>
              <w:rFonts w:ascii="Times New Roman" w:hAnsi="Times New Roman" w:cs="Times New Roman"/>
              <w:bCs/>
            </w:rPr>
          </w:rPrChange>
        </w:rPr>
        <w:t>y</w:t>
      </w:r>
      <w:r w:rsidR="00341881" w:rsidRPr="00F61830">
        <w:rPr>
          <w:rFonts w:ascii="Times New Roman" w:hAnsi="Times New Roman" w:cs="Times New Roman"/>
          <w:bCs/>
          <w:sz w:val="21"/>
          <w:szCs w:val="21"/>
          <w:rPrChange w:id="4151" w:author="Jackson Halpin" w:date="2025-06-11T14:22:00Z" w16du:dateUtc="2025-06-11T18:22:00Z">
            <w:rPr>
              <w:rFonts w:ascii="Times New Roman" w:hAnsi="Times New Roman" w:cs="Times New Roman"/>
              <w:bCs/>
            </w:rPr>
          </w:rPrChange>
        </w:rPr>
        <w:t xml:space="preserve">. </w:t>
      </w:r>
    </w:p>
    <w:p w14:paraId="7F6F7DCF" w14:textId="58044BD8" w:rsidR="00EF3D7D" w:rsidRPr="00F61830" w:rsidRDefault="00750C8E" w:rsidP="00EF3D7D">
      <w:pPr>
        <w:pStyle w:val="ListParagraph"/>
        <w:numPr>
          <w:ilvl w:val="0"/>
          <w:numId w:val="1"/>
        </w:numPr>
        <w:jc w:val="both"/>
        <w:rPr>
          <w:rFonts w:ascii="Times New Roman" w:hAnsi="Times New Roman" w:cs="Times New Roman"/>
          <w:bCs/>
          <w:sz w:val="21"/>
          <w:szCs w:val="21"/>
          <w:rPrChange w:id="4152" w:author="Jackson Halpin" w:date="2025-06-11T14:22:00Z" w16du:dateUtc="2025-06-11T18:22:00Z">
            <w:rPr>
              <w:rFonts w:ascii="Times New Roman" w:hAnsi="Times New Roman" w:cs="Times New Roman"/>
              <w:bCs/>
            </w:rPr>
          </w:rPrChange>
        </w:rPr>
      </w:pPr>
      <w:r w:rsidRPr="00F61830">
        <w:rPr>
          <w:rFonts w:ascii="Times New Roman" w:hAnsi="Times New Roman" w:cs="Times New Roman"/>
          <w:bCs/>
          <w:sz w:val="21"/>
          <w:szCs w:val="21"/>
          <w:rPrChange w:id="4153" w:author="Jackson Halpin" w:date="2025-06-11T14:22:00Z" w16du:dateUtc="2025-06-11T18:22:00Z">
            <w:rPr>
              <w:rFonts w:ascii="Times New Roman" w:hAnsi="Times New Roman" w:cs="Times New Roman"/>
              <w:bCs/>
            </w:rPr>
          </w:rPrChange>
        </w:rPr>
        <w:t xml:space="preserve">Cumulative </w:t>
      </w:r>
      <w:r w:rsidR="008848C2" w:rsidRPr="00F61830">
        <w:rPr>
          <w:rFonts w:ascii="Times New Roman" w:hAnsi="Times New Roman" w:cs="Times New Roman"/>
          <w:bCs/>
          <w:sz w:val="21"/>
          <w:szCs w:val="21"/>
          <w:rPrChange w:id="4154" w:author="Jackson Halpin" w:date="2025-06-11T14:22:00Z" w16du:dateUtc="2025-06-11T18:22:00Z">
            <w:rPr>
              <w:rFonts w:ascii="Times New Roman" w:hAnsi="Times New Roman" w:cs="Times New Roman"/>
              <w:bCs/>
            </w:rPr>
          </w:rPrChange>
        </w:rPr>
        <w:t>density f</w:t>
      </w:r>
      <w:r w:rsidRPr="00F61830">
        <w:rPr>
          <w:rFonts w:ascii="Times New Roman" w:hAnsi="Times New Roman" w:cs="Times New Roman"/>
          <w:bCs/>
          <w:sz w:val="21"/>
          <w:szCs w:val="21"/>
          <w:rPrChange w:id="4155" w:author="Jackson Halpin" w:date="2025-06-11T14:22:00Z" w16du:dateUtc="2025-06-11T18:22:00Z">
            <w:rPr>
              <w:rFonts w:ascii="Times New Roman" w:hAnsi="Times New Roman" w:cs="Times New Roman"/>
              <w:bCs/>
            </w:rPr>
          </w:rPrChange>
        </w:rPr>
        <w:t xml:space="preserve">unction </w:t>
      </w:r>
      <w:r w:rsidR="00EF3D7D" w:rsidRPr="00F61830">
        <w:rPr>
          <w:rFonts w:ascii="Times New Roman" w:hAnsi="Times New Roman" w:cs="Times New Roman"/>
          <w:bCs/>
          <w:sz w:val="21"/>
          <w:szCs w:val="21"/>
          <w:rPrChange w:id="4156" w:author="Jackson Halpin" w:date="2025-06-11T14:22:00Z" w16du:dateUtc="2025-06-11T18:22:00Z">
            <w:rPr>
              <w:rFonts w:ascii="Times New Roman" w:hAnsi="Times New Roman" w:cs="Times New Roman"/>
              <w:bCs/>
            </w:rPr>
          </w:rPrChange>
        </w:rPr>
        <w:t>plot of the average z-score</w:t>
      </w:r>
      <w:r w:rsidR="00EC45D6" w:rsidRPr="00F61830">
        <w:rPr>
          <w:rFonts w:ascii="Times New Roman" w:hAnsi="Times New Roman" w:cs="Times New Roman"/>
          <w:bCs/>
          <w:sz w:val="21"/>
          <w:szCs w:val="21"/>
          <w:rPrChange w:id="4157" w:author="Jackson Halpin" w:date="2025-06-11T14:22:00Z" w16du:dateUtc="2025-06-11T18:22:00Z">
            <w:rPr>
              <w:rFonts w:ascii="Times New Roman" w:hAnsi="Times New Roman" w:cs="Times New Roman"/>
              <w:bCs/>
            </w:rPr>
          </w:rPrChange>
        </w:rPr>
        <w:t>s</w:t>
      </w:r>
      <w:r w:rsidR="007F063A" w:rsidRPr="00F61830">
        <w:rPr>
          <w:rFonts w:ascii="Times New Roman" w:hAnsi="Times New Roman" w:cs="Times New Roman"/>
          <w:bCs/>
          <w:sz w:val="21"/>
          <w:szCs w:val="21"/>
          <w:rPrChange w:id="4158" w:author="Jackson Halpin" w:date="2025-06-11T14:22:00Z" w16du:dateUtc="2025-06-11T18:22:00Z">
            <w:rPr>
              <w:rFonts w:ascii="Times New Roman" w:hAnsi="Times New Roman" w:cs="Times New Roman"/>
              <w:bCs/>
            </w:rPr>
          </w:rPrChange>
        </w:rPr>
        <w:t xml:space="preserve"> across sorts 4, 5, and 6. </w:t>
      </w:r>
      <w:r w:rsidR="00EF3D7D" w:rsidRPr="00F61830">
        <w:rPr>
          <w:rFonts w:ascii="Times New Roman" w:hAnsi="Times New Roman" w:cs="Times New Roman"/>
          <w:bCs/>
          <w:sz w:val="21"/>
          <w:szCs w:val="21"/>
          <w:rPrChange w:id="4159" w:author="Jackson Halpin" w:date="2025-06-11T14:22:00Z" w16du:dateUtc="2025-06-11T18:22:00Z">
            <w:rPr>
              <w:rFonts w:ascii="Times New Roman" w:hAnsi="Times New Roman" w:cs="Times New Roman"/>
              <w:bCs/>
            </w:rPr>
          </w:rPrChange>
        </w:rPr>
        <w:t xml:space="preserve"> </w:t>
      </w:r>
      <w:r w:rsidR="00EA7D28" w:rsidRPr="00F61830">
        <w:rPr>
          <w:rFonts w:ascii="Times New Roman" w:hAnsi="Times New Roman" w:cs="Times New Roman"/>
          <w:bCs/>
          <w:sz w:val="21"/>
          <w:szCs w:val="21"/>
          <w:rPrChange w:id="4160" w:author="Jackson Halpin" w:date="2025-06-11T14:22:00Z" w16du:dateUtc="2025-06-11T18:22:00Z">
            <w:rPr>
              <w:rFonts w:ascii="Times New Roman" w:hAnsi="Times New Roman" w:cs="Times New Roman"/>
              <w:bCs/>
            </w:rPr>
          </w:rPrChange>
        </w:rPr>
        <w:t xml:space="preserve">Average z-scores </w:t>
      </w:r>
      <w:r w:rsidR="00D60C65" w:rsidRPr="00F61830">
        <w:rPr>
          <w:rFonts w:ascii="Times New Roman" w:hAnsi="Times New Roman" w:cs="Times New Roman"/>
          <w:bCs/>
          <w:sz w:val="21"/>
          <w:szCs w:val="21"/>
          <w:rPrChange w:id="4161" w:author="Jackson Halpin" w:date="2025-06-11T14:22:00Z" w16du:dateUtc="2025-06-11T18:22:00Z">
            <w:rPr>
              <w:rFonts w:ascii="Times New Roman" w:hAnsi="Times New Roman" w:cs="Times New Roman"/>
              <w:bCs/>
            </w:rPr>
          </w:rPrChange>
        </w:rPr>
        <w:t xml:space="preserve">for </w:t>
      </w:r>
      <w:r w:rsidR="00EA7D28" w:rsidRPr="00F61830">
        <w:rPr>
          <w:rFonts w:ascii="Times New Roman" w:hAnsi="Times New Roman" w:cs="Times New Roman"/>
          <w:bCs/>
          <w:sz w:val="21"/>
          <w:szCs w:val="21"/>
          <w:rPrChange w:id="4162" w:author="Jackson Halpin" w:date="2025-06-11T14:22:00Z" w16du:dateUtc="2025-06-11T18:22:00Z">
            <w:rPr>
              <w:rFonts w:ascii="Times New Roman" w:hAnsi="Times New Roman" w:cs="Times New Roman"/>
              <w:bCs/>
            </w:rPr>
          </w:rPrChange>
        </w:rPr>
        <w:t>peptides colored in black</w:t>
      </w:r>
      <w:r w:rsidR="00EC45D6" w:rsidRPr="00F61830">
        <w:rPr>
          <w:rFonts w:ascii="Times New Roman" w:hAnsi="Times New Roman" w:cs="Times New Roman"/>
          <w:bCs/>
          <w:sz w:val="21"/>
          <w:szCs w:val="21"/>
          <w:rPrChange w:id="4163" w:author="Jackson Halpin" w:date="2025-06-11T14:22:00Z" w16du:dateUtc="2025-06-11T18:22:00Z">
            <w:rPr>
              <w:rFonts w:ascii="Times New Roman" w:hAnsi="Times New Roman" w:cs="Times New Roman"/>
              <w:bCs/>
            </w:rPr>
          </w:rPrChange>
        </w:rPr>
        <w:t xml:space="preserve">, and </w:t>
      </w:r>
      <w:r w:rsidR="008F270C" w:rsidRPr="00F61830">
        <w:rPr>
          <w:rFonts w:ascii="Times New Roman" w:hAnsi="Times New Roman" w:cs="Times New Roman"/>
          <w:bCs/>
          <w:sz w:val="21"/>
          <w:szCs w:val="21"/>
          <w:rPrChange w:id="4164" w:author="Jackson Halpin" w:date="2025-06-11T14:22:00Z" w16du:dateUtc="2025-06-11T18:22:00Z">
            <w:rPr>
              <w:rFonts w:ascii="Times New Roman" w:hAnsi="Times New Roman" w:cs="Times New Roman"/>
              <w:bCs/>
            </w:rPr>
          </w:rPrChange>
        </w:rPr>
        <w:t xml:space="preserve">for </w:t>
      </w:r>
      <w:r w:rsidR="002C060F" w:rsidRPr="00F61830">
        <w:rPr>
          <w:rFonts w:ascii="Times New Roman" w:hAnsi="Times New Roman" w:cs="Times New Roman"/>
          <w:bCs/>
          <w:sz w:val="21"/>
          <w:szCs w:val="21"/>
          <w:rPrChange w:id="4165" w:author="Jackson Halpin" w:date="2025-06-11T14:22:00Z" w16du:dateUtc="2025-06-11T18:22:00Z">
            <w:rPr>
              <w:rFonts w:ascii="Times New Roman" w:hAnsi="Times New Roman" w:cs="Times New Roman"/>
              <w:bCs/>
            </w:rPr>
          </w:rPrChange>
        </w:rPr>
        <w:t>peptides from BLM</w:t>
      </w:r>
      <w:ins w:id="4166" w:author="Jennifer Kosmatka" w:date="2025-05-31T23:29:00Z" w16du:dateUtc="2025-06-01T03:29:00Z">
        <w:r w:rsidR="003352A3" w:rsidRPr="00F61830">
          <w:rPr>
            <w:rFonts w:ascii="Times New Roman" w:hAnsi="Times New Roman" w:cs="Times New Roman"/>
            <w:sz w:val="21"/>
            <w:szCs w:val="21"/>
            <w:vertAlign w:val="superscript"/>
            <w:rPrChange w:id="4167" w:author="Jackson Halpin" w:date="2025-06-11T14:22:00Z" w16du:dateUtc="2025-06-11T18:22:00Z">
              <w:rPr>
                <w:rFonts w:ascii="Times New Roman" w:hAnsi="Times New Roman" w:cs="Times New Roman"/>
                <w:vertAlign w:val="superscript"/>
              </w:rPr>
            </w:rPrChange>
          </w:rPr>
          <w:t>552-570*</w:t>
        </w:r>
      </w:ins>
      <w:r w:rsidR="002C060F" w:rsidRPr="00F61830">
        <w:rPr>
          <w:rFonts w:ascii="Times New Roman" w:hAnsi="Times New Roman" w:cs="Times New Roman"/>
          <w:bCs/>
          <w:sz w:val="21"/>
          <w:szCs w:val="21"/>
          <w:rPrChange w:id="4168" w:author="Jackson Halpin" w:date="2025-06-11T14:22:00Z" w16du:dateUtc="2025-06-11T18:22:00Z">
            <w:rPr>
              <w:rFonts w:ascii="Times New Roman" w:hAnsi="Times New Roman" w:cs="Times New Roman"/>
              <w:bCs/>
            </w:rPr>
          </w:rPrChange>
        </w:rPr>
        <w:t>, FYCO1</w:t>
      </w:r>
      <w:ins w:id="4169" w:author="Jennifer Kosmatka" w:date="2025-05-31T23:30:00Z" w16du:dateUtc="2025-06-01T03:30:00Z">
        <w:r w:rsidR="003352A3" w:rsidRPr="00F61830">
          <w:rPr>
            <w:rFonts w:ascii="Times New Roman" w:hAnsi="Times New Roman" w:cs="Times New Roman"/>
            <w:sz w:val="21"/>
            <w:szCs w:val="21"/>
            <w:vertAlign w:val="superscript"/>
            <w:rPrChange w:id="4170" w:author="Jackson Halpin" w:date="2025-06-11T14:22:00Z" w16du:dateUtc="2025-06-11T18:22:00Z">
              <w:rPr>
                <w:rFonts w:ascii="Times New Roman" w:hAnsi="Times New Roman" w:cs="Times New Roman"/>
                <w:vertAlign w:val="superscript"/>
              </w:rPr>
            </w:rPrChange>
          </w:rPr>
          <w:t>1277-1312</w:t>
        </w:r>
      </w:ins>
      <w:r w:rsidR="002C060F" w:rsidRPr="00F61830">
        <w:rPr>
          <w:rFonts w:ascii="Times New Roman" w:hAnsi="Times New Roman" w:cs="Times New Roman"/>
          <w:bCs/>
          <w:sz w:val="21"/>
          <w:szCs w:val="21"/>
          <w:rPrChange w:id="4171" w:author="Jackson Halpin" w:date="2025-06-11T14:22:00Z" w16du:dateUtc="2025-06-11T18:22:00Z">
            <w:rPr>
              <w:rFonts w:ascii="Times New Roman" w:hAnsi="Times New Roman" w:cs="Times New Roman"/>
              <w:bCs/>
            </w:rPr>
          </w:rPrChange>
        </w:rPr>
        <w:t>, and AT</w:t>
      </w:r>
      <w:r w:rsidR="008F270C" w:rsidRPr="00F61830">
        <w:rPr>
          <w:rFonts w:ascii="Times New Roman" w:hAnsi="Times New Roman" w:cs="Times New Roman"/>
          <w:bCs/>
          <w:sz w:val="21"/>
          <w:szCs w:val="21"/>
          <w:rPrChange w:id="4172" w:author="Jackson Halpin" w:date="2025-06-11T14:22:00Z" w16du:dateUtc="2025-06-11T18:22:00Z">
            <w:rPr>
              <w:rFonts w:ascii="Times New Roman" w:hAnsi="Times New Roman" w:cs="Times New Roman"/>
              <w:bCs/>
            </w:rPr>
          </w:rPrChange>
        </w:rPr>
        <w:t>G</w:t>
      </w:r>
      <w:r w:rsidR="002C060F" w:rsidRPr="00F61830">
        <w:rPr>
          <w:rFonts w:ascii="Times New Roman" w:hAnsi="Times New Roman" w:cs="Times New Roman"/>
          <w:bCs/>
          <w:sz w:val="21"/>
          <w:szCs w:val="21"/>
          <w:rPrChange w:id="4173" w:author="Jackson Halpin" w:date="2025-06-11T14:22:00Z" w16du:dateUtc="2025-06-11T18:22:00Z">
            <w:rPr>
              <w:rFonts w:ascii="Times New Roman" w:hAnsi="Times New Roman" w:cs="Times New Roman"/>
              <w:bCs/>
            </w:rPr>
          </w:rPrChange>
        </w:rPr>
        <w:t>4A</w:t>
      </w:r>
      <w:ins w:id="4174" w:author="Jennifer Kosmatka" w:date="2025-05-31T23:30:00Z" w16du:dateUtc="2025-06-01T03:30:00Z">
        <w:r w:rsidR="003352A3" w:rsidRPr="00F61830">
          <w:rPr>
            <w:rFonts w:ascii="Times New Roman" w:hAnsi="Times New Roman" w:cs="Times New Roman"/>
            <w:sz w:val="21"/>
            <w:szCs w:val="21"/>
            <w:vertAlign w:val="superscript"/>
            <w:rPrChange w:id="4175" w:author="Jackson Halpin" w:date="2025-06-11T14:22:00Z" w16du:dateUtc="2025-06-11T18:22:00Z">
              <w:rPr>
                <w:rFonts w:ascii="Times New Roman" w:hAnsi="Times New Roman" w:cs="Times New Roman"/>
                <w:vertAlign w:val="superscript"/>
              </w:rPr>
            </w:rPrChange>
          </w:rPr>
          <w:t>363-398</w:t>
        </w:r>
      </w:ins>
      <w:r w:rsidR="002C060F" w:rsidRPr="00F61830">
        <w:rPr>
          <w:rFonts w:ascii="Times New Roman" w:hAnsi="Times New Roman" w:cs="Times New Roman"/>
          <w:bCs/>
          <w:sz w:val="21"/>
          <w:szCs w:val="21"/>
          <w:rPrChange w:id="4176" w:author="Jackson Halpin" w:date="2025-06-11T14:22:00Z" w16du:dateUtc="2025-06-11T18:22:00Z">
            <w:rPr>
              <w:rFonts w:ascii="Times New Roman" w:hAnsi="Times New Roman" w:cs="Times New Roman"/>
              <w:bCs/>
            </w:rPr>
          </w:rPrChange>
        </w:rPr>
        <w:t xml:space="preserve"> colored as in panel C</w:t>
      </w:r>
      <w:r w:rsidR="00EC45D6" w:rsidRPr="00F61830">
        <w:rPr>
          <w:rFonts w:ascii="Times New Roman" w:hAnsi="Times New Roman" w:cs="Times New Roman"/>
          <w:bCs/>
          <w:sz w:val="21"/>
          <w:szCs w:val="21"/>
          <w:rPrChange w:id="4177" w:author="Jackson Halpin" w:date="2025-06-11T14:22:00Z" w16du:dateUtc="2025-06-11T18:22:00Z">
            <w:rPr>
              <w:rFonts w:ascii="Times New Roman" w:hAnsi="Times New Roman" w:cs="Times New Roman"/>
              <w:bCs/>
            </w:rPr>
          </w:rPrChange>
        </w:rPr>
        <w:t>,</w:t>
      </w:r>
      <w:r w:rsidR="00EA7D28" w:rsidRPr="00F61830">
        <w:rPr>
          <w:rFonts w:ascii="Times New Roman" w:hAnsi="Times New Roman" w:cs="Times New Roman"/>
          <w:bCs/>
          <w:sz w:val="21"/>
          <w:szCs w:val="21"/>
          <w:rPrChange w:id="4178" w:author="Jackson Halpin" w:date="2025-06-11T14:22:00Z" w16du:dateUtc="2025-06-11T18:22:00Z">
            <w:rPr>
              <w:rFonts w:ascii="Times New Roman" w:hAnsi="Times New Roman" w:cs="Times New Roman"/>
              <w:bCs/>
            </w:rPr>
          </w:rPrChange>
        </w:rPr>
        <w:t xml:space="preserve"> surpass the threshold of 1.70</w:t>
      </w:r>
      <w:r w:rsidR="00D60C65" w:rsidRPr="00F61830">
        <w:rPr>
          <w:rFonts w:ascii="Times New Roman" w:hAnsi="Times New Roman" w:cs="Times New Roman"/>
          <w:bCs/>
          <w:sz w:val="21"/>
          <w:szCs w:val="21"/>
          <w:rPrChange w:id="4179" w:author="Jackson Halpin" w:date="2025-06-11T14:22:00Z" w16du:dateUtc="2025-06-11T18:22:00Z">
            <w:rPr>
              <w:rFonts w:ascii="Times New Roman" w:hAnsi="Times New Roman" w:cs="Times New Roman"/>
              <w:bCs/>
            </w:rPr>
          </w:rPrChange>
        </w:rPr>
        <w:t>.</w:t>
      </w:r>
    </w:p>
    <w:p w14:paraId="5B47C1CE" w14:textId="1486F8BA" w:rsidR="00EF3D7D" w:rsidRPr="00F61830" w:rsidRDefault="00EA7D28" w:rsidP="00EF3D7D">
      <w:pPr>
        <w:pStyle w:val="ListParagraph"/>
        <w:numPr>
          <w:ilvl w:val="0"/>
          <w:numId w:val="1"/>
        </w:numPr>
        <w:jc w:val="both"/>
        <w:rPr>
          <w:rFonts w:ascii="Times New Roman" w:hAnsi="Times New Roman" w:cs="Times New Roman"/>
          <w:bCs/>
          <w:sz w:val="21"/>
          <w:szCs w:val="21"/>
          <w:rPrChange w:id="4180" w:author="Jackson Halpin" w:date="2025-06-11T14:22:00Z" w16du:dateUtc="2025-06-11T18:22:00Z">
            <w:rPr>
              <w:rFonts w:ascii="Times New Roman" w:hAnsi="Times New Roman" w:cs="Times New Roman"/>
              <w:bCs/>
            </w:rPr>
          </w:rPrChange>
        </w:rPr>
      </w:pPr>
      <w:r w:rsidRPr="00F61830">
        <w:rPr>
          <w:rFonts w:ascii="Times New Roman" w:hAnsi="Times New Roman" w:cs="Times New Roman"/>
          <w:bCs/>
          <w:sz w:val="21"/>
          <w:szCs w:val="21"/>
          <w:rPrChange w:id="4181" w:author="Jackson Halpin" w:date="2025-06-11T14:22:00Z" w16du:dateUtc="2025-06-11T18:22:00Z">
            <w:rPr>
              <w:rFonts w:ascii="Times New Roman" w:hAnsi="Times New Roman" w:cs="Times New Roman"/>
              <w:bCs/>
            </w:rPr>
          </w:rPrChange>
        </w:rPr>
        <w:t>Peptide e</w:t>
      </w:r>
      <w:r w:rsidR="00EF3D7D" w:rsidRPr="00F61830">
        <w:rPr>
          <w:rFonts w:ascii="Times New Roman" w:hAnsi="Times New Roman" w:cs="Times New Roman"/>
          <w:bCs/>
          <w:sz w:val="21"/>
          <w:szCs w:val="21"/>
          <w:rPrChange w:id="4182" w:author="Jackson Halpin" w:date="2025-06-11T14:22:00Z" w16du:dateUtc="2025-06-11T18:22:00Z">
            <w:rPr>
              <w:rFonts w:ascii="Times New Roman" w:hAnsi="Times New Roman" w:cs="Times New Roman"/>
              <w:bCs/>
            </w:rPr>
          </w:rPrChange>
        </w:rPr>
        <w:t xml:space="preserve">nrichment profiles for the </w:t>
      </w:r>
      <w:r w:rsidR="007F063A" w:rsidRPr="00F61830">
        <w:rPr>
          <w:rFonts w:ascii="Times New Roman" w:hAnsi="Times New Roman" w:cs="Times New Roman"/>
          <w:bCs/>
          <w:sz w:val="21"/>
          <w:szCs w:val="21"/>
          <w:rPrChange w:id="4183" w:author="Jackson Halpin" w:date="2025-06-11T14:22:00Z" w16du:dateUtc="2025-06-11T18:22:00Z">
            <w:rPr>
              <w:rFonts w:ascii="Times New Roman" w:hAnsi="Times New Roman" w:cs="Times New Roman"/>
              <w:bCs/>
            </w:rPr>
          </w:rPrChange>
        </w:rPr>
        <w:t>427</w:t>
      </w:r>
      <w:r w:rsidR="00EF3D7D" w:rsidRPr="00F61830">
        <w:rPr>
          <w:rFonts w:ascii="Times New Roman" w:hAnsi="Times New Roman" w:cs="Times New Roman"/>
          <w:bCs/>
          <w:sz w:val="21"/>
          <w:szCs w:val="21"/>
          <w:rPrChange w:id="4184" w:author="Jackson Halpin" w:date="2025-06-11T14:22:00Z" w16du:dateUtc="2025-06-11T18:22:00Z">
            <w:rPr>
              <w:rFonts w:ascii="Times New Roman" w:hAnsi="Times New Roman" w:cs="Times New Roman"/>
              <w:bCs/>
            </w:rPr>
          </w:rPrChange>
        </w:rPr>
        <w:t xml:space="preserve"> peptides that pass</w:t>
      </w:r>
      <w:r w:rsidR="00D60C65" w:rsidRPr="00F61830">
        <w:rPr>
          <w:rFonts w:ascii="Times New Roman" w:hAnsi="Times New Roman" w:cs="Times New Roman"/>
          <w:bCs/>
          <w:sz w:val="21"/>
          <w:szCs w:val="21"/>
          <w:rPrChange w:id="4185" w:author="Jackson Halpin" w:date="2025-06-11T14:22:00Z" w16du:dateUtc="2025-06-11T18:22:00Z">
            <w:rPr>
              <w:rFonts w:ascii="Times New Roman" w:hAnsi="Times New Roman" w:cs="Times New Roman"/>
              <w:bCs/>
            </w:rPr>
          </w:rPrChange>
        </w:rPr>
        <w:t>ed</w:t>
      </w:r>
      <w:r w:rsidR="00EF3D7D" w:rsidRPr="00F61830">
        <w:rPr>
          <w:rFonts w:ascii="Times New Roman" w:hAnsi="Times New Roman" w:cs="Times New Roman"/>
          <w:bCs/>
          <w:sz w:val="21"/>
          <w:szCs w:val="21"/>
          <w:rPrChange w:id="4186" w:author="Jackson Halpin" w:date="2025-06-11T14:22:00Z" w16du:dateUtc="2025-06-11T18:22:00Z">
            <w:rPr>
              <w:rFonts w:ascii="Times New Roman" w:hAnsi="Times New Roman" w:cs="Times New Roman"/>
              <w:bCs/>
            </w:rPr>
          </w:rPrChange>
        </w:rPr>
        <w:t xml:space="preserve"> the z-score threshold (black)</w:t>
      </w:r>
      <w:r w:rsidR="00EC45D6" w:rsidRPr="00F61830">
        <w:rPr>
          <w:rFonts w:ascii="Times New Roman" w:hAnsi="Times New Roman" w:cs="Times New Roman"/>
          <w:bCs/>
          <w:sz w:val="21"/>
          <w:szCs w:val="21"/>
          <w:rPrChange w:id="4187" w:author="Jackson Halpin" w:date="2025-06-11T14:22:00Z" w16du:dateUtc="2025-06-11T18:22:00Z">
            <w:rPr>
              <w:rFonts w:ascii="Times New Roman" w:hAnsi="Times New Roman" w:cs="Times New Roman"/>
              <w:bCs/>
            </w:rPr>
          </w:rPrChange>
        </w:rPr>
        <w:t xml:space="preserve">, with peptides from </w:t>
      </w:r>
      <w:ins w:id="4188" w:author="Jennifer Kosmatka" w:date="2025-05-31T23:31:00Z" w16du:dateUtc="2025-06-01T03:31:00Z">
        <w:r w:rsidR="003352A3" w:rsidRPr="00F61830">
          <w:rPr>
            <w:rFonts w:ascii="Times New Roman" w:hAnsi="Times New Roman" w:cs="Times New Roman"/>
            <w:bCs/>
            <w:sz w:val="21"/>
            <w:szCs w:val="21"/>
            <w:rPrChange w:id="4189" w:author="Jackson Halpin" w:date="2025-06-11T14:22:00Z" w16du:dateUtc="2025-06-11T18:22:00Z">
              <w:rPr>
                <w:rFonts w:ascii="Times New Roman" w:hAnsi="Times New Roman" w:cs="Times New Roman"/>
                <w:bCs/>
              </w:rPr>
            </w:rPrChange>
          </w:rPr>
          <w:t>BLM</w:t>
        </w:r>
        <w:r w:rsidR="003352A3" w:rsidRPr="00F61830">
          <w:rPr>
            <w:rFonts w:ascii="Times New Roman" w:hAnsi="Times New Roman" w:cs="Times New Roman"/>
            <w:sz w:val="21"/>
            <w:szCs w:val="21"/>
            <w:vertAlign w:val="superscript"/>
            <w:rPrChange w:id="4190" w:author="Jackson Halpin" w:date="2025-06-11T14:22:00Z" w16du:dateUtc="2025-06-11T18:22:00Z">
              <w:rPr>
                <w:rFonts w:ascii="Times New Roman" w:hAnsi="Times New Roman" w:cs="Times New Roman"/>
                <w:vertAlign w:val="superscript"/>
              </w:rPr>
            </w:rPrChange>
          </w:rPr>
          <w:t>552-570*</w:t>
        </w:r>
        <w:r w:rsidR="003352A3" w:rsidRPr="00F61830">
          <w:rPr>
            <w:rFonts w:ascii="Times New Roman" w:hAnsi="Times New Roman" w:cs="Times New Roman"/>
            <w:bCs/>
            <w:sz w:val="21"/>
            <w:szCs w:val="21"/>
            <w:rPrChange w:id="4191" w:author="Jackson Halpin" w:date="2025-06-11T14:22:00Z" w16du:dateUtc="2025-06-11T18:22:00Z">
              <w:rPr>
                <w:rFonts w:ascii="Times New Roman" w:hAnsi="Times New Roman" w:cs="Times New Roman"/>
                <w:bCs/>
              </w:rPr>
            </w:rPrChange>
          </w:rPr>
          <w:t>, FYCO1</w:t>
        </w:r>
        <w:r w:rsidR="003352A3" w:rsidRPr="00F61830">
          <w:rPr>
            <w:rFonts w:ascii="Times New Roman" w:hAnsi="Times New Roman" w:cs="Times New Roman"/>
            <w:sz w:val="21"/>
            <w:szCs w:val="21"/>
            <w:vertAlign w:val="superscript"/>
            <w:rPrChange w:id="4192" w:author="Jackson Halpin" w:date="2025-06-11T14:22:00Z" w16du:dateUtc="2025-06-11T18:22:00Z">
              <w:rPr>
                <w:rFonts w:ascii="Times New Roman" w:hAnsi="Times New Roman" w:cs="Times New Roman"/>
                <w:vertAlign w:val="superscript"/>
              </w:rPr>
            </w:rPrChange>
          </w:rPr>
          <w:t>1277-1312</w:t>
        </w:r>
        <w:r w:rsidR="003352A3" w:rsidRPr="00F61830">
          <w:rPr>
            <w:rFonts w:ascii="Times New Roman" w:hAnsi="Times New Roman" w:cs="Times New Roman"/>
            <w:bCs/>
            <w:sz w:val="21"/>
            <w:szCs w:val="21"/>
            <w:rPrChange w:id="4193" w:author="Jackson Halpin" w:date="2025-06-11T14:22:00Z" w16du:dateUtc="2025-06-11T18:22:00Z">
              <w:rPr>
                <w:rFonts w:ascii="Times New Roman" w:hAnsi="Times New Roman" w:cs="Times New Roman"/>
                <w:bCs/>
              </w:rPr>
            </w:rPrChange>
          </w:rPr>
          <w:t>, and ATG4A</w:t>
        </w:r>
        <w:r w:rsidR="003352A3" w:rsidRPr="00F61830">
          <w:rPr>
            <w:rFonts w:ascii="Times New Roman" w:hAnsi="Times New Roman" w:cs="Times New Roman"/>
            <w:sz w:val="21"/>
            <w:szCs w:val="21"/>
            <w:vertAlign w:val="superscript"/>
            <w:rPrChange w:id="4194" w:author="Jackson Halpin" w:date="2025-06-11T14:22:00Z" w16du:dateUtc="2025-06-11T18:22:00Z">
              <w:rPr>
                <w:rFonts w:ascii="Times New Roman" w:hAnsi="Times New Roman" w:cs="Times New Roman"/>
                <w:vertAlign w:val="superscript"/>
              </w:rPr>
            </w:rPrChange>
          </w:rPr>
          <w:t xml:space="preserve">363-398 </w:t>
        </w:r>
      </w:ins>
      <w:del w:id="4195" w:author="Jennifer Kosmatka" w:date="2025-05-31T23:31:00Z" w16du:dateUtc="2025-06-01T03:31:00Z">
        <w:r w:rsidR="00EC45D6" w:rsidRPr="00F61830" w:rsidDel="003352A3">
          <w:rPr>
            <w:rFonts w:ascii="Times New Roman" w:hAnsi="Times New Roman" w:cs="Times New Roman"/>
            <w:bCs/>
            <w:sz w:val="21"/>
            <w:szCs w:val="21"/>
            <w:rPrChange w:id="4196" w:author="Jackson Halpin" w:date="2025-06-11T14:22:00Z" w16du:dateUtc="2025-06-11T18:22:00Z">
              <w:rPr>
                <w:rFonts w:ascii="Times New Roman" w:hAnsi="Times New Roman" w:cs="Times New Roman"/>
                <w:bCs/>
              </w:rPr>
            </w:rPrChange>
          </w:rPr>
          <w:delText>BLM, FYCO1, and AT</w:delText>
        </w:r>
      </w:del>
      <w:del w:id="4197" w:author="Jennifer Kosmatka" w:date="2025-05-31T23:20:00Z" w16du:dateUtc="2025-06-01T03:20:00Z">
        <w:r w:rsidR="00EC45D6" w:rsidRPr="00F61830" w:rsidDel="003352A3">
          <w:rPr>
            <w:rFonts w:ascii="Times New Roman" w:hAnsi="Times New Roman" w:cs="Times New Roman"/>
            <w:bCs/>
            <w:sz w:val="21"/>
            <w:szCs w:val="21"/>
            <w:rPrChange w:id="4198" w:author="Jackson Halpin" w:date="2025-06-11T14:22:00Z" w16du:dateUtc="2025-06-11T18:22:00Z">
              <w:rPr>
                <w:rFonts w:ascii="Times New Roman" w:hAnsi="Times New Roman" w:cs="Times New Roman"/>
                <w:bCs/>
              </w:rPr>
            </w:rPrChange>
          </w:rPr>
          <w:delText>F</w:delText>
        </w:r>
      </w:del>
      <w:del w:id="4199" w:author="Jennifer Kosmatka" w:date="2025-05-31T23:31:00Z" w16du:dateUtc="2025-06-01T03:31:00Z">
        <w:r w:rsidR="00EC45D6" w:rsidRPr="00F61830" w:rsidDel="003352A3">
          <w:rPr>
            <w:rFonts w:ascii="Times New Roman" w:hAnsi="Times New Roman" w:cs="Times New Roman"/>
            <w:bCs/>
            <w:sz w:val="21"/>
            <w:szCs w:val="21"/>
            <w:rPrChange w:id="4200" w:author="Jackson Halpin" w:date="2025-06-11T14:22:00Z" w16du:dateUtc="2025-06-11T18:22:00Z">
              <w:rPr>
                <w:rFonts w:ascii="Times New Roman" w:hAnsi="Times New Roman" w:cs="Times New Roman"/>
                <w:bCs/>
              </w:rPr>
            </w:rPrChange>
          </w:rPr>
          <w:delText xml:space="preserve">4A </w:delText>
        </w:r>
      </w:del>
      <w:r w:rsidR="008F270C" w:rsidRPr="00F61830">
        <w:rPr>
          <w:rFonts w:ascii="Times New Roman" w:hAnsi="Times New Roman" w:cs="Times New Roman"/>
          <w:bCs/>
          <w:sz w:val="21"/>
          <w:szCs w:val="21"/>
          <w:rPrChange w:id="4201" w:author="Jackson Halpin" w:date="2025-06-11T14:22:00Z" w16du:dateUtc="2025-06-11T18:22:00Z">
            <w:rPr>
              <w:rFonts w:ascii="Times New Roman" w:hAnsi="Times New Roman" w:cs="Times New Roman"/>
              <w:bCs/>
            </w:rPr>
          </w:rPrChange>
        </w:rPr>
        <w:t>in color</w:t>
      </w:r>
      <w:r w:rsidR="00EF3D7D" w:rsidRPr="00F61830">
        <w:rPr>
          <w:rFonts w:ascii="Times New Roman" w:hAnsi="Times New Roman" w:cs="Times New Roman"/>
          <w:bCs/>
          <w:sz w:val="21"/>
          <w:szCs w:val="21"/>
          <w:rPrChange w:id="4202" w:author="Jackson Halpin" w:date="2025-06-11T14:22:00Z" w16du:dateUtc="2025-06-11T18:22:00Z">
            <w:rPr>
              <w:rFonts w:ascii="Times New Roman" w:hAnsi="Times New Roman" w:cs="Times New Roman"/>
              <w:bCs/>
            </w:rPr>
          </w:rPrChange>
        </w:rPr>
        <w:t>.</w:t>
      </w:r>
    </w:p>
    <w:p w14:paraId="5C79C6FD" w14:textId="65CEEB23" w:rsidR="00341881" w:rsidRPr="00F61830" w:rsidRDefault="00341881" w:rsidP="00B13BCD">
      <w:pPr>
        <w:rPr>
          <w:sz w:val="21"/>
          <w:szCs w:val="21"/>
          <w:vertAlign w:val="subscript"/>
          <w:rPrChange w:id="4203" w:author="Jackson Halpin" w:date="2025-06-11T14:22:00Z" w16du:dateUtc="2025-06-11T18:22:00Z">
            <w:rPr>
              <w:vertAlign w:val="subscript"/>
            </w:rPr>
          </w:rPrChange>
        </w:rPr>
      </w:pPr>
    </w:p>
    <w:p w14:paraId="3AF593E6" w14:textId="756B9515" w:rsidR="00B9064E" w:rsidRPr="00F61830" w:rsidRDefault="00B9064E" w:rsidP="005F5BDD">
      <w:pPr>
        <w:jc w:val="center"/>
        <w:rPr>
          <w:sz w:val="21"/>
          <w:szCs w:val="21"/>
          <w:rPrChange w:id="4204" w:author="Jackson Halpin" w:date="2025-06-11T14:22:00Z" w16du:dateUtc="2025-06-11T18:22:00Z">
            <w:rPr/>
          </w:rPrChange>
        </w:rPr>
      </w:pPr>
    </w:p>
    <w:p w14:paraId="2C72CDB2" w14:textId="5700EAE9" w:rsidR="00CF2353" w:rsidRPr="00F61830" w:rsidRDefault="00CF2353" w:rsidP="00341881">
      <w:pPr>
        <w:rPr>
          <w:rFonts w:ascii="Times New Roman" w:hAnsi="Times New Roman" w:cs="Times New Roman"/>
          <w:b/>
          <w:bCs/>
          <w:sz w:val="21"/>
          <w:szCs w:val="21"/>
          <w:rPrChange w:id="4205" w:author="Jackson Halpin" w:date="2025-06-11T14:22:00Z" w16du:dateUtc="2025-06-11T18:22:00Z">
            <w:rPr>
              <w:rFonts w:ascii="Times New Roman" w:hAnsi="Times New Roman" w:cs="Times New Roman"/>
              <w:b/>
              <w:bCs/>
            </w:rPr>
          </w:rPrChange>
        </w:rPr>
      </w:pPr>
    </w:p>
    <w:p w14:paraId="5F9BFA66" w14:textId="24EEE379" w:rsidR="00FE54BB" w:rsidRPr="00F61830" w:rsidRDefault="004E2BBB" w:rsidP="00341881">
      <w:pPr>
        <w:rPr>
          <w:rFonts w:ascii="Times New Roman" w:hAnsi="Times New Roman" w:cs="Times New Roman"/>
          <w:b/>
          <w:bCs/>
          <w:sz w:val="21"/>
          <w:szCs w:val="21"/>
          <w:rPrChange w:id="4206" w:author="Jackson Halpin" w:date="2025-06-11T14:22:00Z" w16du:dateUtc="2025-06-11T18:22:00Z">
            <w:rPr>
              <w:rFonts w:ascii="Times New Roman" w:hAnsi="Times New Roman" w:cs="Times New Roman"/>
              <w:b/>
              <w:bCs/>
            </w:rPr>
          </w:rPrChange>
        </w:rPr>
      </w:pPr>
      <w:del w:id="4207" w:author="Jennifer Kosmatka" w:date="2025-06-01T09:22:00Z" w16du:dateUtc="2025-06-01T13:22:00Z">
        <w:r w:rsidRPr="00F61830" w:rsidDel="00383B88">
          <w:rPr>
            <w:rFonts w:ascii="Times New Roman" w:hAnsi="Times New Roman" w:cs="Times New Roman"/>
            <w:b/>
            <w:bCs/>
            <w:noProof/>
            <w:sz w:val="21"/>
            <w:szCs w:val="21"/>
            <w:rPrChange w:id="4208" w:author="Jackson Halpin" w:date="2025-06-11T14:22:00Z" w16du:dateUtc="2025-06-11T18:22:00Z">
              <w:rPr>
                <w:rFonts w:ascii="Times New Roman" w:hAnsi="Times New Roman" w:cs="Times New Roman"/>
                <w:b/>
                <w:bCs/>
                <w:noProof/>
              </w:rPr>
            </w:rPrChange>
          </w:rPr>
          <w:drawing>
            <wp:inline distT="0" distB="0" distL="0" distR="0" wp14:anchorId="65732BBA" wp14:editId="3C12EACC">
              <wp:extent cx="5943600" cy="3124835"/>
              <wp:effectExtent l="0" t="0" r="0" b="0"/>
              <wp:docPr id="1144073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73636"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del>
    </w:p>
    <w:p w14:paraId="46D3CA2D" w14:textId="798283D0" w:rsidR="00341881" w:rsidRPr="00F61830" w:rsidRDefault="007752AF" w:rsidP="00341881">
      <w:pPr>
        <w:rPr>
          <w:rFonts w:ascii="Times New Roman" w:hAnsi="Times New Roman" w:cs="Times New Roman"/>
          <w:b/>
          <w:bCs/>
          <w:sz w:val="21"/>
          <w:szCs w:val="21"/>
          <w:rPrChange w:id="4209" w:author="Jackson Halpin" w:date="2025-06-11T14:22:00Z" w16du:dateUtc="2025-06-11T18:22:00Z">
            <w:rPr>
              <w:rFonts w:ascii="Times New Roman" w:hAnsi="Times New Roman" w:cs="Times New Roman"/>
              <w:b/>
              <w:bCs/>
            </w:rPr>
          </w:rPrChange>
        </w:rPr>
      </w:pPr>
      <w:ins w:id="4210" w:author="Jennifer Kosmatka" w:date="2025-06-10T11:22:00Z" w16du:dateUtc="2025-06-10T15:22:00Z">
        <w:r w:rsidRPr="00F61830">
          <w:rPr>
            <w:rFonts w:ascii="Times New Roman" w:hAnsi="Times New Roman" w:cs="Times New Roman"/>
            <w:b/>
            <w:bCs/>
            <w:noProof/>
            <w:sz w:val="21"/>
            <w:szCs w:val="21"/>
            <w:rPrChange w:id="4211" w:author="Jackson Halpin" w:date="2025-06-11T14:22:00Z" w16du:dateUtc="2025-06-11T18:22:00Z">
              <w:rPr>
                <w:rFonts w:ascii="Times New Roman" w:hAnsi="Times New Roman" w:cs="Times New Roman"/>
                <w:b/>
                <w:bCs/>
                <w:noProof/>
              </w:rPr>
            </w:rPrChange>
          </w:rPr>
          <w:lastRenderedPageBreak/>
          <w:drawing>
            <wp:inline distT="0" distB="0" distL="0" distR="0" wp14:anchorId="2C28E2A0" wp14:editId="26E86261">
              <wp:extent cx="5943600" cy="3124835"/>
              <wp:effectExtent l="0" t="0" r="0" b="0"/>
              <wp:docPr id="14098294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2944" name="Picture 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ins>
      <w:r w:rsidR="00341881" w:rsidRPr="00F61830">
        <w:rPr>
          <w:rFonts w:ascii="Times New Roman" w:hAnsi="Times New Roman" w:cs="Times New Roman"/>
          <w:b/>
          <w:bCs/>
          <w:sz w:val="21"/>
          <w:szCs w:val="21"/>
          <w:rPrChange w:id="4212" w:author="Jackson Halpin" w:date="2025-06-11T14:22:00Z" w16du:dateUtc="2025-06-11T18:22:00Z">
            <w:rPr>
              <w:rFonts w:ascii="Times New Roman" w:hAnsi="Times New Roman" w:cs="Times New Roman"/>
              <w:b/>
              <w:bCs/>
            </w:rPr>
          </w:rPrChange>
        </w:rPr>
        <w:t xml:space="preserve">Figure 2. </w:t>
      </w:r>
      <w:r w:rsidR="00FD59C3" w:rsidRPr="00F61830">
        <w:rPr>
          <w:rFonts w:ascii="Times New Roman" w:hAnsi="Times New Roman" w:cs="Times New Roman"/>
          <w:b/>
          <w:bCs/>
          <w:sz w:val="21"/>
          <w:szCs w:val="21"/>
          <w:rPrChange w:id="4213" w:author="Jackson Halpin" w:date="2025-06-11T14:22:00Z" w16du:dateUtc="2025-06-11T18:22:00Z">
            <w:rPr>
              <w:rFonts w:ascii="Times New Roman" w:hAnsi="Times New Roman" w:cs="Times New Roman"/>
              <w:b/>
              <w:bCs/>
            </w:rPr>
          </w:rPrChange>
        </w:rPr>
        <w:t xml:space="preserve">Highly enriching peptides </w:t>
      </w:r>
      <w:r w:rsidR="00EA7D28" w:rsidRPr="00F61830">
        <w:rPr>
          <w:rFonts w:ascii="Times New Roman" w:hAnsi="Times New Roman" w:cs="Times New Roman"/>
          <w:b/>
          <w:bCs/>
          <w:sz w:val="21"/>
          <w:szCs w:val="21"/>
          <w:rPrChange w:id="4214" w:author="Jackson Halpin" w:date="2025-06-11T14:22:00Z" w16du:dateUtc="2025-06-11T18:22:00Z">
            <w:rPr>
              <w:rFonts w:ascii="Times New Roman" w:hAnsi="Times New Roman" w:cs="Times New Roman"/>
              <w:b/>
              <w:bCs/>
            </w:rPr>
          </w:rPrChange>
        </w:rPr>
        <w:t>bind LC3B with low micromolar affinity</w:t>
      </w:r>
      <w:del w:id="4215" w:author="Jennifer Kosmatka" w:date="2025-05-31T23:21:00Z" w16du:dateUtc="2025-06-01T03:21:00Z">
        <w:r w:rsidR="00EA7D28" w:rsidRPr="00F61830" w:rsidDel="003352A3">
          <w:rPr>
            <w:rFonts w:ascii="Times New Roman" w:hAnsi="Times New Roman" w:cs="Times New Roman"/>
            <w:b/>
            <w:bCs/>
            <w:sz w:val="21"/>
            <w:szCs w:val="21"/>
            <w:rPrChange w:id="4216" w:author="Jackson Halpin" w:date="2025-06-11T14:22:00Z" w16du:dateUtc="2025-06-11T18:22:00Z">
              <w:rPr>
                <w:rFonts w:ascii="Times New Roman" w:hAnsi="Times New Roman" w:cs="Times New Roman"/>
                <w:b/>
                <w:bCs/>
              </w:rPr>
            </w:rPrChange>
          </w:rPr>
          <w:delText xml:space="preserve"> </w:delText>
        </w:r>
        <w:commentRangeStart w:id="4217"/>
        <w:r w:rsidR="00EA7D28" w:rsidRPr="00F61830" w:rsidDel="003352A3">
          <w:rPr>
            <w:rFonts w:ascii="Times New Roman" w:hAnsi="Times New Roman" w:cs="Times New Roman"/>
            <w:b/>
            <w:bCs/>
            <w:sz w:val="21"/>
            <w:szCs w:val="21"/>
            <w:rPrChange w:id="4218" w:author="Jackson Halpin" w:date="2025-06-11T14:22:00Z" w16du:dateUtc="2025-06-11T18:22:00Z">
              <w:rPr>
                <w:rFonts w:ascii="Times New Roman" w:hAnsi="Times New Roman" w:cs="Times New Roman"/>
                <w:b/>
                <w:bCs/>
              </w:rPr>
            </w:rPrChange>
          </w:rPr>
          <w:delText xml:space="preserve">in </w:delText>
        </w:r>
        <w:r w:rsidR="00A96590" w:rsidRPr="00F61830" w:rsidDel="003352A3">
          <w:rPr>
            <w:rFonts w:ascii="Times New Roman" w:hAnsi="Times New Roman" w:cs="Times New Roman"/>
            <w:b/>
            <w:bCs/>
            <w:sz w:val="21"/>
            <w:szCs w:val="21"/>
            <w:rPrChange w:id="4219" w:author="Jackson Halpin" w:date="2025-06-11T14:22:00Z" w16du:dateUtc="2025-06-11T18:22:00Z">
              <w:rPr>
                <w:rFonts w:ascii="Times New Roman" w:hAnsi="Times New Roman" w:cs="Times New Roman"/>
                <w:b/>
                <w:bCs/>
              </w:rPr>
            </w:rPrChange>
          </w:rPr>
          <w:delText>canonical LIR fashion</w:delText>
        </w:r>
        <w:r w:rsidR="00714548" w:rsidRPr="00F61830" w:rsidDel="003352A3">
          <w:rPr>
            <w:rFonts w:ascii="Times New Roman" w:hAnsi="Times New Roman" w:cs="Times New Roman"/>
            <w:b/>
            <w:bCs/>
            <w:sz w:val="21"/>
            <w:szCs w:val="21"/>
            <w:rPrChange w:id="4220" w:author="Jackson Halpin" w:date="2025-06-11T14:22:00Z" w16du:dateUtc="2025-06-11T18:22:00Z">
              <w:rPr>
                <w:rFonts w:ascii="Times New Roman" w:hAnsi="Times New Roman" w:cs="Times New Roman"/>
                <w:b/>
                <w:bCs/>
              </w:rPr>
            </w:rPrChange>
          </w:rPr>
          <w:delText>.</w:delText>
        </w:r>
        <w:commentRangeEnd w:id="4217"/>
        <w:r w:rsidR="00D70EFF" w:rsidRPr="00F61830" w:rsidDel="003352A3">
          <w:rPr>
            <w:rStyle w:val="CommentReference"/>
            <w:sz w:val="13"/>
            <w:szCs w:val="13"/>
            <w:rPrChange w:id="4221" w:author="Jackson Halpin" w:date="2025-06-11T14:22:00Z" w16du:dateUtc="2025-06-11T18:22:00Z">
              <w:rPr>
                <w:rStyle w:val="CommentReference"/>
              </w:rPr>
            </w:rPrChange>
          </w:rPr>
          <w:commentReference w:id="4217"/>
        </w:r>
      </w:del>
    </w:p>
    <w:p w14:paraId="590713BA" w14:textId="557511C9" w:rsidR="00714548" w:rsidRPr="00F61830" w:rsidRDefault="00EA7D28" w:rsidP="004E2BBB">
      <w:pPr>
        <w:pStyle w:val="ListParagraph"/>
        <w:numPr>
          <w:ilvl w:val="0"/>
          <w:numId w:val="2"/>
        </w:numPr>
        <w:rPr>
          <w:sz w:val="21"/>
          <w:szCs w:val="21"/>
          <w:rPrChange w:id="4222" w:author="Jackson Halpin" w:date="2025-06-11T14:22:00Z" w16du:dateUtc="2025-06-11T18:22:00Z">
            <w:rPr/>
          </w:rPrChange>
        </w:rPr>
      </w:pPr>
      <w:r w:rsidRPr="00F61830">
        <w:rPr>
          <w:rFonts w:ascii="Times New Roman" w:hAnsi="Times New Roman" w:cs="Times New Roman"/>
          <w:sz w:val="21"/>
          <w:szCs w:val="21"/>
          <w:rPrChange w:id="4223" w:author="Jackson Halpin" w:date="2025-06-11T14:22:00Z" w16du:dateUtc="2025-06-11T18:22:00Z">
            <w:rPr>
              <w:rFonts w:ascii="Times New Roman" w:hAnsi="Times New Roman" w:cs="Times New Roman"/>
            </w:rPr>
          </w:rPrChange>
        </w:rPr>
        <w:t xml:space="preserve">Screen validation. </w:t>
      </w:r>
      <w:r w:rsidR="00FD59C3" w:rsidRPr="00F61830">
        <w:rPr>
          <w:rFonts w:ascii="Times New Roman" w:hAnsi="Times New Roman" w:cs="Times New Roman"/>
          <w:sz w:val="21"/>
          <w:szCs w:val="21"/>
          <w:rPrChange w:id="4224" w:author="Jackson Halpin" w:date="2025-06-11T14:22:00Z" w16du:dateUtc="2025-06-11T18:22:00Z">
            <w:rPr>
              <w:rFonts w:ascii="Times New Roman" w:hAnsi="Times New Roman" w:cs="Times New Roman"/>
            </w:rPr>
          </w:rPrChange>
        </w:rPr>
        <w:t>For peptides with average z-score</w:t>
      </w:r>
      <m:oMath>
        <m:r>
          <w:rPr>
            <w:rFonts w:ascii="Cambria Math" w:hAnsi="Cambria Math" w:cs="Times New Roman"/>
            <w:sz w:val="21"/>
            <w:szCs w:val="21"/>
            <w:rPrChange w:id="4225" w:author="Jackson Halpin" w:date="2025-06-11T14:22:00Z" w16du:dateUtc="2025-06-11T18:22:00Z">
              <w:rPr>
                <w:rFonts w:ascii="Cambria Math" w:hAnsi="Cambria Math" w:cs="Times New Roman"/>
              </w:rPr>
            </w:rPrChange>
          </w:rPr>
          <m:t xml:space="preserve"> ≥</m:t>
        </m:r>
      </m:oMath>
      <w:r w:rsidR="00FD59C3" w:rsidRPr="00F61830">
        <w:rPr>
          <w:rFonts w:ascii="Times New Roman" w:hAnsi="Times New Roman" w:cs="Times New Roman"/>
          <w:sz w:val="21"/>
          <w:szCs w:val="21"/>
          <w:rPrChange w:id="4226" w:author="Jackson Halpin" w:date="2025-06-11T14:22:00Z" w16du:dateUtc="2025-06-11T18:22:00Z">
            <w:rPr>
              <w:rFonts w:ascii="Times New Roman" w:hAnsi="Times New Roman" w:cs="Times New Roman"/>
            </w:rPr>
          </w:rPrChange>
        </w:rPr>
        <w:t xml:space="preserve">1.70, </w:t>
      </w:r>
      <w:r w:rsidR="00405FE0" w:rsidRPr="00F61830">
        <w:rPr>
          <w:rFonts w:ascii="Times New Roman" w:hAnsi="Times New Roman" w:cs="Times New Roman"/>
          <w:sz w:val="21"/>
          <w:szCs w:val="21"/>
          <w:rPrChange w:id="4227" w:author="Jackson Halpin" w:date="2025-06-11T14:22:00Z" w16du:dateUtc="2025-06-11T18:22:00Z">
            <w:rPr>
              <w:rFonts w:ascii="Times New Roman" w:hAnsi="Times New Roman" w:cs="Times New Roman"/>
            </w:rPr>
          </w:rPrChange>
        </w:rPr>
        <w:t>the figure shows prior support for the corresponding protein interacting with LC3B.</w:t>
      </w:r>
      <w:r w:rsidR="00A96590" w:rsidRPr="00F61830">
        <w:rPr>
          <w:rFonts w:ascii="Times New Roman" w:hAnsi="Times New Roman" w:cs="Times New Roman"/>
          <w:sz w:val="21"/>
          <w:szCs w:val="21"/>
          <w:rPrChange w:id="4228" w:author="Jackson Halpin" w:date="2025-06-11T14:22:00Z" w16du:dateUtc="2025-06-11T18:22:00Z">
            <w:rPr>
              <w:rFonts w:ascii="Times New Roman" w:hAnsi="Times New Roman" w:cs="Times New Roman"/>
            </w:rPr>
          </w:rPrChange>
        </w:rPr>
        <w:t xml:space="preserve"> </w:t>
      </w:r>
      <w:r w:rsidR="00405FE0" w:rsidRPr="00F61830">
        <w:rPr>
          <w:rFonts w:ascii="Times New Roman" w:hAnsi="Times New Roman" w:cs="Times New Roman"/>
          <w:sz w:val="21"/>
          <w:szCs w:val="21"/>
          <w:rPrChange w:id="4229" w:author="Jackson Halpin" w:date="2025-06-11T14:22:00Z" w16du:dateUtc="2025-06-11T18:22:00Z">
            <w:rPr>
              <w:rFonts w:ascii="Times New Roman" w:hAnsi="Times New Roman" w:cs="Times New Roman"/>
            </w:rPr>
          </w:rPrChange>
        </w:rPr>
        <w:t xml:space="preserve">LIR - </w:t>
      </w:r>
      <w:commentRangeStart w:id="4230"/>
      <w:del w:id="4231" w:author="Jennifer Kosmatka" w:date="2025-06-09T21:21:00Z" w16du:dateUtc="2025-06-10T01:21:00Z">
        <w:r w:rsidR="00A96590" w:rsidRPr="00F61830" w:rsidDel="00EF68A3">
          <w:rPr>
            <w:rFonts w:ascii="Times New Roman" w:hAnsi="Times New Roman" w:cs="Times New Roman"/>
            <w:sz w:val="21"/>
            <w:szCs w:val="21"/>
            <w:rPrChange w:id="4232" w:author="Jackson Halpin" w:date="2025-06-11T14:22:00Z" w16du:dateUtc="2025-06-11T18:22:00Z">
              <w:rPr>
                <w:rFonts w:ascii="Times New Roman" w:hAnsi="Times New Roman" w:cs="Times New Roman"/>
              </w:rPr>
            </w:rPrChange>
          </w:rPr>
          <w:delText>sequence</w:delText>
        </w:r>
      </w:del>
      <w:ins w:id="4233" w:author="Jennifer Kosmatka" w:date="2025-06-09T21:21:00Z" w16du:dateUtc="2025-06-10T01:21:00Z">
        <w:r w:rsidR="00EF68A3" w:rsidRPr="00F61830">
          <w:rPr>
            <w:rFonts w:ascii="Times New Roman" w:hAnsi="Times New Roman" w:cs="Times New Roman"/>
            <w:sz w:val="21"/>
            <w:szCs w:val="21"/>
            <w:rPrChange w:id="4234" w:author="Jackson Halpin" w:date="2025-06-11T14:22:00Z" w16du:dateUtc="2025-06-11T18:22:00Z">
              <w:rPr>
                <w:rFonts w:ascii="Times New Roman" w:hAnsi="Times New Roman" w:cs="Times New Roman"/>
              </w:rPr>
            </w:rPrChange>
          </w:rPr>
          <w:t>experimentally</w:t>
        </w:r>
      </w:ins>
      <w:r w:rsidR="00A96590" w:rsidRPr="00F61830">
        <w:rPr>
          <w:rFonts w:ascii="Times New Roman" w:hAnsi="Times New Roman" w:cs="Times New Roman"/>
          <w:sz w:val="21"/>
          <w:szCs w:val="21"/>
          <w:rPrChange w:id="4235" w:author="Jackson Halpin" w:date="2025-06-11T14:22:00Z" w16du:dateUtc="2025-06-11T18:22:00Z">
            <w:rPr>
              <w:rFonts w:ascii="Times New Roman" w:hAnsi="Times New Roman" w:cs="Times New Roman"/>
            </w:rPr>
          </w:rPrChange>
        </w:rPr>
        <w:t xml:space="preserve">-validated </w:t>
      </w:r>
      <w:commentRangeEnd w:id="4230"/>
      <w:r w:rsidR="00405FE0" w:rsidRPr="00F61830">
        <w:rPr>
          <w:rStyle w:val="CommentReference"/>
          <w:sz w:val="13"/>
          <w:szCs w:val="13"/>
          <w:rPrChange w:id="4236" w:author="Jackson Halpin" w:date="2025-06-11T14:22:00Z" w16du:dateUtc="2025-06-11T18:22:00Z">
            <w:rPr>
              <w:rStyle w:val="CommentReference"/>
            </w:rPr>
          </w:rPrChange>
        </w:rPr>
        <w:commentReference w:id="4230"/>
      </w:r>
      <w:r w:rsidR="00A96590" w:rsidRPr="00F61830">
        <w:rPr>
          <w:rFonts w:ascii="Times New Roman" w:hAnsi="Times New Roman" w:cs="Times New Roman"/>
          <w:sz w:val="21"/>
          <w:szCs w:val="21"/>
          <w:rPrChange w:id="4237" w:author="Jackson Halpin" w:date="2025-06-11T14:22:00Z" w16du:dateUtc="2025-06-11T18:22:00Z">
            <w:rPr>
              <w:rFonts w:ascii="Times New Roman" w:hAnsi="Times New Roman" w:cs="Times New Roman"/>
            </w:rPr>
          </w:rPrChange>
        </w:rPr>
        <w:t xml:space="preserve">LIR motifs </w:t>
      </w:r>
      <w:r w:rsidR="00405FE0" w:rsidRPr="00F61830">
        <w:rPr>
          <w:rFonts w:ascii="Times New Roman" w:hAnsi="Times New Roman" w:cs="Times New Roman"/>
          <w:sz w:val="21"/>
          <w:szCs w:val="21"/>
          <w:rPrChange w:id="4238" w:author="Jackson Halpin" w:date="2025-06-11T14:22:00Z" w16du:dateUtc="2025-06-11T18:22:00Z">
            <w:rPr>
              <w:rFonts w:ascii="Times New Roman" w:hAnsi="Times New Roman" w:cs="Times New Roman"/>
            </w:rPr>
          </w:rPrChange>
        </w:rPr>
        <w:t>annotated</w:t>
      </w:r>
      <w:r w:rsidR="00A96590" w:rsidRPr="00F61830">
        <w:rPr>
          <w:rFonts w:ascii="Times New Roman" w:hAnsi="Times New Roman" w:cs="Times New Roman"/>
          <w:sz w:val="21"/>
          <w:szCs w:val="21"/>
          <w:rPrChange w:id="4239" w:author="Jackson Halpin" w:date="2025-06-11T14:22:00Z" w16du:dateUtc="2025-06-11T18:22:00Z">
            <w:rPr>
              <w:rFonts w:ascii="Times New Roman" w:hAnsi="Times New Roman" w:cs="Times New Roman"/>
            </w:rPr>
          </w:rPrChange>
        </w:rPr>
        <w:t xml:space="preserve"> </w:t>
      </w:r>
      <w:r w:rsidR="00405FE0" w:rsidRPr="00F61830">
        <w:rPr>
          <w:rFonts w:ascii="Times New Roman" w:hAnsi="Times New Roman" w:cs="Times New Roman"/>
          <w:sz w:val="21"/>
          <w:szCs w:val="21"/>
          <w:rPrChange w:id="4240" w:author="Jackson Halpin" w:date="2025-06-11T14:22:00Z" w16du:dateUtc="2025-06-11T18:22:00Z">
            <w:rPr>
              <w:rFonts w:ascii="Times New Roman" w:hAnsi="Times New Roman" w:cs="Times New Roman"/>
            </w:rPr>
          </w:rPrChange>
        </w:rPr>
        <w:t xml:space="preserve">in </w:t>
      </w:r>
      <w:commentRangeStart w:id="4241"/>
      <w:proofErr w:type="spellStart"/>
      <w:r w:rsidR="00A96590" w:rsidRPr="00F61830">
        <w:rPr>
          <w:rFonts w:ascii="Times New Roman" w:hAnsi="Times New Roman" w:cs="Times New Roman"/>
          <w:sz w:val="21"/>
          <w:szCs w:val="21"/>
          <w:rPrChange w:id="4242" w:author="Jackson Halpin" w:date="2025-06-11T14:22:00Z" w16du:dateUtc="2025-06-11T18:22:00Z">
            <w:rPr>
              <w:rFonts w:ascii="Times New Roman" w:hAnsi="Times New Roman" w:cs="Times New Roman"/>
            </w:rPr>
          </w:rPrChange>
        </w:rPr>
        <w:t>LIRCentral</w:t>
      </w:r>
      <w:commentRangeEnd w:id="4241"/>
      <w:proofErr w:type="spellEnd"/>
      <w:r w:rsidR="00405FE0" w:rsidRPr="00F61830">
        <w:rPr>
          <w:rStyle w:val="CommentReference"/>
          <w:sz w:val="13"/>
          <w:szCs w:val="13"/>
          <w:rPrChange w:id="4243" w:author="Jackson Halpin" w:date="2025-06-11T14:22:00Z" w16du:dateUtc="2025-06-11T18:22:00Z">
            <w:rPr>
              <w:rStyle w:val="CommentReference"/>
            </w:rPr>
          </w:rPrChange>
        </w:rPr>
        <w:commentReference w:id="4241"/>
      </w:r>
      <w:ins w:id="4244" w:author="Jennifer Kosmatka" w:date="2025-05-31T11:32:00Z" w16du:dateUtc="2025-05-31T15:32:00Z">
        <w:r w:rsidR="00C53F0D" w:rsidRPr="00F61830">
          <w:rPr>
            <w:rFonts w:ascii="Times New Roman" w:hAnsi="Times New Roman" w:cs="Times New Roman"/>
            <w:sz w:val="21"/>
            <w:szCs w:val="21"/>
            <w:rPrChange w:id="4245" w:author="Jackson Halpin" w:date="2025-06-11T14:22:00Z" w16du:dateUtc="2025-06-11T18:22:00Z">
              <w:rPr>
                <w:rFonts w:ascii="Times New Roman" w:hAnsi="Times New Roman" w:cs="Times New Roman"/>
              </w:rPr>
            </w:rPrChange>
          </w:rPr>
          <w:t xml:space="preserve"> </w:t>
        </w:r>
      </w:ins>
      <w:r w:rsidR="00C53F0D" w:rsidRPr="00F61830">
        <w:rPr>
          <w:rFonts w:ascii="Times New Roman" w:hAnsi="Times New Roman" w:cs="Times New Roman"/>
          <w:sz w:val="21"/>
          <w:szCs w:val="21"/>
          <w:rPrChange w:id="4246" w:author="Jackson Halpin" w:date="2025-06-11T14:22:00Z" w16du:dateUtc="2025-06-11T18:22:00Z">
            <w:rPr>
              <w:rFonts w:ascii="Times New Roman" w:hAnsi="Times New Roman" w:cs="Times New Roman"/>
            </w:rPr>
          </w:rPrChange>
        </w:rPr>
        <w:fldChar w:fldCharType="begin"/>
      </w:r>
      <w:r w:rsidR="00C53F0D" w:rsidRPr="00F61830">
        <w:rPr>
          <w:rFonts w:ascii="Times New Roman" w:hAnsi="Times New Roman" w:cs="Times New Roman"/>
          <w:sz w:val="21"/>
          <w:szCs w:val="21"/>
          <w:rPrChange w:id="4247" w:author="Jackson Halpin" w:date="2025-06-11T14:22:00Z" w16du:dateUtc="2025-06-11T18:22:00Z">
            <w:rPr>
              <w:rFonts w:ascii="Times New Roman" w:hAnsi="Times New Roman" w:cs="Times New Roman"/>
            </w:rPr>
          </w:rPrChange>
        </w:rPr>
        <w:instrText xml:space="preserve"> ADDIN ZOTERO_ITEM CSL_CITATION {"citationID":"urqk9lZK","properties":{"formattedCitation":"(Chatzichristofi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C53F0D" w:rsidRPr="00F61830">
        <w:rPr>
          <w:rFonts w:ascii="Times New Roman" w:hAnsi="Times New Roman" w:cs="Times New Roman"/>
          <w:sz w:val="21"/>
          <w:szCs w:val="21"/>
          <w:rPrChange w:id="4248" w:author="Jackson Halpin" w:date="2025-06-11T14:22:00Z" w16du:dateUtc="2025-06-11T18:22:00Z">
            <w:rPr>
              <w:rFonts w:ascii="Times New Roman" w:hAnsi="Times New Roman" w:cs="Times New Roman"/>
            </w:rPr>
          </w:rPrChange>
        </w:rPr>
        <w:fldChar w:fldCharType="separate"/>
      </w:r>
      <w:r w:rsidR="00C53F0D" w:rsidRPr="00F61830">
        <w:rPr>
          <w:rFonts w:ascii="Times New Roman" w:hAnsi="Times New Roman" w:cs="Times New Roman"/>
          <w:noProof/>
          <w:sz w:val="21"/>
          <w:szCs w:val="21"/>
          <w:rPrChange w:id="4249" w:author="Jackson Halpin" w:date="2025-06-11T14:22:00Z" w16du:dateUtc="2025-06-11T18:22:00Z">
            <w:rPr>
              <w:rFonts w:ascii="Times New Roman" w:hAnsi="Times New Roman" w:cs="Times New Roman"/>
              <w:noProof/>
            </w:rPr>
          </w:rPrChange>
        </w:rPr>
        <w:t>(Chatzichristofi et al. 2023)</w:t>
      </w:r>
      <w:r w:rsidR="00C53F0D" w:rsidRPr="00F61830">
        <w:rPr>
          <w:rFonts w:ascii="Times New Roman" w:hAnsi="Times New Roman" w:cs="Times New Roman"/>
          <w:sz w:val="21"/>
          <w:szCs w:val="21"/>
          <w:rPrChange w:id="4250" w:author="Jackson Halpin" w:date="2025-06-11T14:22:00Z" w16du:dateUtc="2025-06-11T18:22:00Z">
            <w:rPr>
              <w:rFonts w:ascii="Times New Roman" w:hAnsi="Times New Roman" w:cs="Times New Roman"/>
            </w:rPr>
          </w:rPrChange>
        </w:rPr>
        <w:fldChar w:fldCharType="end"/>
      </w:r>
      <w:r w:rsidR="00430F2D" w:rsidRPr="00F61830">
        <w:rPr>
          <w:rFonts w:ascii="Times New Roman" w:hAnsi="Times New Roman" w:cs="Times New Roman"/>
          <w:sz w:val="21"/>
          <w:szCs w:val="21"/>
          <w:rPrChange w:id="4251" w:author="Jackson Halpin" w:date="2025-06-11T14:22:00Z" w16du:dateUtc="2025-06-11T18:22:00Z">
            <w:rPr>
              <w:rFonts w:ascii="Times New Roman" w:hAnsi="Times New Roman" w:cs="Times New Roman"/>
            </w:rPr>
          </w:rPrChange>
        </w:rPr>
        <w:t xml:space="preserve">. </w:t>
      </w:r>
      <w:commentRangeStart w:id="4252"/>
      <w:del w:id="4253" w:author="Jennifer Kosmatka" w:date="2025-06-11T12:06:00Z" w16du:dateUtc="2025-06-11T16:06:00Z">
        <w:r w:rsidR="00430F2D" w:rsidRPr="00F61830" w:rsidDel="00AC7E82">
          <w:rPr>
            <w:rFonts w:ascii="Times New Roman" w:hAnsi="Times New Roman" w:cs="Times New Roman"/>
            <w:sz w:val="21"/>
            <w:szCs w:val="21"/>
            <w:rPrChange w:id="4254" w:author="Jackson Halpin" w:date="2025-06-11T14:22:00Z" w16du:dateUtc="2025-06-11T18:22:00Z">
              <w:rPr>
                <w:rFonts w:ascii="Times New Roman" w:hAnsi="Times New Roman" w:cs="Times New Roman"/>
              </w:rPr>
            </w:rPrChange>
          </w:rPr>
          <w:delText xml:space="preserve">Enrichment behavior for peptides </w:delText>
        </w:r>
        <w:r w:rsidR="000D77F0" w:rsidRPr="00F61830" w:rsidDel="00AC7E82">
          <w:rPr>
            <w:rFonts w:ascii="Times New Roman" w:hAnsi="Times New Roman" w:cs="Times New Roman"/>
            <w:sz w:val="21"/>
            <w:szCs w:val="21"/>
            <w:rPrChange w:id="4255" w:author="Jackson Halpin" w:date="2025-06-11T14:22:00Z" w16du:dateUtc="2025-06-11T18:22:00Z">
              <w:rPr>
                <w:rFonts w:ascii="Times New Roman" w:hAnsi="Times New Roman" w:cs="Times New Roman"/>
              </w:rPr>
            </w:rPrChange>
          </w:rPr>
          <w:delText xml:space="preserve">with </w:delText>
        </w:r>
        <w:r w:rsidR="00430F2D" w:rsidRPr="00F61830" w:rsidDel="00AC7E82">
          <w:rPr>
            <w:rFonts w:ascii="Times New Roman" w:hAnsi="Times New Roman" w:cs="Times New Roman"/>
            <w:sz w:val="21"/>
            <w:szCs w:val="21"/>
            <w:rPrChange w:id="4256" w:author="Jackson Halpin" w:date="2025-06-11T14:22:00Z" w16du:dateUtc="2025-06-11T18:22:00Z">
              <w:rPr>
                <w:rFonts w:ascii="Times New Roman" w:hAnsi="Times New Roman" w:cs="Times New Roman"/>
              </w:rPr>
            </w:rPrChange>
          </w:rPr>
          <w:delText>measured</w:delText>
        </w:r>
        <w:r w:rsidR="000D77F0" w:rsidRPr="00F61830" w:rsidDel="00AC7E82">
          <w:rPr>
            <w:rFonts w:ascii="Times New Roman" w:hAnsi="Times New Roman" w:cs="Times New Roman"/>
            <w:sz w:val="21"/>
            <w:szCs w:val="21"/>
            <w:rPrChange w:id="4257" w:author="Jackson Halpin" w:date="2025-06-11T14:22:00Z" w16du:dateUtc="2025-06-11T18:22:00Z">
              <w:rPr>
                <w:rFonts w:ascii="Times New Roman" w:hAnsi="Times New Roman" w:cs="Times New Roman"/>
              </w:rPr>
            </w:rPrChange>
          </w:rPr>
          <w:delText xml:space="preserve"> affinity &lt; 50 </w:delText>
        </w:r>
        <w:r w:rsidR="00384F04" w:rsidRPr="00F61830" w:rsidDel="00AC7E82">
          <w:rPr>
            <w:rFonts w:ascii="Times New Roman" w:hAnsi="Times New Roman" w:cs="Times New Roman"/>
            <w:sz w:val="21"/>
            <w:szCs w:val="21"/>
            <w:rPrChange w:id="4258" w:author="Jackson Halpin" w:date="2025-06-11T14:22:00Z" w16du:dateUtc="2025-06-11T18:22:00Z">
              <w:rPr>
                <w:rFonts w:ascii="Times New Roman" w:hAnsi="Times New Roman" w:cs="Times New Roman"/>
              </w:rPr>
            </w:rPrChange>
          </w:rPr>
          <w:delText>µM</w:delText>
        </w:r>
        <w:r w:rsidR="000D77F0" w:rsidRPr="00F61830" w:rsidDel="00AC7E82">
          <w:rPr>
            <w:rFonts w:ascii="Times New Roman" w:hAnsi="Times New Roman" w:cs="Times New Roman"/>
            <w:sz w:val="21"/>
            <w:szCs w:val="21"/>
            <w:rPrChange w:id="4259" w:author="Jackson Halpin" w:date="2025-06-11T14:22:00Z" w16du:dateUtc="2025-06-11T18:22:00Z">
              <w:rPr>
                <w:rFonts w:ascii="Times New Roman" w:hAnsi="Times New Roman" w:cs="Times New Roman"/>
              </w:rPr>
            </w:rPrChange>
          </w:rPr>
          <w:delText xml:space="preserve"> </w:delText>
        </w:r>
        <w:r w:rsidR="00FD59C3" w:rsidRPr="00F61830" w:rsidDel="00AC7E82">
          <w:rPr>
            <w:rFonts w:ascii="Times New Roman" w:hAnsi="Times New Roman" w:cs="Times New Roman"/>
            <w:sz w:val="21"/>
            <w:szCs w:val="21"/>
            <w:rPrChange w:id="4260" w:author="Jackson Halpin" w:date="2025-06-11T14:22:00Z" w16du:dateUtc="2025-06-11T18:22:00Z">
              <w:rPr>
                <w:rFonts w:ascii="Times New Roman" w:hAnsi="Times New Roman" w:cs="Times New Roman"/>
              </w:rPr>
            </w:rPrChange>
          </w:rPr>
          <w:delText xml:space="preserve">for </w:delText>
        </w:r>
        <w:r w:rsidR="000D77F0" w:rsidRPr="00F61830" w:rsidDel="00AC7E82">
          <w:rPr>
            <w:rFonts w:ascii="Times New Roman" w:hAnsi="Times New Roman" w:cs="Times New Roman"/>
            <w:sz w:val="21"/>
            <w:szCs w:val="21"/>
            <w:rPrChange w:id="4261" w:author="Jackson Halpin" w:date="2025-06-11T14:22:00Z" w16du:dateUtc="2025-06-11T18:22:00Z">
              <w:rPr>
                <w:rFonts w:ascii="Times New Roman" w:hAnsi="Times New Roman" w:cs="Times New Roman"/>
              </w:rPr>
            </w:rPrChange>
          </w:rPr>
          <w:delText xml:space="preserve">LC3B are </w:delText>
        </w:r>
        <w:r w:rsidR="00FD59C3" w:rsidRPr="00F61830" w:rsidDel="00AC7E82">
          <w:rPr>
            <w:rFonts w:ascii="Times New Roman" w:hAnsi="Times New Roman" w:cs="Times New Roman"/>
            <w:sz w:val="21"/>
            <w:szCs w:val="21"/>
            <w:rPrChange w:id="4262" w:author="Jackson Halpin" w:date="2025-06-11T14:22:00Z" w16du:dateUtc="2025-06-11T18:22:00Z">
              <w:rPr>
                <w:rFonts w:ascii="Times New Roman" w:hAnsi="Times New Roman" w:cs="Times New Roman"/>
              </w:rPr>
            </w:rPrChange>
          </w:rPr>
          <w:delText xml:space="preserve">shown </w:delText>
        </w:r>
        <w:r w:rsidR="000D77F0" w:rsidRPr="00F61830" w:rsidDel="00AC7E82">
          <w:rPr>
            <w:rFonts w:ascii="Times New Roman" w:hAnsi="Times New Roman" w:cs="Times New Roman"/>
            <w:sz w:val="21"/>
            <w:szCs w:val="21"/>
            <w:rPrChange w:id="4263" w:author="Jackson Halpin" w:date="2025-06-11T14:22:00Z" w16du:dateUtc="2025-06-11T18:22:00Z">
              <w:rPr>
                <w:rFonts w:ascii="Times New Roman" w:hAnsi="Times New Roman" w:cs="Times New Roman"/>
              </w:rPr>
            </w:rPrChange>
          </w:rPr>
          <w:delText xml:space="preserve">in Supplemental Figure 3. TBCD5 and SNX18, though unmeasured for LC3B affinity, show high enrichment in the sort. </w:delText>
        </w:r>
        <w:commentRangeEnd w:id="4252"/>
        <w:r w:rsidR="00405FE0" w:rsidRPr="00F61830" w:rsidDel="00AC7E82">
          <w:rPr>
            <w:rStyle w:val="CommentReference"/>
            <w:sz w:val="13"/>
            <w:szCs w:val="13"/>
            <w:rPrChange w:id="4264" w:author="Jackson Halpin" w:date="2025-06-11T14:22:00Z" w16du:dateUtc="2025-06-11T18:22:00Z">
              <w:rPr>
                <w:rStyle w:val="CommentReference"/>
              </w:rPr>
            </w:rPrChange>
          </w:rPr>
          <w:commentReference w:id="4252"/>
        </w:r>
      </w:del>
      <w:r w:rsidR="00405FE0" w:rsidRPr="00F61830">
        <w:rPr>
          <w:rFonts w:ascii="Times New Roman" w:hAnsi="Times New Roman" w:cs="Times New Roman"/>
          <w:sz w:val="21"/>
          <w:szCs w:val="21"/>
          <w:rPrChange w:id="4265" w:author="Jackson Halpin" w:date="2025-06-11T14:22:00Z" w16du:dateUtc="2025-06-11T18:22:00Z">
            <w:rPr>
              <w:rFonts w:ascii="Times New Roman" w:hAnsi="Times New Roman" w:cs="Times New Roman"/>
            </w:rPr>
          </w:rPrChange>
        </w:rPr>
        <w:t>IP - p</w:t>
      </w:r>
      <w:r w:rsidR="000D77F0" w:rsidRPr="00F61830">
        <w:rPr>
          <w:rFonts w:ascii="Times New Roman" w:hAnsi="Times New Roman" w:cs="Times New Roman"/>
          <w:sz w:val="21"/>
          <w:szCs w:val="21"/>
          <w:rPrChange w:id="4266" w:author="Jackson Halpin" w:date="2025-06-11T14:22:00Z" w16du:dateUtc="2025-06-11T18:22:00Z">
            <w:rPr>
              <w:rFonts w:ascii="Times New Roman" w:hAnsi="Times New Roman" w:cs="Times New Roman"/>
            </w:rPr>
          </w:rPrChange>
        </w:rPr>
        <w:t>roteins</w:t>
      </w:r>
      <w:r w:rsidR="00A96590" w:rsidRPr="00F61830">
        <w:rPr>
          <w:rFonts w:ascii="Times New Roman" w:hAnsi="Times New Roman" w:cs="Times New Roman"/>
          <w:sz w:val="21"/>
          <w:szCs w:val="21"/>
          <w:rPrChange w:id="4267" w:author="Jackson Halpin" w:date="2025-06-11T14:22:00Z" w16du:dateUtc="2025-06-11T18:22:00Z">
            <w:rPr>
              <w:rFonts w:ascii="Times New Roman" w:hAnsi="Times New Roman" w:cs="Times New Roman"/>
            </w:rPr>
          </w:rPrChange>
        </w:rPr>
        <w:t xml:space="preserve"> </w:t>
      </w:r>
      <w:r w:rsidR="00341881" w:rsidRPr="00F61830">
        <w:rPr>
          <w:rFonts w:ascii="Times New Roman" w:hAnsi="Times New Roman" w:cs="Times New Roman"/>
          <w:sz w:val="21"/>
          <w:szCs w:val="21"/>
          <w:rPrChange w:id="4268" w:author="Jackson Halpin" w:date="2025-06-11T14:22:00Z" w16du:dateUtc="2025-06-11T18:22:00Z">
            <w:rPr>
              <w:rFonts w:ascii="Times New Roman" w:hAnsi="Times New Roman" w:cs="Times New Roman"/>
            </w:rPr>
          </w:rPrChange>
        </w:rPr>
        <w:t>pulled down with LC3B</w:t>
      </w:r>
      <w:r w:rsidR="00405FE0" w:rsidRPr="00F61830">
        <w:rPr>
          <w:rFonts w:ascii="Times New Roman" w:hAnsi="Times New Roman" w:cs="Times New Roman"/>
          <w:sz w:val="21"/>
          <w:szCs w:val="21"/>
          <w:rPrChange w:id="4269" w:author="Jackson Halpin" w:date="2025-06-11T14:22:00Z" w16du:dateUtc="2025-06-11T18:22:00Z">
            <w:rPr>
              <w:rFonts w:ascii="Times New Roman" w:hAnsi="Times New Roman" w:cs="Times New Roman"/>
            </w:rPr>
          </w:rPrChange>
        </w:rPr>
        <w:t xml:space="preserve">, from </w:t>
      </w:r>
      <w:proofErr w:type="spellStart"/>
      <w:r w:rsidR="00341881" w:rsidRPr="00F61830">
        <w:rPr>
          <w:rFonts w:ascii="Times New Roman" w:hAnsi="Times New Roman" w:cs="Times New Roman"/>
          <w:sz w:val="21"/>
          <w:szCs w:val="21"/>
          <w:rPrChange w:id="4270" w:author="Jackson Halpin" w:date="2025-06-11T14:22:00Z" w16du:dateUtc="2025-06-11T18:22:00Z">
            <w:rPr>
              <w:rFonts w:ascii="Times New Roman" w:hAnsi="Times New Roman" w:cs="Times New Roman"/>
            </w:rPr>
          </w:rPrChange>
        </w:rPr>
        <w:t>BioGrid</w:t>
      </w:r>
      <w:proofErr w:type="spellEnd"/>
      <w:r w:rsidR="00405FE0" w:rsidRPr="00F61830">
        <w:rPr>
          <w:rFonts w:ascii="Times New Roman" w:hAnsi="Times New Roman" w:cs="Times New Roman"/>
          <w:sz w:val="21"/>
          <w:szCs w:val="21"/>
          <w:rPrChange w:id="4271" w:author="Jackson Halpin" w:date="2025-06-11T14:22:00Z" w16du:dateUtc="2025-06-11T18:22:00Z">
            <w:rPr>
              <w:rFonts w:ascii="Times New Roman" w:hAnsi="Times New Roman" w:cs="Times New Roman"/>
            </w:rPr>
          </w:rPrChange>
        </w:rPr>
        <w:t xml:space="preserve">. GO – </w:t>
      </w:r>
      <w:commentRangeStart w:id="4272"/>
      <w:r w:rsidR="00405FE0" w:rsidRPr="00F61830">
        <w:rPr>
          <w:rFonts w:ascii="Times New Roman" w:hAnsi="Times New Roman" w:cs="Times New Roman"/>
          <w:sz w:val="21"/>
          <w:szCs w:val="21"/>
          <w:rPrChange w:id="4273" w:author="Jackson Halpin" w:date="2025-06-11T14:22:00Z" w16du:dateUtc="2025-06-11T18:22:00Z">
            <w:rPr>
              <w:rFonts w:ascii="Times New Roman" w:hAnsi="Times New Roman" w:cs="Times New Roman"/>
            </w:rPr>
          </w:rPrChange>
        </w:rPr>
        <w:t xml:space="preserve">peptides with </w:t>
      </w:r>
      <w:r w:rsidR="00341881" w:rsidRPr="00F61830">
        <w:rPr>
          <w:rFonts w:ascii="Times New Roman" w:hAnsi="Times New Roman" w:cs="Times New Roman"/>
          <w:sz w:val="21"/>
          <w:szCs w:val="21"/>
          <w:rPrChange w:id="4274" w:author="Jackson Halpin" w:date="2025-06-11T14:22:00Z" w16du:dateUtc="2025-06-11T18:22:00Z">
            <w:rPr>
              <w:rFonts w:ascii="Times New Roman" w:hAnsi="Times New Roman" w:cs="Times New Roman"/>
            </w:rPr>
          </w:rPrChange>
        </w:rPr>
        <w:t>GO-annotat</w:t>
      </w:r>
      <w:r w:rsidR="007B4391" w:rsidRPr="00F61830">
        <w:rPr>
          <w:rFonts w:ascii="Times New Roman" w:hAnsi="Times New Roman" w:cs="Times New Roman"/>
          <w:sz w:val="21"/>
          <w:szCs w:val="21"/>
          <w:rPrChange w:id="4275" w:author="Jackson Halpin" w:date="2025-06-11T14:22:00Z" w16du:dateUtc="2025-06-11T18:22:00Z">
            <w:rPr>
              <w:rFonts w:ascii="Times New Roman" w:hAnsi="Times New Roman" w:cs="Times New Roman"/>
            </w:rPr>
          </w:rPrChange>
        </w:rPr>
        <w:t xml:space="preserve">ions </w:t>
      </w:r>
      <w:r w:rsidR="00405FE0" w:rsidRPr="00F61830">
        <w:rPr>
          <w:rFonts w:ascii="Times New Roman" w:hAnsi="Times New Roman" w:cs="Times New Roman"/>
          <w:sz w:val="21"/>
          <w:szCs w:val="21"/>
          <w:rPrChange w:id="4276" w:author="Jackson Halpin" w:date="2025-06-11T14:22:00Z" w16du:dateUtc="2025-06-11T18:22:00Z">
            <w:rPr>
              <w:rFonts w:ascii="Times New Roman" w:hAnsi="Times New Roman" w:cs="Times New Roman"/>
            </w:rPr>
          </w:rPrChange>
        </w:rPr>
        <w:t xml:space="preserve">shared </w:t>
      </w:r>
      <w:r w:rsidR="007B4391" w:rsidRPr="00F61830">
        <w:rPr>
          <w:rFonts w:ascii="Times New Roman" w:hAnsi="Times New Roman" w:cs="Times New Roman"/>
          <w:sz w:val="21"/>
          <w:szCs w:val="21"/>
          <w:rPrChange w:id="4277" w:author="Jackson Halpin" w:date="2025-06-11T14:22:00Z" w16du:dateUtc="2025-06-11T18:22:00Z">
            <w:rPr>
              <w:rFonts w:ascii="Times New Roman" w:hAnsi="Times New Roman" w:cs="Times New Roman"/>
            </w:rPr>
          </w:rPrChange>
        </w:rPr>
        <w:t>with LC3B</w:t>
      </w:r>
      <w:commentRangeEnd w:id="4272"/>
      <w:r w:rsidR="00405FE0" w:rsidRPr="00F61830">
        <w:rPr>
          <w:rStyle w:val="CommentReference"/>
          <w:sz w:val="13"/>
          <w:szCs w:val="13"/>
          <w:rPrChange w:id="4278" w:author="Jackson Halpin" w:date="2025-06-11T14:22:00Z" w16du:dateUtc="2025-06-11T18:22:00Z">
            <w:rPr>
              <w:rStyle w:val="CommentReference"/>
            </w:rPr>
          </w:rPrChange>
        </w:rPr>
        <w:commentReference w:id="4272"/>
      </w:r>
      <w:r w:rsidR="00405FE0" w:rsidRPr="00F61830">
        <w:rPr>
          <w:rFonts w:ascii="Times New Roman" w:hAnsi="Times New Roman" w:cs="Times New Roman"/>
          <w:sz w:val="21"/>
          <w:szCs w:val="21"/>
          <w:rPrChange w:id="4279" w:author="Jackson Halpin" w:date="2025-06-11T14:22:00Z" w16du:dateUtc="2025-06-11T18:22:00Z">
            <w:rPr>
              <w:rFonts w:ascii="Times New Roman" w:hAnsi="Times New Roman" w:cs="Times New Roman"/>
            </w:rPr>
          </w:rPrChange>
        </w:rPr>
        <w:t xml:space="preserve">, </w:t>
      </w:r>
      <w:r w:rsidR="007B4391" w:rsidRPr="00F61830">
        <w:rPr>
          <w:rFonts w:ascii="Times New Roman" w:hAnsi="Times New Roman" w:cs="Times New Roman"/>
          <w:sz w:val="21"/>
          <w:szCs w:val="21"/>
          <w:rPrChange w:id="4280" w:author="Jackson Halpin" w:date="2025-06-11T14:22:00Z" w16du:dateUtc="2025-06-11T18:22:00Z">
            <w:rPr>
              <w:rFonts w:ascii="Times New Roman" w:hAnsi="Times New Roman" w:cs="Times New Roman"/>
            </w:rPr>
          </w:rPrChange>
        </w:rPr>
        <w:t xml:space="preserve">from </w:t>
      </w:r>
      <w:commentRangeStart w:id="4281"/>
      <w:proofErr w:type="spellStart"/>
      <w:r w:rsidR="006D4B8B" w:rsidRPr="00F61830">
        <w:rPr>
          <w:rFonts w:ascii="Times New Roman" w:hAnsi="Times New Roman" w:cs="Times New Roman"/>
          <w:sz w:val="21"/>
          <w:szCs w:val="21"/>
          <w:rPrChange w:id="4282" w:author="Jackson Halpin" w:date="2025-06-11T14:22:00Z" w16du:dateUtc="2025-06-11T18:22:00Z">
            <w:rPr>
              <w:rFonts w:ascii="Times New Roman" w:hAnsi="Times New Roman" w:cs="Times New Roman"/>
            </w:rPr>
          </w:rPrChange>
        </w:rPr>
        <w:t>Uniprot</w:t>
      </w:r>
      <w:commentRangeEnd w:id="4281"/>
      <w:proofErr w:type="spellEnd"/>
      <w:r w:rsidR="00405FE0" w:rsidRPr="00F61830">
        <w:rPr>
          <w:rStyle w:val="CommentReference"/>
          <w:sz w:val="13"/>
          <w:szCs w:val="13"/>
          <w:rPrChange w:id="4283" w:author="Jackson Halpin" w:date="2025-06-11T14:22:00Z" w16du:dateUtc="2025-06-11T18:22:00Z">
            <w:rPr>
              <w:rStyle w:val="CommentReference"/>
            </w:rPr>
          </w:rPrChange>
        </w:rPr>
        <w:commentReference w:id="4281"/>
      </w:r>
      <w:ins w:id="4284" w:author="Jennifer Kosmatka" w:date="2025-06-09T15:33:00Z" w16du:dateUtc="2025-06-09T19:33:00Z">
        <w:r w:rsidR="00D02715" w:rsidRPr="00F61830">
          <w:rPr>
            <w:rFonts w:ascii="Times New Roman" w:hAnsi="Times New Roman" w:cs="Times New Roman"/>
            <w:sz w:val="21"/>
            <w:szCs w:val="21"/>
            <w:rPrChange w:id="4285" w:author="Jackson Halpin" w:date="2025-06-11T14:22:00Z" w16du:dateUtc="2025-06-11T18:22:00Z">
              <w:rPr>
                <w:rFonts w:ascii="Times New Roman" w:hAnsi="Times New Roman" w:cs="Times New Roman"/>
              </w:rPr>
            </w:rPrChange>
          </w:rPr>
          <w:t xml:space="preserve"> </w:t>
        </w:r>
      </w:ins>
      <w:r w:rsidR="00D02715" w:rsidRPr="00F61830">
        <w:rPr>
          <w:rFonts w:ascii="Times New Roman" w:hAnsi="Times New Roman" w:cs="Times New Roman"/>
          <w:sz w:val="21"/>
          <w:szCs w:val="21"/>
          <w:rPrChange w:id="4286" w:author="Jackson Halpin" w:date="2025-06-11T14:22:00Z" w16du:dateUtc="2025-06-11T18:22:00Z">
            <w:rPr>
              <w:rFonts w:ascii="Times New Roman" w:hAnsi="Times New Roman" w:cs="Times New Roman"/>
            </w:rPr>
          </w:rPrChange>
        </w:rPr>
        <w:fldChar w:fldCharType="begin"/>
      </w:r>
      <w:r w:rsidR="00A6201C" w:rsidRPr="00F61830">
        <w:rPr>
          <w:rFonts w:ascii="Times New Roman" w:hAnsi="Times New Roman" w:cs="Times New Roman"/>
          <w:sz w:val="21"/>
          <w:szCs w:val="21"/>
          <w:rPrChange w:id="4287" w:author="Jackson Halpin" w:date="2025-06-11T14:22:00Z" w16du:dateUtc="2025-06-11T18:22:00Z">
            <w:rPr>
              <w:rFonts w:ascii="Times New Roman" w:hAnsi="Times New Roman" w:cs="Times New Roman"/>
            </w:rPr>
          </w:rPrChange>
        </w:rPr>
        <w:instrText xml:space="preserve"> ADDIN ZOTERO_ITEM CSL_CITATION {"citationID":"8imcioMg","properties":{"formattedCitation":"(The UniProt Consortium et al. 2025; Ashburner et al. 2000; The Gene Ontology Consortium et al. 2023)","plainCitation":"(The UniProt Consortium et al. 2025; Ashburner et al. 2000; The Gene Ontology Consortium et al. 2023)","noteIndex":0},"citationItems":[{"id":493,"uris":["http://zotero.org/users/14717947/items/G95GGNC6"],"itemData":{"id":493,"type":"article-journal","abstract":"Abstract\n            The aim of the UniProt Knowledgebase (UniProtKB; https://www.uniprot.org/) is to provide users with a comprehensive, high-quality and freely accessible set of protein sequences annotated with functional information. In this publication, we describe ongoing changes to our production pipeline to limit the sequences available in UniProtKB to high-quality, non-redundant reference proteomes. We continue to manually curate the scientific literature to add the latest functional data and use machine learning techniques. We also encourage community curation to ensure key publications are not missed. We provide an update on the automatic annotation methods used by UniProtKB to predict information for unreviewed entries describing unstudied proteins. Finally, updates to the UniProt website are described, including a new tab linking protein to genomic information. In recognition of its value to the scientific community, the UniProt database has been awarded Global Core Biodata Resource status.","container-title":"Nucleic Acids Research","DOI":"10.1093/nar/gkae1010","ISSN":"0305-1048, 1362-4962","issue":"D1","language":"en","license":"https://creativecommons.org/licenses/by/4.0/","page":"D609-D617","source":"DOI.org (Crossref)","title":"UniProt: the Universal Protein Knowledgebase in 2025","title-short":"UniProt","volume":"53","author":[{"literal":"The UniProt Consortium"},{"family":"Bateman","given":"Alex"},{"family":"Martin","given":"Maria-Jesus"},{"family":"Orchard","given":"Sandra"},{"family":"Magrane","given":"Michele"},{"family":"Adesina","given":"Aduragbemi"},{"family":"Ahmad","given":"Shadab"},{"family":"Bowler-Barnett","given":"Emily H"},{"family":"Bye-A-Jee","given":"Hema"},{"family":"Carpentier","given":"David"},{"family":"Denny","given":"Paul"},{"family":"Fan","given":"Jun"},{"family":"Garmiri","given":"Penelope"},{"family":"Gonzales","given":"Leonardo Jose Da Costa"},{"family":"Hussein","given":"Abdulrahman"},{"family":"Ignatchenko","given":"Alexandr"},{"family":"Insana","given":"Giuseppe"},{"family":"Ishtiaq","given":"Rizwan"},{"family":"Joshi","given":"Vishal"},{"family":"Jyothi","given":"Dushyanth"},{"family":"Kandasaamy","given":"Swaathi"},{"family":"Lock","given":"Antonia"},{"family":"Luciani","given":"Aurelien"},{"family":"Luo","given":"Jie"},{"family":"Lussi","given":"Yvonne"},{"family":"Marin","given":"Juan Sebastian Martinez"},{"family":"Raposo","given":"Pedro"},{"family":"Rice","given":"Daniel L"},{"family":"Santos","given":"Rafael"},{"family":"Speretta","given":"Elena"},{"family":"Stephenson","given":"James"},{"family":"Totoo","given":"Prabhat"},{"family":"Tyagi","given":"Nidhi"},{"family":"Urakova","given":"Nadya"},{"family":"Vasudev","given":"Preethi"},{"family":"Warner","given":"Kate"},{"family":"Wijerathne","given":"Supun"},{"family":"Yu","given":"Conny Wing-Heng"},{"family":"Zaru","given":"Rossana"},{"family":"Bridge","given":"Alan J"},{"family":"Aimo","given":"Lucila"},{"family":"Argoud-Puy","given":"Ghislaine"},{"family":"Auchincloss","given":"Andrea H"},{"family":"Axelsen","given":"Kristian B"},{"family":"Bansal","given":"Parit"},{"family":"Baratin","given":"Delphine"},{"family":"Batista Neto","given":"Teresa M"},{"family":"Blatter","given":"Marie-Claude"},{"family":"Bolleman","given":"Jerven T"},{"family":"Boutet","given":"Emmanuel"},{"family":"Breuza","given":"Lionel"},{"family":"Gil","given":"Blanca Cabrera"},{"family":"Casals-Casas","given":"Cristina"},{"family":"Echioukh","given":"Kamal Chikh"},{"family":"Coudert","given":"Elisabeth"},{"family":"Cuche","given":"Beatrice"},{"family":"De Castro","given":"Edouard"},{"family":"Estreicher","given":"Anne"},{"family":"Famiglietti","given":"Maria L"},{"family":"Feuermann","given":"Marc"},{"family":"Gasteiger","given":"Elisabeth"},{"family":"Gaudet","given":"Pascale"},{"family":"Gehant","given":"Sebastien"},{"family":"Gerritsen","given":"Vivienne"},{"family":"Gos","given":"Arnaud"},{"family":"Gruaz","given":"Nadine"},{"family":"Hulo","given":"Chantal"},{"family":"Hyka-Nouspikel","given":"Nevila"},{"family":"Jungo","given":"Florence"},{"family":"Kerhornou","given":"Arnaud"},{"family":"Mercier","given":"Philippe Le"},{"family":"Lieberherr","given":"Damien"},{"family":"Masson","given":"Patrick"},{"family":"Morgat","given":"Anne"},{"family":"Paesano","given":"Salvo"},{"family":"Pedruzzi","given":"Ivo"},{"family":"Pilbout","given":"Sandrine"},{"family":"Pourcel","given":"Lucille"},{"family":"Poux","given":"Sylvain"},{"family":"Pozzato","given":"Monica"},{"family":"Pruess","given":"Manuela"},{"family":"Redaschi","given":"Nicole"},{"family":"Rivoire","given":"Catherine"},{"family":"Sigrist","given":"Christian J A"},{"family":"Sonesson","given":"Karin"},{"family":"Sundaram","given":"Shyamala"},{"family":"Sveshnikova","given":"Anastasia"},{"family":"Wu","given":"Cathy H"},{"family":"Arighi","given":"Cecilia N"},{"family":"Chen","given":"Chuming"},{"family":"Chen","given":"Yongxing"},{"family":"Huang","given":"Hongzhan"},{"family":"Laiho","given":"Kati"},{"family":"Lehvaslaiho","given":"Minna"},{"family":"McGarvey","given":"Peter"},{"family":"Natale","given":"Darren A"},{"family":"Ross","given":"Karen"},{"family":"Vinayaka","given":"C R"},{"family":"Wang","given":"Yuqi"},{"family":"Zhang","given":"Jian"}],"issued":{"date-parts":[["2025",1,6]]}}},{"id":180,"uris":["http://zotero.org/users/14717947/items/JHDTLS7Q"],"itemData":{"id":180,"type":"article-journal","container-title":"Nature Genetics","DOI":"10.1038/75556","ISSN":"1061-4036, 1546-1718","issue":"1","journalAbbreviation":"Nat Genet","language":"en","page":"25-29","source":"DOI.org (Crossref)","title":"Gene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M."},{"family":"Sherlock","given":"Gavin"}],"issued":{"date-parts":[["2000",5]]}}},{"id":497,"uris":["http://zotero.org/users/14717947/items/LCCGN2YF"],"itemData":{"id":497,"type":"article-journal","abstract":"Abstract\n            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project.","container-title":"GENETICS","DOI":"10.1093/genetics/iyad031","ISSN":"1943-2631","issue":"1","language":"en","license":"https://creativecommons.org/licenses/by/4.0/","page":"iyad031","source":"DOI.org (Crossref)","title":"The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Victoria"},{"family":"Quaglia","given":"Federica"},{"family":"Tosatto","given":"Silvio"},{"family":"Giglio","given":"Michelle"},{"family":"Nadendla","given":"Suvarna"},{"family":"Antonazzo","given":"Giulia"},{"family":"Attrill","given":"Helen"},{"family":"Dos Santos","given":"Gil"},{"family":"Marygold","given":"Steven"},{"family":"Strelets","given":"Victor"},{"family":"Tabone","given":"Christopher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Victoria"},{"family":"Quaglia","given":"Federica"},{"family":"Tosatto","given":"Silvio"},{"family":"Giglio","given":"Michelle"},{"family":"Nadendla","given":"Suvarna"},{"family":"Antonazzo","given":"Giulia"},{"family":"Attrill","given":"Helen"},{"family":"Dos Santos","given":"Gil"},{"family":"Marygold","given":"Steven"},{"family":"Strelets","given":"Victor"},{"family":"Tabone","given":"Christopher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editor":[{"family":"Baryshnikova","given":"A"}],"issued":{"date-parts":[["2023",5,4]]}}}],"schema":"https://github.com/citation-style-language/schema/raw/master/csl-citation.json"} </w:instrText>
      </w:r>
      <w:r w:rsidR="00D02715" w:rsidRPr="00F61830">
        <w:rPr>
          <w:rFonts w:ascii="Times New Roman" w:hAnsi="Times New Roman" w:cs="Times New Roman"/>
          <w:sz w:val="21"/>
          <w:szCs w:val="21"/>
          <w:rPrChange w:id="4288" w:author="Jackson Halpin" w:date="2025-06-11T14:22:00Z" w16du:dateUtc="2025-06-11T18:22:00Z">
            <w:rPr>
              <w:rFonts w:ascii="Times New Roman" w:hAnsi="Times New Roman" w:cs="Times New Roman"/>
            </w:rPr>
          </w:rPrChange>
        </w:rPr>
        <w:fldChar w:fldCharType="separate"/>
      </w:r>
      <w:r w:rsidR="00A6201C" w:rsidRPr="00F61830">
        <w:rPr>
          <w:rFonts w:ascii="Times New Roman" w:hAnsi="Times New Roman" w:cs="Times New Roman"/>
          <w:noProof/>
          <w:sz w:val="21"/>
          <w:szCs w:val="21"/>
          <w:rPrChange w:id="4289" w:author="Jackson Halpin" w:date="2025-06-11T14:22:00Z" w16du:dateUtc="2025-06-11T18:22:00Z">
            <w:rPr>
              <w:rFonts w:ascii="Times New Roman" w:hAnsi="Times New Roman" w:cs="Times New Roman"/>
              <w:noProof/>
            </w:rPr>
          </w:rPrChange>
        </w:rPr>
        <w:t>(The UniProt Consortium et al. 2025; Ashburner et al. 2000; The Gene Ontology Consortium et al. 2023)</w:t>
      </w:r>
      <w:r w:rsidR="00D02715" w:rsidRPr="00F61830">
        <w:rPr>
          <w:rFonts w:ascii="Times New Roman" w:hAnsi="Times New Roman" w:cs="Times New Roman"/>
          <w:sz w:val="21"/>
          <w:szCs w:val="21"/>
          <w:rPrChange w:id="4290" w:author="Jackson Halpin" w:date="2025-06-11T14:22:00Z" w16du:dateUtc="2025-06-11T18:22:00Z">
            <w:rPr>
              <w:rFonts w:ascii="Times New Roman" w:hAnsi="Times New Roman" w:cs="Times New Roman"/>
            </w:rPr>
          </w:rPrChange>
        </w:rPr>
        <w:fldChar w:fldCharType="end"/>
      </w:r>
      <w:r w:rsidR="006D4B8B" w:rsidRPr="00F61830">
        <w:rPr>
          <w:rFonts w:ascii="Times New Roman" w:hAnsi="Times New Roman" w:cs="Times New Roman"/>
          <w:sz w:val="21"/>
          <w:szCs w:val="21"/>
          <w:rPrChange w:id="4291" w:author="Jackson Halpin" w:date="2025-06-11T14:22:00Z" w16du:dateUtc="2025-06-11T18:22:00Z">
            <w:rPr>
              <w:rFonts w:ascii="Times New Roman" w:hAnsi="Times New Roman" w:cs="Times New Roman"/>
            </w:rPr>
          </w:rPrChange>
        </w:rPr>
        <w:t xml:space="preserve">. </w:t>
      </w:r>
    </w:p>
    <w:p w14:paraId="540779B8" w14:textId="43725A59" w:rsidR="00714548" w:rsidRPr="00F61830" w:rsidDel="00383B88" w:rsidRDefault="00714548" w:rsidP="00714548">
      <w:pPr>
        <w:pStyle w:val="ListParagraph"/>
        <w:numPr>
          <w:ilvl w:val="0"/>
          <w:numId w:val="2"/>
        </w:numPr>
        <w:rPr>
          <w:del w:id="4292" w:author="Jennifer Kosmatka" w:date="2025-06-01T09:23:00Z" w16du:dateUtc="2025-06-01T13:23:00Z"/>
          <w:sz w:val="21"/>
          <w:szCs w:val="21"/>
          <w:rPrChange w:id="4293" w:author="Jackson Halpin" w:date="2025-06-11T14:22:00Z" w16du:dateUtc="2025-06-11T18:22:00Z">
            <w:rPr>
              <w:del w:id="4294" w:author="Jennifer Kosmatka" w:date="2025-06-01T09:23:00Z" w16du:dateUtc="2025-06-01T13:23:00Z"/>
            </w:rPr>
          </w:rPrChange>
        </w:rPr>
      </w:pPr>
      <w:commentRangeStart w:id="4295"/>
      <w:del w:id="4296" w:author="Jennifer Kosmatka" w:date="2025-06-01T09:23:00Z" w16du:dateUtc="2025-06-01T13:23:00Z">
        <w:r w:rsidRPr="00F61830" w:rsidDel="00383B88">
          <w:rPr>
            <w:rFonts w:ascii="Times New Roman" w:hAnsi="Times New Roman" w:cs="Times New Roman"/>
            <w:sz w:val="21"/>
            <w:szCs w:val="21"/>
            <w:rPrChange w:id="4297" w:author="Jackson Halpin" w:date="2025-06-11T14:22:00Z" w16du:dateUtc="2025-06-11T18:22:00Z">
              <w:rPr>
                <w:rFonts w:ascii="Times New Roman" w:hAnsi="Times New Roman" w:cs="Times New Roman"/>
              </w:rPr>
            </w:rPrChange>
          </w:rPr>
          <w:delText>BLI schematic</w:delText>
        </w:r>
        <w:commentRangeEnd w:id="4295"/>
        <w:r w:rsidR="00D70EFF" w:rsidRPr="00F61830" w:rsidDel="00383B88">
          <w:rPr>
            <w:rStyle w:val="CommentReference"/>
            <w:sz w:val="13"/>
            <w:szCs w:val="13"/>
            <w:rPrChange w:id="4298" w:author="Jackson Halpin" w:date="2025-06-11T14:22:00Z" w16du:dateUtc="2025-06-11T18:22:00Z">
              <w:rPr>
                <w:rStyle w:val="CommentReference"/>
              </w:rPr>
            </w:rPrChange>
          </w:rPr>
          <w:commentReference w:id="4295"/>
        </w:r>
      </w:del>
    </w:p>
    <w:p w14:paraId="3E53E59F" w14:textId="3EC8FF8F" w:rsidR="00714548" w:rsidRPr="00F61830" w:rsidRDefault="00D70EFF" w:rsidP="00714548">
      <w:pPr>
        <w:pStyle w:val="ListParagraph"/>
        <w:numPr>
          <w:ilvl w:val="0"/>
          <w:numId w:val="2"/>
        </w:numPr>
        <w:rPr>
          <w:sz w:val="21"/>
          <w:szCs w:val="21"/>
          <w:rPrChange w:id="4299" w:author="Jackson Halpin" w:date="2025-06-11T14:22:00Z" w16du:dateUtc="2025-06-11T18:22:00Z">
            <w:rPr/>
          </w:rPrChange>
        </w:rPr>
      </w:pPr>
      <w:r w:rsidRPr="00F61830">
        <w:rPr>
          <w:rFonts w:ascii="Times New Roman" w:hAnsi="Times New Roman" w:cs="Times New Roman"/>
          <w:sz w:val="21"/>
          <w:szCs w:val="21"/>
          <w:rPrChange w:id="4300" w:author="Jackson Halpin" w:date="2025-06-11T14:22:00Z" w16du:dateUtc="2025-06-11T18:22:00Z">
            <w:rPr>
              <w:rFonts w:ascii="Times New Roman" w:hAnsi="Times New Roman" w:cs="Times New Roman"/>
            </w:rPr>
          </w:rPrChange>
        </w:rPr>
        <w:t>Binding curves and affinities determined by BLI.</w:t>
      </w:r>
      <w:r w:rsidR="00714548" w:rsidRPr="00F61830">
        <w:rPr>
          <w:rFonts w:ascii="Times New Roman" w:hAnsi="Times New Roman" w:cs="Times New Roman"/>
          <w:sz w:val="21"/>
          <w:szCs w:val="21"/>
          <w:rPrChange w:id="4301" w:author="Jackson Halpin" w:date="2025-06-11T14:22:00Z" w16du:dateUtc="2025-06-11T18:22:00Z">
            <w:rPr>
              <w:rFonts w:ascii="Times New Roman" w:hAnsi="Times New Roman" w:cs="Times New Roman"/>
            </w:rPr>
          </w:rPrChange>
        </w:rPr>
        <w:t xml:space="preserve"> </w:t>
      </w:r>
      <w:ins w:id="4302" w:author="Jennifer Kosmatka" w:date="2025-06-11T12:08:00Z" w16du:dateUtc="2025-06-11T16:08:00Z">
        <w:r w:rsidR="00AC7E82" w:rsidRPr="00F61830">
          <w:rPr>
            <w:rFonts w:ascii="Times New Roman" w:hAnsi="Times New Roman" w:cs="Times New Roman"/>
            <w:sz w:val="21"/>
            <w:szCs w:val="21"/>
            <w:rPrChange w:id="4303" w:author="Jackson Halpin" w:date="2025-06-11T14:22:00Z" w16du:dateUtc="2025-06-11T18:22:00Z">
              <w:rPr>
                <w:rFonts w:ascii="Times New Roman" w:hAnsi="Times New Roman" w:cs="Times New Roman"/>
              </w:rPr>
            </w:rPrChange>
          </w:rPr>
          <w:t xml:space="preserve">HEAT3, ATG4A, SCYL1 have previously been immunoprecipitated with LC3B whereas BLM has not. </w:t>
        </w:r>
      </w:ins>
    </w:p>
    <w:p w14:paraId="203DBE18" w14:textId="4246CF14" w:rsidR="00A96590" w:rsidRPr="00F61830" w:rsidRDefault="008F270C" w:rsidP="007B4391">
      <w:pPr>
        <w:pStyle w:val="ListParagraph"/>
        <w:numPr>
          <w:ilvl w:val="0"/>
          <w:numId w:val="2"/>
        </w:numPr>
        <w:rPr>
          <w:sz w:val="21"/>
          <w:szCs w:val="21"/>
          <w:rPrChange w:id="4304" w:author="Jackson Halpin" w:date="2025-06-11T14:22:00Z" w16du:dateUtc="2025-06-11T18:22:00Z">
            <w:rPr/>
          </w:rPrChange>
        </w:rPr>
      </w:pPr>
      <w:r w:rsidRPr="00F61830">
        <w:rPr>
          <w:rFonts w:ascii="Times New Roman" w:hAnsi="Times New Roman" w:cs="Times New Roman"/>
          <w:sz w:val="21"/>
          <w:szCs w:val="21"/>
          <w:rPrChange w:id="4305" w:author="Jackson Halpin" w:date="2025-06-11T14:22:00Z" w16du:dateUtc="2025-06-11T18:22:00Z">
            <w:rPr>
              <w:rFonts w:ascii="Times New Roman" w:hAnsi="Times New Roman" w:cs="Times New Roman"/>
            </w:rPr>
          </w:rPrChange>
        </w:rPr>
        <w:t xml:space="preserve">Relationship between average z-score over rounds 4-6 and affinity for </w:t>
      </w:r>
      <w:r w:rsidR="00065FC3" w:rsidRPr="00F61830">
        <w:rPr>
          <w:rFonts w:ascii="Times New Roman" w:hAnsi="Times New Roman" w:cs="Times New Roman"/>
          <w:sz w:val="21"/>
          <w:szCs w:val="21"/>
          <w:rPrChange w:id="4306" w:author="Jackson Halpin" w:date="2025-06-11T14:22:00Z" w16du:dateUtc="2025-06-11T18:22:00Z">
            <w:rPr>
              <w:rFonts w:ascii="Times New Roman" w:hAnsi="Times New Roman" w:cs="Times New Roman"/>
            </w:rPr>
          </w:rPrChange>
        </w:rPr>
        <w:t xml:space="preserve">monomeric </w:t>
      </w:r>
      <w:r w:rsidRPr="00F61830">
        <w:rPr>
          <w:rFonts w:ascii="Times New Roman" w:hAnsi="Times New Roman" w:cs="Times New Roman"/>
          <w:sz w:val="21"/>
          <w:szCs w:val="21"/>
          <w:rPrChange w:id="4307" w:author="Jackson Halpin" w:date="2025-06-11T14:22:00Z" w16du:dateUtc="2025-06-11T18:22:00Z">
            <w:rPr>
              <w:rFonts w:ascii="Times New Roman" w:hAnsi="Times New Roman" w:cs="Times New Roman"/>
            </w:rPr>
          </w:rPrChange>
        </w:rPr>
        <w:t xml:space="preserve">LC3B </w:t>
      </w:r>
      <w:r w:rsidR="00D70EFF" w:rsidRPr="00F61830">
        <w:rPr>
          <w:rFonts w:ascii="Times New Roman" w:hAnsi="Times New Roman" w:cs="Times New Roman"/>
          <w:sz w:val="21"/>
          <w:szCs w:val="21"/>
          <w:rPrChange w:id="4308" w:author="Jackson Halpin" w:date="2025-06-11T14:22:00Z" w16du:dateUtc="2025-06-11T18:22:00Z">
            <w:rPr>
              <w:rFonts w:ascii="Times New Roman" w:hAnsi="Times New Roman" w:cs="Times New Roman"/>
            </w:rPr>
          </w:rPrChange>
        </w:rPr>
        <w:t>as</w:t>
      </w:r>
      <w:r w:rsidR="0042580C" w:rsidRPr="00F61830">
        <w:rPr>
          <w:rFonts w:ascii="Times New Roman" w:hAnsi="Times New Roman" w:cs="Times New Roman"/>
          <w:sz w:val="21"/>
          <w:szCs w:val="21"/>
          <w:rPrChange w:id="4309" w:author="Jackson Halpin" w:date="2025-06-11T14:22:00Z" w16du:dateUtc="2025-06-11T18:22:00Z">
            <w:rPr>
              <w:rFonts w:ascii="Times New Roman" w:hAnsi="Times New Roman" w:cs="Times New Roman"/>
            </w:rPr>
          </w:rPrChange>
        </w:rPr>
        <w:t xml:space="preserve"> determined by bio-layer interferometry (BLI). </w:t>
      </w:r>
      <w:r w:rsidR="00D70EFF" w:rsidRPr="00F61830">
        <w:rPr>
          <w:rFonts w:ascii="Times New Roman" w:hAnsi="Times New Roman" w:cs="Times New Roman"/>
          <w:sz w:val="21"/>
          <w:szCs w:val="21"/>
          <w:rPrChange w:id="4310" w:author="Jackson Halpin" w:date="2025-06-11T14:22:00Z" w16du:dateUtc="2025-06-11T18:22:00Z">
            <w:rPr>
              <w:rFonts w:ascii="Times New Roman" w:hAnsi="Times New Roman" w:cs="Times New Roman"/>
            </w:rPr>
          </w:rPrChange>
        </w:rPr>
        <w:t>Colors indicate peptides as in</w:t>
      </w:r>
      <w:r w:rsidR="00027BA5" w:rsidRPr="00F61830">
        <w:rPr>
          <w:rFonts w:ascii="Times New Roman" w:hAnsi="Times New Roman" w:cs="Times New Roman"/>
          <w:sz w:val="21"/>
          <w:szCs w:val="21"/>
          <w:rPrChange w:id="4311" w:author="Jackson Halpin" w:date="2025-06-11T14:22:00Z" w16du:dateUtc="2025-06-11T18:22:00Z">
            <w:rPr>
              <w:rFonts w:ascii="Times New Roman" w:hAnsi="Times New Roman" w:cs="Times New Roman"/>
            </w:rPr>
          </w:rPrChange>
        </w:rPr>
        <w:t xml:space="preserve"> Figure 1C. Shape</w:t>
      </w:r>
      <w:r w:rsidRPr="00F61830">
        <w:rPr>
          <w:rFonts w:ascii="Times New Roman" w:hAnsi="Times New Roman" w:cs="Times New Roman"/>
          <w:sz w:val="21"/>
          <w:szCs w:val="21"/>
          <w:rPrChange w:id="4312" w:author="Jackson Halpin" w:date="2025-06-11T14:22:00Z" w16du:dateUtc="2025-06-11T18:22:00Z">
            <w:rPr>
              <w:rFonts w:ascii="Times New Roman" w:hAnsi="Times New Roman" w:cs="Times New Roman"/>
            </w:rPr>
          </w:rPrChange>
        </w:rPr>
        <w:t>s</w:t>
      </w:r>
      <w:r w:rsidR="00027BA5" w:rsidRPr="00F61830">
        <w:rPr>
          <w:rFonts w:ascii="Times New Roman" w:hAnsi="Times New Roman" w:cs="Times New Roman"/>
          <w:sz w:val="21"/>
          <w:szCs w:val="21"/>
          <w:rPrChange w:id="4313" w:author="Jackson Halpin" w:date="2025-06-11T14:22:00Z" w16du:dateUtc="2025-06-11T18:22:00Z">
            <w:rPr>
              <w:rFonts w:ascii="Times New Roman" w:hAnsi="Times New Roman" w:cs="Times New Roman"/>
            </w:rPr>
          </w:rPrChange>
        </w:rPr>
        <w:t xml:space="preserve"> </w:t>
      </w:r>
      <w:r w:rsidRPr="00F61830">
        <w:rPr>
          <w:rFonts w:ascii="Times New Roman" w:hAnsi="Times New Roman" w:cs="Times New Roman"/>
          <w:sz w:val="21"/>
          <w:szCs w:val="21"/>
          <w:rPrChange w:id="4314" w:author="Jackson Halpin" w:date="2025-06-11T14:22:00Z" w16du:dateUtc="2025-06-11T18:22:00Z">
            <w:rPr>
              <w:rFonts w:ascii="Times New Roman" w:hAnsi="Times New Roman" w:cs="Times New Roman"/>
            </w:rPr>
          </w:rPrChange>
        </w:rPr>
        <w:t xml:space="preserve">indicate </w:t>
      </w:r>
      <w:r w:rsidR="00027BA5" w:rsidRPr="00F61830">
        <w:rPr>
          <w:rFonts w:ascii="Times New Roman" w:hAnsi="Times New Roman" w:cs="Times New Roman"/>
          <w:sz w:val="21"/>
          <w:szCs w:val="21"/>
          <w:rPrChange w:id="4315" w:author="Jackson Halpin" w:date="2025-06-11T14:22:00Z" w16du:dateUtc="2025-06-11T18:22:00Z">
            <w:rPr>
              <w:rFonts w:ascii="Times New Roman" w:hAnsi="Times New Roman" w:cs="Times New Roman"/>
            </w:rPr>
          </w:rPrChange>
        </w:rPr>
        <w:t xml:space="preserve">five classes of peptides: </w:t>
      </w:r>
      <w:r w:rsidRPr="00F61830">
        <w:rPr>
          <w:rFonts w:ascii="Times New Roman" w:hAnsi="Times New Roman" w:cs="Times New Roman"/>
          <w:sz w:val="21"/>
          <w:szCs w:val="21"/>
          <w:rPrChange w:id="4316" w:author="Jackson Halpin" w:date="2025-06-11T14:22:00Z" w16du:dateUtc="2025-06-11T18:22:00Z">
            <w:rPr>
              <w:rFonts w:ascii="Times New Roman" w:hAnsi="Times New Roman" w:cs="Times New Roman"/>
            </w:rPr>
          </w:rPrChange>
        </w:rPr>
        <w:t xml:space="preserve">peptides with </w:t>
      </w:r>
      <w:r w:rsidR="00027BA5" w:rsidRPr="00F61830">
        <w:rPr>
          <w:rFonts w:ascii="Times New Roman" w:hAnsi="Times New Roman" w:cs="Times New Roman"/>
          <w:sz w:val="21"/>
          <w:szCs w:val="21"/>
          <w:rPrChange w:id="4317" w:author="Jackson Halpin" w:date="2025-06-11T14:22:00Z" w16du:dateUtc="2025-06-11T18:22:00Z">
            <w:rPr>
              <w:rFonts w:ascii="Times New Roman" w:hAnsi="Times New Roman" w:cs="Times New Roman"/>
            </w:rPr>
          </w:rPrChange>
        </w:rPr>
        <w:t>LIR motifs validated to</w:t>
      </w:r>
      <w:r w:rsidR="00D70EFF" w:rsidRPr="00F61830">
        <w:rPr>
          <w:rFonts w:ascii="Times New Roman" w:hAnsi="Times New Roman" w:cs="Times New Roman"/>
          <w:sz w:val="21"/>
          <w:szCs w:val="21"/>
          <w:rPrChange w:id="4318" w:author="Jackson Halpin" w:date="2025-06-11T14:22:00Z" w16du:dateUtc="2025-06-11T18:22:00Z">
            <w:rPr>
              <w:rFonts w:ascii="Times New Roman" w:hAnsi="Times New Roman" w:cs="Times New Roman"/>
            </w:rPr>
          </w:rPrChange>
        </w:rPr>
        <w:t xml:space="preserve"> bind to</w:t>
      </w:r>
      <w:r w:rsidR="00027BA5" w:rsidRPr="00F61830">
        <w:rPr>
          <w:rFonts w:ascii="Times New Roman" w:hAnsi="Times New Roman" w:cs="Times New Roman"/>
          <w:sz w:val="21"/>
          <w:szCs w:val="21"/>
          <w:rPrChange w:id="4319" w:author="Jackson Halpin" w:date="2025-06-11T14:22:00Z" w16du:dateUtc="2025-06-11T18:22:00Z">
            <w:rPr>
              <w:rFonts w:ascii="Times New Roman" w:hAnsi="Times New Roman" w:cs="Times New Roman"/>
            </w:rPr>
          </w:rPrChange>
        </w:rPr>
        <w:t xml:space="preserve"> LC3B (circle</w:t>
      </w:r>
      <w:r w:rsidR="00D70EFF" w:rsidRPr="00F61830">
        <w:rPr>
          <w:rFonts w:ascii="Times New Roman" w:hAnsi="Times New Roman" w:cs="Times New Roman"/>
          <w:sz w:val="21"/>
          <w:szCs w:val="21"/>
          <w:rPrChange w:id="4320" w:author="Jackson Halpin" w:date="2025-06-11T14:22:00Z" w16du:dateUtc="2025-06-11T18:22:00Z">
            <w:rPr>
              <w:rFonts w:ascii="Times New Roman" w:hAnsi="Times New Roman" w:cs="Times New Roman"/>
            </w:rPr>
          </w:rPrChange>
        </w:rPr>
        <w:t>s</w:t>
      </w:r>
      <w:r w:rsidR="00027BA5" w:rsidRPr="00F61830">
        <w:rPr>
          <w:rFonts w:ascii="Times New Roman" w:hAnsi="Times New Roman" w:cs="Times New Roman"/>
          <w:sz w:val="21"/>
          <w:szCs w:val="21"/>
          <w:rPrChange w:id="4321" w:author="Jackson Halpin" w:date="2025-06-11T14:22:00Z" w16du:dateUtc="2025-06-11T18:22:00Z">
            <w:rPr>
              <w:rFonts w:ascii="Times New Roman" w:hAnsi="Times New Roman" w:cs="Times New Roman"/>
            </w:rPr>
          </w:rPrChange>
        </w:rPr>
        <w:t xml:space="preserve">), peptides corresponding to proteins pulled down </w:t>
      </w:r>
      <w:r w:rsidRPr="00F61830">
        <w:rPr>
          <w:rFonts w:ascii="Times New Roman" w:hAnsi="Times New Roman" w:cs="Times New Roman"/>
          <w:sz w:val="21"/>
          <w:szCs w:val="21"/>
          <w:rPrChange w:id="4322" w:author="Jackson Halpin" w:date="2025-06-11T14:22:00Z" w16du:dateUtc="2025-06-11T18:22:00Z">
            <w:rPr>
              <w:rFonts w:ascii="Times New Roman" w:hAnsi="Times New Roman" w:cs="Times New Roman"/>
            </w:rPr>
          </w:rPrChange>
        </w:rPr>
        <w:t xml:space="preserve">with </w:t>
      </w:r>
      <w:r w:rsidR="00027BA5" w:rsidRPr="00F61830">
        <w:rPr>
          <w:rFonts w:ascii="Times New Roman" w:hAnsi="Times New Roman" w:cs="Times New Roman"/>
          <w:sz w:val="21"/>
          <w:szCs w:val="21"/>
          <w:rPrChange w:id="4323" w:author="Jackson Halpin" w:date="2025-06-11T14:22:00Z" w16du:dateUtc="2025-06-11T18:22:00Z">
            <w:rPr>
              <w:rFonts w:ascii="Times New Roman" w:hAnsi="Times New Roman" w:cs="Times New Roman"/>
            </w:rPr>
          </w:rPrChange>
        </w:rPr>
        <w:t>LC3B (</w:t>
      </w:r>
      <w:r w:rsidRPr="00F61830">
        <w:rPr>
          <w:rFonts w:ascii="Times New Roman" w:hAnsi="Times New Roman" w:cs="Times New Roman"/>
          <w:sz w:val="21"/>
          <w:szCs w:val="21"/>
          <w:rPrChange w:id="4324" w:author="Jackson Halpin" w:date="2025-06-11T14:22:00Z" w16du:dateUtc="2025-06-11T18:22:00Z">
            <w:rPr>
              <w:rFonts w:ascii="Times New Roman" w:hAnsi="Times New Roman" w:cs="Times New Roman"/>
            </w:rPr>
          </w:rPrChange>
        </w:rPr>
        <w:t>triangles</w:t>
      </w:r>
      <w:r w:rsidR="00027BA5" w:rsidRPr="00F61830">
        <w:rPr>
          <w:rFonts w:ascii="Times New Roman" w:hAnsi="Times New Roman" w:cs="Times New Roman"/>
          <w:sz w:val="21"/>
          <w:szCs w:val="21"/>
          <w:rPrChange w:id="4325" w:author="Jackson Halpin" w:date="2025-06-11T14:22:00Z" w16du:dateUtc="2025-06-11T18:22:00Z">
            <w:rPr>
              <w:rFonts w:ascii="Times New Roman" w:hAnsi="Times New Roman" w:cs="Times New Roman"/>
            </w:rPr>
          </w:rPrChange>
        </w:rPr>
        <w:t xml:space="preserve">), </w:t>
      </w:r>
      <w:r w:rsidRPr="00F61830">
        <w:rPr>
          <w:rFonts w:ascii="Times New Roman" w:hAnsi="Times New Roman" w:cs="Times New Roman"/>
          <w:sz w:val="21"/>
          <w:szCs w:val="21"/>
          <w:rPrChange w:id="4326" w:author="Jackson Halpin" w:date="2025-06-11T14:22:00Z" w16du:dateUtc="2025-06-11T18:22:00Z">
            <w:rPr>
              <w:rFonts w:ascii="Times New Roman" w:hAnsi="Times New Roman" w:cs="Times New Roman"/>
            </w:rPr>
          </w:rPrChange>
        </w:rPr>
        <w:t>peptides from proteins with shared GO terms with LC3B (diamonds)</w:t>
      </w:r>
      <w:r w:rsidR="00027BA5" w:rsidRPr="00F61830">
        <w:rPr>
          <w:rFonts w:ascii="Times New Roman" w:hAnsi="Times New Roman" w:cs="Times New Roman"/>
          <w:sz w:val="21"/>
          <w:szCs w:val="21"/>
          <w:rPrChange w:id="4327" w:author="Jackson Halpin" w:date="2025-06-11T14:22:00Z" w16du:dateUtc="2025-06-11T18:22:00Z">
            <w:rPr>
              <w:rFonts w:ascii="Times New Roman" w:hAnsi="Times New Roman" w:cs="Times New Roman"/>
            </w:rPr>
          </w:rPrChange>
        </w:rPr>
        <w:t>,</w:t>
      </w:r>
      <w:r w:rsidRPr="00F61830">
        <w:rPr>
          <w:rFonts w:ascii="Times New Roman" w:hAnsi="Times New Roman" w:cs="Times New Roman"/>
          <w:sz w:val="21"/>
          <w:szCs w:val="21"/>
          <w:rPrChange w:id="4328" w:author="Jackson Halpin" w:date="2025-06-11T14:22:00Z" w16du:dateUtc="2025-06-11T18:22:00Z">
            <w:rPr>
              <w:rFonts w:ascii="Times New Roman" w:hAnsi="Times New Roman" w:cs="Times New Roman"/>
            </w:rPr>
          </w:rPrChange>
        </w:rPr>
        <w:t xml:space="preserve"> peptides meeting both IP and GO criteria (squares),</w:t>
      </w:r>
      <w:r w:rsidR="00027BA5" w:rsidRPr="00F61830">
        <w:rPr>
          <w:rFonts w:ascii="Times New Roman" w:hAnsi="Times New Roman" w:cs="Times New Roman"/>
          <w:sz w:val="21"/>
          <w:szCs w:val="21"/>
          <w:rPrChange w:id="4329" w:author="Jackson Halpin" w:date="2025-06-11T14:22:00Z" w16du:dateUtc="2025-06-11T18:22:00Z">
            <w:rPr>
              <w:rFonts w:ascii="Times New Roman" w:hAnsi="Times New Roman" w:cs="Times New Roman"/>
            </w:rPr>
          </w:rPrChange>
        </w:rPr>
        <w:t xml:space="preserve"> and </w:t>
      </w:r>
      <w:del w:id="4330" w:author="Jennifer Kosmatka" w:date="2025-06-09T15:42:00Z" w16du:dateUtc="2025-06-09T19:42:00Z">
        <w:r w:rsidR="00284A3C" w:rsidRPr="00F61830" w:rsidDel="00D02715">
          <w:rPr>
            <w:rFonts w:ascii="Times New Roman" w:hAnsi="Times New Roman" w:cs="Times New Roman"/>
            <w:sz w:val="21"/>
            <w:szCs w:val="21"/>
            <w:rPrChange w:id="4331" w:author="Jackson Halpin" w:date="2025-06-11T14:22:00Z" w16du:dateUtc="2025-06-11T18:22:00Z">
              <w:rPr>
                <w:rFonts w:ascii="Times New Roman" w:hAnsi="Times New Roman" w:cs="Times New Roman"/>
              </w:rPr>
            </w:rPrChange>
          </w:rPr>
          <w:delText>unannotated</w:delText>
        </w:r>
        <w:r w:rsidR="00027BA5" w:rsidRPr="00F61830" w:rsidDel="00D02715">
          <w:rPr>
            <w:rFonts w:ascii="Times New Roman" w:hAnsi="Times New Roman" w:cs="Times New Roman"/>
            <w:sz w:val="21"/>
            <w:szCs w:val="21"/>
            <w:rPrChange w:id="4332" w:author="Jackson Halpin" w:date="2025-06-11T14:22:00Z" w16du:dateUtc="2025-06-11T18:22:00Z">
              <w:rPr>
                <w:rFonts w:ascii="Times New Roman" w:hAnsi="Times New Roman" w:cs="Times New Roman"/>
              </w:rPr>
            </w:rPrChange>
          </w:rPr>
          <w:delText xml:space="preserve"> </w:delText>
        </w:r>
      </w:del>
      <w:ins w:id="4333" w:author="Jennifer Kosmatka" w:date="2025-06-10T10:49:00Z" w16du:dateUtc="2025-06-10T14:49:00Z">
        <w:r w:rsidR="000C77C4" w:rsidRPr="00F61830">
          <w:rPr>
            <w:rFonts w:ascii="Times New Roman" w:hAnsi="Times New Roman" w:cs="Times New Roman"/>
            <w:sz w:val="21"/>
            <w:szCs w:val="21"/>
            <w:rPrChange w:id="4334" w:author="Jackson Halpin" w:date="2025-06-11T14:22:00Z" w16du:dateUtc="2025-06-11T18:22:00Z">
              <w:rPr>
                <w:rFonts w:ascii="Times New Roman" w:hAnsi="Times New Roman" w:cs="Times New Roman"/>
              </w:rPr>
            </w:rPrChange>
          </w:rPr>
          <w:t>unannotated</w:t>
        </w:r>
      </w:ins>
      <w:ins w:id="4335" w:author="Jennifer Kosmatka" w:date="2025-06-09T15:42:00Z" w16du:dateUtc="2025-06-09T19:42:00Z">
        <w:r w:rsidR="00D02715" w:rsidRPr="00F61830">
          <w:rPr>
            <w:rFonts w:ascii="Times New Roman" w:hAnsi="Times New Roman" w:cs="Times New Roman"/>
            <w:sz w:val="21"/>
            <w:szCs w:val="21"/>
            <w:rPrChange w:id="4336" w:author="Jackson Halpin" w:date="2025-06-11T14:22:00Z" w16du:dateUtc="2025-06-11T18:22:00Z">
              <w:rPr>
                <w:rFonts w:ascii="Times New Roman" w:hAnsi="Times New Roman" w:cs="Times New Roman"/>
              </w:rPr>
            </w:rPrChange>
          </w:rPr>
          <w:t xml:space="preserve"> </w:t>
        </w:r>
      </w:ins>
      <w:r w:rsidR="00027BA5" w:rsidRPr="00F61830">
        <w:rPr>
          <w:rFonts w:ascii="Times New Roman" w:hAnsi="Times New Roman" w:cs="Times New Roman"/>
          <w:sz w:val="21"/>
          <w:szCs w:val="21"/>
          <w:rPrChange w:id="4337" w:author="Jackson Halpin" w:date="2025-06-11T14:22:00Z" w16du:dateUtc="2025-06-11T18:22:00Z">
            <w:rPr>
              <w:rFonts w:ascii="Times New Roman" w:hAnsi="Times New Roman" w:cs="Times New Roman"/>
            </w:rPr>
          </w:rPrChange>
        </w:rPr>
        <w:t xml:space="preserve">peptides (stars). </w:t>
      </w:r>
      <w:r w:rsidR="00D70EFF" w:rsidRPr="00F61830">
        <w:rPr>
          <w:rFonts w:ascii="Times New Roman" w:hAnsi="Times New Roman" w:cs="Times New Roman"/>
          <w:sz w:val="21"/>
          <w:szCs w:val="21"/>
          <w:shd w:val="clear" w:color="auto" w:fill="FFFFFF"/>
          <w:rPrChange w:id="4338" w:author="Jackson Halpin" w:date="2025-06-11T14:22:00Z" w16du:dateUtc="2025-06-11T18:22:00Z">
            <w:rPr>
              <w:rFonts w:ascii="Times New Roman" w:hAnsi="Times New Roman" w:cs="Times New Roman"/>
              <w:shd w:val="clear" w:color="auto" w:fill="FFFFFF"/>
            </w:rPr>
          </w:rPrChange>
        </w:rPr>
        <w:t>K</w:t>
      </w:r>
      <w:r w:rsidR="00D70EFF" w:rsidRPr="00F61830">
        <w:rPr>
          <w:rFonts w:ascii="Times New Roman" w:hAnsi="Times New Roman" w:cs="Times New Roman"/>
          <w:sz w:val="21"/>
          <w:szCs w:val="21"/>
          <w:shd w:val="clear" w:color="auto" w:fill="FFFFFF"/>
          <w:vertAlign w:val="subscript"/>
          <w:rPrChange w:id="4339" w:author="Jackson Halpin" w:date="2025-06-11T14:22:00Z" w16du:dateUtc="2025-06-11T18:22:00Z">
            <w:rPr>
              <w:rFonts w:ascii="Times New Roman" w:hAnsi="Times New Roman" w:cs="Times New Roman"/>
              <w:shd w:val="clear" w:color="auto" w:fill="FFFFFF"/>
              <w:vertAlign w:val="subscript"/>
            </w:rPr>
          </w:rPrChange>
        </w:rPr>
        <w:t>D</w:t>
      </w:r>
      <w:r w:rsidR="00D70EFF" w:rsidRPr="00F61830">
        <w:rPr>
          <w:rFonts w:ascii="Times New Roman" w:hAnsi="Times New Roman" w:cs="Times New Roman"/>
          <w:sz w:val="21"/>
          <w:szCs w:val="21"/>
          <w:shd w:val="clear" w:color="auto" w:fill="FFFFFF"/>
          <w:rPrChange w:id="4340" w:author="Jackson Halpin" w:date="2025-06-11T14:22:00Z" w16du:dateUtc="2025-06-11T18:22:00Z">
            <w:rPr>
              <w:rFonts w:ascii="Times New Roman" w:hAnsi="Times New Roman" w:cs="Times New Roman"/>
              <w:shd w:val="clear" w:color="auto" w:fill="FFFFFF"/>
            </w:rPr>
          </w:rPrChange>
        </w:rPr>
        <w:t xml:space="preserve"> values represent the mean over at least two replicate experiments.</w:t>
      </w:r>
    </w:p>
    <w:p w14:paraId="45B9AEE1" w14:textId="77777777" w:rsidR="001C3284" w:rsidRPr="00F61830" w:rsidRDefault="001C3284" w:rsidP="001C3284">
      <w:pPr>
        <w:ind w:left="360"/>
        <w:rPr>
          <w:rFonts w:ascii="Times New Roman" w:hAnsi="Times New Roman" w:cs="Times New Roman"/>
          <w:b/>
          <w:bCs/>
          <w:sz w:val="21"/>
          <w:szCs w:val="21"/>
          <w:rPrChange w:id="4341" w:author="Jackson Halpin" w:date="2025-06-11T14:22:00Z" w16du:dateUtc="2025-06-11T18:22:00Z">
            <w:rPr>
              <w:rFonts w:ascii="Times New Roman" w:hAnsi="Times New Roman" w:cs="Times New Roman"/>
              <w:b/>
              <w:bCs/>
            </w:rPr>
          </w:rPrChange>
        </w:rPr>
      </w:pPr>
    </w:p>
    <w:p w14:paraId="0B408587" w14:textId="77777777" w:rsidR="001C3284" w:rsidRPr="00F61830" w:rsidRDefault="001C3284" w:rsidP="001C3284">
      <w:pPr>
        <w:ind w:left="360"/>
        <w:rPr>
          <w:rFonts w:ascii="Times New Roman" w:hAnsi="Times New Roman" w:cs="Times New Roman"/>
          <w:b/>
          <w:bCs/>
          <w:sz w:val="21"/>
          <w:szCs w:val="21"/>
          <w:rPrChange w:id="4342" w:author="Jackson Halpin" w:date="2025-06-11T14:22:00Z" w16du:dateUtc="2025-06-11T18:22:00Z">
            <w:rPr>
              <w:rFonts w:ascii="Times New Roman" w:hAnsi="Times New Roman" w:cs="Times New Roman"/>
              <w:b/>
              <w:bCs/>
            </w:rPr>
          </w:rPrChange>
        </w:rPr>
      </w:pPr>
    </w:p>
    <w:p w14:paraId="0BBAA933" w14:textId="77777777" w:rsidR="001C3284" w:rsidRPr="00F61830" w:rsidRDefault="001C3284" w:rsidP="001C3284">
      <w:pPr>
        <w:ind w:left="360"/>
        <w:rPr>
          <w:rFonts w:ascii="Times New Roman" w:hAnsi="Times New Roman" w:cs="Times New Roman"/>
          <w:b/>
          <w:bCs/>
          <w:sz w:val="21"/>
          <w:szCs w:val="21"/>
          <w:rPrChange w:id="4343" w:author="Jackson Halpin" w:date="2025-06-11T14:22:00Z" w16du:dateUtc="2025-06-11T18:22:00Z">
            <w:rPr>
              <w:rFonts w:ascii="Times New Roman" w:hAnsi="Times New Roman" w:cs="Times New Roman"/>
              <w:b/>
              <w:bCs/>
            </w:rPr>
          </w:rPrChange>
        </w:rPr>
      </w:pPr>
    </w:p>
    <w:p w14:paraId="12A95778" w14:textId="77777777" w:rsidR="001C3284" w:rsidRPr="00F61830" w:rsidRDefault="001C3284" w:rsidP="001C3284">
      <w:pPr>
        <w:ind w:left="360"/>
        <w:rPr>
          <w:rFonts w:ascii="Times New Roman" w:hAnsi="Times New Roman" w:cs="Times New Roman"/>
          <w:b/>
          <w:bCs/>
          <w:sz w:val="21"/>
          <w:szCs w:val="21"/>
          <w:rPrChange w:id="4344" w:author="Jackson Halpin" w:date="2025-06-11T14:22:00Z" w16du:dateUtc="2025-06-11T18:22:00Z">
            <w:rPr>
              <w:rFonts w:ascii="Times New Roman" w:hAnsi="Times New Roman" w:cs="Times New Roman"/>
              <w:b/>
              <w:bCs/>
            </w:rPr>
          </w:rPrChange>
        </w:rPr>
      </w:pPr>
    </w:p>
    <w:p w14:paraId="1898E3A1" w14:textId="77777777" w:rsidR="001C3284" w:rsidRPr="00F61830" w:rsidRDefault="001C3284" w:rsidP="001C3284">
      <w:pPr>
        <w:ind w:left="360"/>
        <w:rPr>
          <w:rFonts w:ascii="Times New Roman" w:hAnsi="Times New Roman" w:cs="Times New Roman"/>
          <w:b/>
          <w:bCs/>
          <w:sz w:val="21"/>
          <w:szCs w:val="21"/>
          <w:rPrChange w:id="4345" w:author="Jackson Halpin" w:date="2025-06-11T14:22:00Z" w16du:dateUtc="2025-06-11T18:22:00Z">
            <w:rPr>
              <w:rFonts w:ascii="Times New Roman" w:hAnsi="Times New Roman" w:cs="Times New Roman"/>
              <w:b/>
              <w:bCs/>
            </w:rPr>
          </w:rPrChange>
        </w:rPr>
      </w:pPr>
    </w:p>
    <w:p w14:paraId="7A9A0201" w14:textId="77777777" w:rsidR="001C3284" w:rsidRPr="00F61830" w:rsidRDefault="001C3284" w:rsidP="001C3284">
      <w:pPr>
        <w:ind w:left="360"/>
        <w:rPr>
          <w:rFonts w:ascii="Times New Roman" w:hAnsi="Times New Roman" w:cs="Times New Roman"/>
          <w:b/>
          <w:bCs/>
          <w:sz w:val="21"/>
          <w:szCs w:val="21"/>
          <w:rPrChange w:id="4346" w:author="Jackson Halpin" w:date="2025-06-11T14:22:00Z" w16du:dateUtc="2025-06-11T18:22:00Z">
            <w:rPr>
              <w:rFonts w:ascii="Times New Roman" w:hAnsi="Times New Roman" w:cs="Times New Roman"/>
              <w:b/>
              <w:bCs/>
            </w:rPr>
          </w:rPrChange>
        </w:rPr>
      </w:pPr>
    </w:p>
    <w:p w14:paraId="65D4CCD6" w14:textId="77777777" w:rsidR="00DE5BF2" w:rsidRPr="00F61830" w:rsidRDefault="00DE5BF2" w:rsidP="001C3284">
      <w:pPr>
        <w:ind w:left="360"/>
        <w:rPr>
          <w:rFonts w:ascii="Times New Roman" w:hAnsi="Times New Roman" w:cs="Times New Roman"/>
          <w:b/>
          <w:bCs/>
          <w:sz w:val="21"/>
          <w:szCs w:val="21"/>
          <w:rPrChange w:id="4347" w:author="Jackson Halpin" w:date="2025-06-11T14:22:00Z" w16du:dateUtc="2025-06-11T18:22:00Z">
            <w:rPr>
              <w:rFonts w:ascii="Times New Roman" w:hAnsi="Times New Roman" w:cs="Times New Roman"/>
              <w:b/>
              <w:bCs/>
            </w:rPr>
          </w:rPrChange>
        </w:rPr>
      </w:pPr>
    </w:p>
    <w:p w14:paraId="3C0B3768" w14:textId="77777777" w:rsidR="00D932BF" w:rsidRPr="00F61830" w:rsidRDefault="00D932BF" w:rsidP="001C3284">
      <w:pPr>
        <w:ind w:left="360"/>
        <w:rPr>
          <w:rFonts w:ascii="Times New Roman" w:hAnsi="Times New Roman" w:cs="Times New Roman"/>
          <w:b/>
          <w:bCs/>
          <w:sz w:val="21"/>
          <w:szCs w:val="21"/>
          <w:rPrChange w:id="4348" w:author="Jackson Halpin" w:date="2025-06-11T14:22:00Z" w16du:dateUtc="2025-06-11T18:22:00Z">
            <w:rPr>
              <w:rFonts w:ascii="Times New Roman" w:hAnsi="Times New Roman" w:cs="Times New Roman"/>
              <w:b/>
              <w:bCs/>
            </w:rPr>
          </w:rPrChange>
        </w:rPr>
      </w:pPr>
    </w:p>
    <w:p w14:paraId="20BE3A0F" w14:textId="77777777" w:rsidR="00D932BF" w:rsidRPr="00F61830" w:rsidRDefault="00D932BF" w:rsidP="001C3284">
      <w:pPr>
        <w:ind w:left="360"/>
        <w:rPr>
          <w:rFonts w:ascii="Times New Roman" w:hAnsi="Times New Roman" w:cs="Times New Roman"/>
          <w:b/>
          <w:bCs/>
          <w:sz w:val="21"/>
          <w:szCs w:val="21"/>
          <w:rPrChange w:id="4349" w:author="Jackson Halpin" w:date="2025-06-11T14:22:00Z" w16du:dateUtc="2025-06-11T18:22:00Z">
            <w:rPr>
              <w:rFonts w:ascii="Times New Roman" w:hAnsi="Times New Roman" w:cs="Times New Roman"/>
              <w:b/>
              <w:bCs/>
            </w:rPr>
          </w:rPrChange>
        </w:rPr>
      </w:pPr>
    </w:p>
    <w:p w14:paraId="76004DF2" w14:textId="77777777" w:rsidR="00DE5BF2" w:rsidRPr="00F61830" w:rsidDel="00A6201C" w:rsidRDefault="00DE5BF2" w:rsidP="001C3284">
      <w:pPr>
        <w:ind w:left="360"/>
        <w:rPr>
          <w:del w:id="4350" w:author="Jennifer Kosmatka" w:date="2025-06-10T15:58:00Z" w16du:dateUtc="2025-06-10T19:58:00Z"/>
          <w:rFonts w:ascii="Times New Roman" w:hAnsi="Times New Roman" w:cs="Times New Roman"/>
          <w:b/>
          <w:bCs/>
          <w:sz w:val="21"/>
          <w:szCs w:val="21"/>
          <w:rPrChange w:id="4351" w:author="Jackson Halpin" w:date="2025-06-11T14:22:00Z" w16du:dateUtc="2025-06-11T18:22:00Z">
            <w:rPr>
              <w:del w:id="4352" w:author="Jennifer Kosmatka" w:date="2025-06-10T15:58:00Z" w16du:dateUtc="2025-06-10T19:58:00Z"/>
              <w:rFonts w:ascii="Times New Roman" w:hAnsi="Times New Roman" w:cs="Times New Roman"/>
              <w:b/>
              <w:bCs/>
            </w:rPr>
          </w:rPrChange>
        </w:rPr>
      </w:pPr>
    </w:p>
    <w:p w14:paraId="1B169CD3" w14:textId="77777777" w:rsidR="00DE5BF2" w:rsidRPr="00F61830" w:rsidDel="00A6201C" w:rsidRDefault="00DE5BF2" w:rsidP="001C3284">
      <w:pPr>
        <w:ind w:left="360"/>
        <w:rPr>
          <w:del w:id="4353" w:author="Jennifer Kosmatka" w:date="2025-06-10T15:58:00Z" w16du:dateUtc="2025-06-10T19:58:00Z"/>
          <w:rFonts w:ascii="Times New Roman" w:hAnsi="Times New Roman" w:cs="Times New Roman"/>
          <w:b/>
          <w:bCs/>
          <w:sz w:val="21"/>
          <w:szCs w:val="21"/>
          <w:rPrChange w:id="4354" w:author="Jackson Halpin" w:date="2025-06-11T14:22:00Z" w16du:dateUtc="2025-06-11T18:22:00Z">
            <w:rPr>
              <w:del w:id="4355" w:author="Jennifer Kosmatka" w:date="2025-06-10T15:58:00Z" w16du:dateUtc="2025-06-10T19:58:00Z"/>
              <w:rFonts w:ascii="Times New Roman" w:hAnsi="Times New Roman" w:cs="Times New Roman"/>
              <w:b/>
              <w:bCs/>
            </w:rPr>
          </w:rPrChange>
        </w:rPr>
      </w:pPr>
    </w:p>
    <w:p w14:paraId="01F35299" w14:textId="77777777" w:rsidR="00DE5BF2" w:rsidRPr="00F61830" w:rsidDel="00A6201C" w:rsidRDefault="00DE5BF2" w:rsidP="001C3284">
      <w:pPr>
        <w:ind w:left="360"/>
        <w:rPr>
          <w:del w:id="4356" w:author="Jennifer Kosmatka" w:date="2025-06-10T15:58:00Z" w16du:dateUtc="2025-06-10T19:58:00Z"/>
          <w:rFonts w:ascii="Times New Roman" w:hAnsi="Times New Roman" w:cs="Times New Roman"/>
          <w:b/>
          <w:bCs/>
          <w:sz w:val="21"/>
          <w:szCs w:val="21"/>
          <w:rPrChange w:id="4357" w:author="Jackson Halpin" w:date="2025-06-11T14:22:00Z" w16du:dateUtc="2025-06-11T18:22:00Z">
            <w:rPr>
              <w:del w:id="4358" w:author="Jennifer Kosmatka" w:date="2025-06-10T15:58:00Z" w16du:dateUtc="2025-06-10T19:58:00Z"/>
              <w:rFonts w:ascii="Times New Roman" w:hAnsi="Times New Roman" w:cs="Times New Roman"/>
              <w:b/>
              <w:bCs/>
            </w:rPr>
          </w:rPrChange>
        </w:rPr>
      </w:pPr>
    </w:p>
    <w:p w14:paraId="2D384E5C" w14:textId="75DCA597" w:rsidR="00CD6A8D" w:rsidRPr="00F61830" w:rsidDel="00A6201C" w:rsidRDefault="00CD6A8D" w:rsidP="00D92753">
      <w:pPr>
        <w:pStyle w:val="ListParagraph"/>
        <w:ind w:left="0"/>
        <w:rPr>
          <w:del w:id="4359" w:author="Jennifer Kosmatka" w:date="2025-06-10T15:58:00Z" w16du:dateUtc="2025-06-10T19:58:00Z"/>
          <w:rFonts w:ascii="Times New Roman" w:hAnsi="Times New Roman" w:cs="Times New Roman"/>
          <w:b/>
          <w:bCs/>
          <w:sz w:val="21"/>
          <w:szCs w:val="21"/>
          <w:rPrChange w:id="4360" w:author="Jackson Halpin" w:date="2025-06-11T14:22:00Z" w16du:dateUtc="2025-06-11T18:22:00Z">
            <w:rPr>
              <w:del w:id="4361" w:author="Jennifer Kosmatka" w:date="2025-06-10T15:58:00Z" w16du:dateUtc="2025-06-10T19:58:00Z"/>
              <w:rFonts w:ascii="Times New Roman" w:hAnsi="Times New Roman" w:cs="Times New Roman"/>
              <w:b/>
              <w:bCs/>
            </w:rPr>
          </w:rPrChange>
        </w:rPr>
      </w:pPr>
    </w:p>
    <w:p w14:paraId="625F6900" w14:textId="77777777" w:rsidR="009D48D6" w:rsidRPr="00F61830" w:rsidRDefault="009D48D6" w:rsidP="00CD6A8D">
      <w:pPr>
        <w:rPr>
          <w:rFonts w:ascii="Times New Roman" w:hAnsi="Times New Roman" w:cs="Times New Roman"/>
          <w:b/>
          <w:bCs/>
          <w:sz w:val="21"/>
          <w:szCs w:val="21"/>
          <w:rPrChange w:id="4362" w:author="Jackson Halpin" w:date="2025-06-11T14:22:00Z" w16du:dateUtc="2025-06-11T18:22:00Z">
            <w:rPr>
              <w:rFonts w:ascii="Times New Roman" w:hAnsi="Times New Roman" w:cs="Times New Roman"/>
              <w:b/>
              <w:bCs/>
            </w:rPr>
          </w:rPrChange>
        </w:rPr>
      </w:pPr>
    </w:p>
    <w:p w14:paraId="65DA7785" w14:textId="079EF0B0" w:rsidR="009E4A8D" w:rsidRPr="00F61830" w:rsidRDefault="007752AF" w:rsidP="00CD6A8D">
      <w:pPr>
        <w:rPr>
          <w:rFonts w:ascii="Times New Roman" w:hAnsi="Times New Roman" w:cs="Times New Roman"/>
          <w:b/>
          <w:bCs/>
          <w:sz w:val="21"/>
          <w:szCs w:val="21"/>
          <w:rPrChange w:id="4363" w:author="Jackson Halpin" w:date="2025-06-11T14:22:00Z" w16du:dateUtc="2025-06-11T18:22:00Z">
            <w:rPr>
              <w:rFonts w:ascii="Times New Roman" w:hAnsi="Times New Roman" w:cs="Times New Roman"/>
              <w:b/>
              <w:bCs/>
            </w:rPr>
          </w:rPrChange>
        </w:rPr>
      </w:pPr>
      <w:ins w:id="4364" w:author="Jennifer Kosmatka" w:date="2025-06-10T13:26:00Z" w16du:dateUtc="2025-06-10T17:26:00Z">
        <w:r w:rsidRPr="00F61830">
          <w:rPr>
            <w:rFonts w:ascii="Times New Roman" w:hAnsi="Times New Roman" w:cs="Times New Roman"/>
            <w:b/>
            <w:bCs/>
            <w:noProof/>
            <w:sz w:val="21"/>
            <w:szCs w:val="21"/>
            <w:rPrChange w:id="4365" w:author="Jackson Halpin" w:date="2025-06-11T14:22:00Z" w16du:dateUtc="2025-06-11T18:22:00Z">
              <w:rPr>
                <w:rFonts w:ascii="Times New Roman" w:hAnsi="Times New Roman" w:cs="Times New Roman"/>
                <w:b/>
                <w:bCs/>
                <w:noProof/>
              </w:rPr>
            </w:rPrChange>
          </w:rPr>
          <w:lastRenderedPageBreak/>
          <w:drawing>
            <wp:inline distT="0" distB="0" distL="0" distR="0" wp14:anchorId="7179E4B7" wp14:editId="3BB65F11">
              <wp:extent cx="5943600" cy="6096000"/>
              <wp:effectExtent l="0" t="0" r="0" b="0"/>
              <wp:docPr id="1518937428" name="Picture 8"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7428" name="Picture 8" descr="A close-up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096000"/>
                      </a:xfrm>
                      <a:prstGeom prst="rect">
                        <a:avLst/>
                      </a:prstGeom>
                    </pic:spPr>
                  </pic:pic>
                </a:graphicData>
              </a:graphic>
            </wp:inline>
          </w:drawing>
        </w:r>
      </w:ins>
      <w:del w:id="4366" w:author="Jennifer Kosmatka" w:date="2025-06-10T13:20:00Z" w16du:dateUtc="2025-06-10T17:20:00Z">
        <w:r w:rsidR="009D48D6" w:rsidRPr="00F61830" w:rsidDel="007752AF">
          <w:rPr>
            <w:rFonts w:ascii="Times New Roman" w:hAnsi="Times New Roman" w:cs="Times New Roman"/>
            <w:b/>
            <w:bCs/>
            <w:noProof/>
            <w:sz w:val="21"/>
            <w:szCs w:val="21"/>
            <w:rPrChange w:id="4367" w:author="Jackson Halpin" w:date="2025-06-11T14:22:00Z" w16du:dateUtc="2025-06-11T18:22:00Z">
              <w:rPr>
                <w:rFonts w:ascii="Times New Roman" w:hAnsi="Times New Roman" w:cs="Times New Roman"/>
                <w:b/>
                <w:bCs/>
                <w:noProof/>
              </w:rPr>
            </w:rPrChange>
          </w:rPr>
          <w:drawing>
            <wp:inline distT="0" distB="0" distL="0" distR="0" wp14:anchorId="5D4F0BBB" wp14:editId="77845265">
              <wp:extent cx="5943600" cy="6096000"/>
              <wp:effectExtent l="0" t="0" r="0" b="0"/>
              <wp:docPr id="35547915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9158"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096000"/>
                      </a:xfrm>
                      <a:prstGeom prst="rect">
                        <a:avLst/>
                      </a:prstGeom>
                    </pic:spPr>
                  </pic:pic>
                </a:graphicData>
              </a:graphic>
            </wp:inline>
          </w:drawing>
        </w:r>
      </w:del>
      <w:r w:rsidR="009E4A8D" w:rsidRPr="00F61830">
        <w:rPr>
          <w:rFonts w:ascii="Times New Roman" w:hAnsi="Times New Roman" w:cs="Times New Roman"/>
          <w:b/>
          <w:bCs/>
          <w:sz w:val="21"/>
          <w:szCs w:val="21"/>
          <w:rPrChange w:id="4368" w:author="Jackson Halpin" w:date="2025-06-11T14:22:00Z" w16du:dateUtc="2025-06-11T18:22:00Z">
            <w:rPr>
              <w:rFonts w:ascii="Times New Roman" w:hAnsi="Times New Roman" w:cs="Times New Roman"/>
              <w:b/>
              <w:bCs/>
            </w:rPr>
          </w:rPrChange>
        </w:rPr>
        <w:t xml:space="preserve">Figure 3. Enriched LIR-containing peptides show </w:t>
      </w:r>
      <w:r w:rsidR="0025596C" w:rsidRPr="00F61830">
        <w:rPr>
          <w:rFonts w:ascii="Times New Roman" w:hAnsi="Times New Roman" w:cs="Times New Roman"/>
          <w:b/>
          <w:bCs/>
          <w:sz w:val="21"/>
          <w:szCs w:val="21"/>
          <w:rPrChange w:id="4369" w:author="Jackson Halpin" w:date="2025-06-11T14:22:00Z" w16du:dateUtc="2025-06-11T18:22:00Z">
            <w:rPr>
              <w:rFonts w:ascii="Times New Roman" w:hAnsi="Times New Roman" w:cs="Times New Roman"/>
              <w:b/>
              <w:bCs/>
            </w:rPr>
          </w:rPrChange>
        </w:rPr>
        <w:t xml:space="preserve">a </w:t>
      </w:r>
      <w:r w:rsidR="009E4A8D" w:rsidRPr="00F61830">
        <w:rPr>
          <w:rFonts w:ascii="Times New Roman" w:hAnsi="Times New Roman" w:cs="Times New Roman"/>
          <w:b/>
          <w:bCs/>
          <w:sz w:val="21"/>
          <w:szCs w:val="21"/>
          <w:rPrChange w:id="4370" w:author="Jackson Halpin" w:date="2025-06-11T14:22:00Z" w16du:dateUtc="2025-06-11T18:22:00Z">
            <w:rPr>
              <w:rFonts w:ascii="Times New Roman" w:hAnsi="Times New Roman" w:cs="Times New Roman"/>
              <w:b/>
              <w:bCs/>
            </w:rPr>
          </w:rPrChange>
        </w:rPr>
        <w:t>preference for acidic flank</w:t>
      </w:r>
      <w:r w:rsidR="00B44D60" w:rsidRPr="00F61830">
        <w:rPr>
          <w:rFonts w:ascii="Times New Roman" w:hAnsi="Times New Roman" w:cs="Times New Roman"/>
          <w:b/>
          <w:bCs/>
          <w:sz w:val="21"/>
          <w:szCs w:val="21"/>
          <w:rPrChange w:id="4371" w:author="Jackson Halpin" w:date="2025-06-11T14:22:00Z" w16du:dateUtc="2025-06-11T18:22:00Z">
            <w:rPr>
              <w:rFonts w:ascii="Times New Roman" w:hAnsi="Times New Roman" w:cs="Times New Roman"/>
              <w:b/>
              <w:bCs/>
            </w:rPr>
          </w:rPrChange>
        </w:rPr>
        <w:t>ing sequence</w:t>
      </w:r>
      <w:r w:rsidR="009E4A8D" w:rsidRPr="00F61830">
        <w:rPr>
          <w:rFonts w:ascii="Times New Roman" w:hAnsi="Times New Roman" w:cs="Times New Roman"/>
          <w:b/>
          <w:bCs/>
          <w:sz w:val="21"/>
          <w:szCs w:val="21"/>
          <w:rPrChange w:id="4372" w:author="Jackson Halpin" w:date="2025-06-11T14:22:00Z" w16du:dateUtc="2025-06-11T18:22:00Z">
            <w:rPr>
              <w:rFonts w:ascii="Times New Roman" w:hAnsi="Times New Roman" w:cs="Times New Roman"/>
              <w:b/>
              <w:bCs/>
            </w:rPr>
          </w:rPrChange>
        </w:rPr>
        <w:t xml:space="preserve"> and </w:t>
      </w:r>
      <w:r w:rsidR="00B44D60" w:rsidRPr="00F61830">
        <w:rPr>
          <w:rFonts w:ascii="Times New Roman" w:hAnsi="Times New Roman" w:cs="Times New Roman"/>
          <w:b/>
          <w:bCs/>
          <w:sz w:val="21"/>
          <w:szCs w:val="21"/>
          <w:rPrChange w:id="4373" w:author="Jackson Halpin" w:date="2025-06-11T14:22:00Z" w16du:dateUtc="2025-06-11T18:22:00Z">
            <w:rPr>
              <w:rFonts w:ascii="Times New Roman" w:hAnsi="Times New Roman" w:cs="Times New Roman"/>
              <w:b/>
              <w:bCs/>
            </w:rPr>
          </w:rPrChange>
        </w:rPr>
        <w:t xml:space="preserve">a </w:t>
      </w:r>
      <w:r w:rsidR="009E4A8D" w:rsidRPr="00F61830">
        <w:rPr>
          <w:rFonts w:ascii="Times New Roman" w:hAnsi="Times New Roman" w:cs="Times New Roman"/>
          <w:b/>
          <w:bCs/>
          <w:sz w:val="21"/>
          <w:szCs w:val="21"/>
          <w:rPrChange w:id="4374" w:author="Jackson Halpin" w:date="2025-06-11T14:22:00Z" w16du:dateUtc="2025-06-11T18:22:00Z">
            <w:rPr>
              <w:rFonts w:ascii="Times New Roman" w:hAnsi="Times New Roman" w:cs="Times New Roman"/>
              <w:b/>
              <w:bCs/>
            </w:rPr>
          </w:rPrChange>
        </w:rPr>
        <w:t>W-type core LIR</w:t>
      </w:r>
      <w:r w:rsidR="00B44D60" w:rsidRPr="00F61830">
        <w:rPr>
          <w:rFonts w:ascii="Times New Roman" w:hAnsi="Times New Roman" w:cs="Times New Roman"/>
          <w:b/>
          <w:bCs/>
          <w:sz w:val="21"/>
          <w:szCs w:val="21"/>
          <w:rPrChange w:id="4375" w:author="Jackson Halpin" w:date="2025-06-11T14:22:00Z" w16du:dateUtc="2025-06-11T18:22:00Z">
            <w:rPr>
              <w:rFonts w:ascii="Times New Roman" w:hAnsi="Times New Roman" w:cs="Times New Roman"/>
              <w:b/>
              <w:bCs/>
            </w:rPr>
          </w:rPrChange>
        </w:rPr>
        <w:t>.</w:t>
      </w:r>
      <w:r w:rsidR="009E4A8D" w:rsidRPr="00F61830">
        <w:rPr>
          <w:rFonts w:ascii="Times New Roman" w:hAnsi="Times New Roman" w:cs="Times New Roman"/>
          <w:b/>
          <w:bCs/>
          <w:sz w:val="21"/>
          <w:szCs w:val="21"/>
          <w:rPrChange w:id="4376" w:author="Jackson Halpin" w:date="2025-06-11T14:22:00Z" w16du:dateUtc="2025-06-11T18:22:00Z">
            <w:rPr>
              <w:rFonts w:ascii="Times New Roman" w:hAnsi="Times New Roman" w:cs="Times New Roman"/>
              <w:b/>
              <w:bCs/>
            </w:rPr>
          </w:rPrChange>
        </w:rPr>
        <w:t xml:space="preserve"> </w:t>
      </w:r>
    </w:p>
    <w:p w14:paraId="0D2D8DBD" w14:textId="3C604075" w:rsidR="00260726" w:rsidRPr="00F61830" w:rsidRDefault="00977BB1" w:rsidP="009E4A8D">
      <w:pPr>
        <w:pStyle w:val="ListParagraph"/>
        <w:numPr>
          <w:ilvl w:val="0"/>
          <w:numId w:val="11"/>
        </w:numPr>
        <w:rPr>
          <w:rFonts w:ascii="Times New Roman" w:hAnsi="Times New Roman" w:cs="Times New Roman"/>
          <w:sz w:val="21"/>
          <w:szCs w:val="21"/>
          <w:rPrChange w:id="4377" w:author="Jackson Halpin" w:date="2025-06-11T14:22:00Z" w16du:dateUtc="2025-06-11T18:22:00Z">
            <w:rPr>
              <w:rFonts w:ascii="Times New Roman" w:hAnsi="Times New Roman" w:cs="Times New Roman"/>
            </w:rPr>
          </w:rPrChange>
        </w:rPr>
      </w:pPr>
      <w:r w:rsidRPr="00F61830">
        <w:rPr>
          <w:rFonts w:ascii="Times New Roman" w:hAnsi="Times New Roman" w:cs="Times New Roman"/>
          <w:sz w:val="21"/>
          <w:szCs w:val="21"/>
          <w:rPrChange w:id="4378" w:author="Jackson Halpin" w:date="2025-06-11T14:22:00Z" w16du:dateUtc="2025-06-11T18:22:00Z">
            <w:rPr>
              <w:rFonts w:ascii="Times New Roman" w:hAnsi="Times New Roman" w:cs="Times New Roman"/>
            </w:rPr>
          </w:rPrChange>
        </w:rPr>
        <w:t>pLogo</w:t>
      </w:r>
      <w:r w:rsidR="00DE5BF2" w:rsidRPr="00F61830">
        <w:rPr>
          <w:rFonts w:ascii="Times New Roman" w:hAnsi="Times New Roman" w:cs="Times New Roman"/>
          <w:sz w:val="21"/>
          <w:szCs w:val="21"/>
          <w:rPrChange w:id="4379" w:author="Jackson Halpin" w:date="2025-06-11T14:22:00Z" w16du:dateUtc="2025-06-11T18:22:00Z">
            <w:rPr>
              <w:rFonts w:ascii="Times New Roman" w:hAnsi="Times New Roman" w:cs="Times New Roman"/>
            </w:rPr>
          </w:rPrChange>
        </w:rPr>
        <w:t xml:space="preserve"> </w:t>
      </w:r>
      <w:r w:rsidR="00D02715" w:rsidRPr="00F61830">
        <w:rPr>
          <w:rFonts w:ascii="Times New Roman" w:hAnsi="Times New Roman" w:cs="Times New Roman"/>
          <w:sz w:val="21"/>
          <w:szCs w:val="21"/>
          <w:rPrChange w:id="4380" w:author="Jackson Halpin" w:date="2025-06-11T14:22:00Z" w16du:dateUtc="2025-06-11T18:22:00Z">
            <w:rPr>
              <w:rFonts w:ascii="Times New Roman" w:hAnsi="Times New Roman" w:cs="Times New Roman"/>
            </w:rPr>
          </w:rPrChange>
        </w:rPr>
        <w:fldChar w:fldCharType="begin"/>
      </w:r>
      <w:r w:rsidR="00D02715" w:rsidRPr="00F61830">
        <w:rPr>
          <w:rFonts w:ascii="Times New Roman" w:hAnsi="Times New Roman" w:cs="Times New Roman"/>
          <w:sz w:val="21"/>
          <w:szCs w:val="21"/>
          <w:rPrChange w:id="4381" w:author="Jackson Halpin" w:date="2025-06-11T14:22:00Z" w16du:dateUtc="2025-06-11T18:22:00Z">
            <w:rPr>
              <w:rFonts w:ascii="Times New Roman" w:hAnsi="Times New Roman" w:cs="Times New Roman"/>
            </w:rPr>
          </w:rPrChange>
        </w:rPr>
        <w:instrText xml:space="preserve"> ADDIN ZOTERO_ITEM CSL_CITATION {"citationID":"MRJG8Epf","properties":{"formattedCitation":"(O\\uc0\\u8217{}Shea et al. 2013)","plainCitation":"(O’Shea et al. 2013)","noteIndex":0},"citationItems":[{"id":172,"uris":["http://zotero.org/users/local/DUCgBsd9/items/S3Q5E9Q5","http://zotero.org/users/14717947/items/S3Q5E9Q5"],"itemData":{"id":172,"type":"article-journal","container-title":"Nature Methods","DOI":"10.1038/nmeth.2646","ISSN":"1548-7091, 1548-7105","issue":"12","journalAbbreviation":"Nat Methods","language":"en","page":"1211-1212","source":"DOI.org (Crossref)","title":"pLogo: a probabilistic approach to visualizing sequence motifs","title-short":"pLogo","volume":"10","author":[{"family":"O'Shea","given":"Joseph P"},{"family":"Chou","given":"Michael F"},{"family":"Quader","given":"Saad A"},{"family":"Ryan","given":"James K"},{"family":"Church","given":"George M"},{"family":"Schwartz","given":"Daniel"}],"issued":{"date-parts":[["2013",12]]}}}],"schema":"https://github.com/citation-style-language/schema/raw/master/csl-citation.json"} </w:instrText>
      </w:r>
      <w:r w:rsidR="00D02715" w:rsidRPr="00F61830">
        <w:rPr>
          <w:rFonts w:ascii="Times New Roman" w:hAnsi="Times New Roman" w:cs="Times New Roman"/>
          <w:sz w:val="21"/>
          <w:szCs w:val="21"/>
          <w:rPrChange w:id="4382" w:author="Jackson Halpin" w:date="2025-06-11T14:22:00Z" w16du:dateUtc="2025-06-11T18:22:00Z">
            <w:rPr>
              <w:rFonts w:ascii="Times New Roman" w:hAnsi="Times New Roman" w:cs="Times New Roman"/>
            </w:rPr>
          </w:rPrChange>
        </w:rPr>
        <w:fldChar w:fldCharType="separate"/>
      </w:r>
      <w:r w:rsidR="00D02715" w:rsidRPr="00F61830">
        <w:rPr>
          <w:rFonts w:ascii="Times New Roman" w:hAnsi="Times New Roman" w:cs="Times New Roman"/>
          <w:sz w:val="21"/>
          <w:szCs w:val="21"/>
          <w:rPrChange w:id="4383" w:author="Jackson Halpin" w:date="2025-06-11T14:22:00Z" w16du:dateUtc="2025-06-11T18:22:00Z">
            <w:rPr>
              <w:rFonts w:ascii="Times New Roman" w:hAnsi="Times New Roman" w:cs="Times New Roman"/>
            </w:rPr>
          </w:rPrChange>
        </w:rPr>
        <w:t>(O’Shea et al. 2013)</w:t>
      </w:r>
      <w:r w:rsidR="00D02715" w:rsidRPr="00F61830">
        <w:rPr>
          <w:rFonts w:ascii="Times New Roman" w:hAnsi="Times New Roman" w:cs="Times New Roman"/>
          <w:sz w:val="21"/>
          <w:szCs w:val="21"/>
          <w:rPrChange w:id="4384" w:author="Jackson Halpin" w:date="2025-06-11T14:22:00Z" w16du:dateUtc="2025-06-11T18:22:00Z">
            <w:rPr>
              <w:rFonts w:ascii="Times New Roman" w:hAnsi="Times New Roman" w:cs="Times New Roman"/>
            </w:rPr>
          </w:rPrChange>
        </w:rPr>
        <w:fldChar w:fldCharType="end"/>
      </w:r>
      <w:ins w:id="4385" w:author="Jennifer Kosmatka" w:date="2025-06-09T15:38:00Z" w16du:dateUtc="2025-06-09T19:38:00Z">
        <w:r w:rsidR="00D02715" w:rsidRPr="00F61830">
          <w:rPr>
            <w:rFonts w:ascii="Times New Roman" w:hAnsi="Times New Roman" w:cs="Times New Roman"/>
            <w:sz w:val="21"/>
            <w:szCs w:val="21"/>
            <w:rPrChange w:id="4386" w:author="Jackson Halpin" w:date="2025-06-11T14:22:00Z" w16du:dateUtc="2025-06-11T18:22:00Z">
              <w:rPr>
                <w:rFonts w:ascii="Times New Roman" w:hAnsi="Times New Roman" w:cs="Times New Roman"/>
              </w:rPr>
            </w:rPrChange>
          </w:rPr>
          <w:t xml:space="preserve"> </w:t>
        </w:r>
      </w:ins>
      <w:del w:id="4387" w:author="Jennifer Kosmatka" w:date="2025-06-09T15:38:00Z" w16du:dateUtc="2025-06-09T19:38:00Z">
        <w:r w:rsidR="00DE5BF2" w:rsidRPr="00F61830" w:rsidDel="00D02715">
          <w:rPr>
            <w:rFonts w:ascii="Times New Roman" w:hAnsi="Times New Roman" w:cs="Times New Roman"/>
            <w:sz w:val="21"/>
            <w:szCs w:val="21"/>
            <w:rPrChange w:id="4388" w:author="Jackson Halpin" w:date="2025-06-11T14:22:00Z" w16du:dateUtc="2025-06-11T18:22:00Z">
              <w:rPr>
                <w:rFonts w:ascii="Times New Roman" w:hAnsi="Times New Roman" w:cs="Times New Roman"/>
              </w:rPr>
            </w:rPrChange>
          </w:rPr>
          <w:delText>(ref)</w:delText>
        </w:r>
        <w:r w:rsidR="006510B8" w:rsidRPr="00F61830" w:rsidDel="00D02715">
          <w:rPr>
            <w:rFonts w:ascii="Times New Roman" w:hAnsi="Times New Roman" w:cs="Times New Roman"/>
            <w:sz w:val="21"/>
            <w:szCs w:val="21"/>
            <w:rPrChange w:id="4389" w:author="Jackson Halpin" w:date="2025-06-11T14:22:00Z" w16du:dateUtc="2025-06-11T18:22:00Z">
              <w:rPr>
                <w:rFonts w:ascii="Times New Roman" w:hAnsi="Times New Roman" w:cs="Times New Roman"/>
              </w:rPr>
            </w:rPrChange>
          </w:rPr>
          <w:delText xml:space="preserve"> </w:delText>
        </w:r>
      </w:del>
      <w:r w:rsidR="00E4080A" w:rsidRPr="00F61830">
        <w:rPr>
          <w:rFonts w:ascii="Times New Roman" w:hAnsi="Times New Roman" w:cs="Times New Roman"/>
          <w:sz w:val="21"/>
          <w:szCs w:val="21"/>
          <w:rPrChange w:id="4390" w:author="Jackson Halpin" w:date="2025-06-11T14:22:00Z" w16du:dateUtc="2025-06-11T18:22:00Z">
            <w:rPr>
              <w:rFonts w:ascii="Times New Roman" w:hAnsi="Times New Roman" w:cs="Times New Roman"/>
            </w:rPr>
          </w:rPrChange>
        </w:rPr>
        <w:t>showing</w:t>
      </w:r>
      <w:r w:rsidR="00594E73" w:rsidRPr="00F61830">
        <w:rPr>
          <w:rFonts w:ascii="Times New Roman" w:hAnsi="Times New Roman" w:cs="Times New Roman"/>
          <w:sz w:val="21"/>
          <w:szCs w:val="21"/>
          <w:rPrChange w:id="4391" w:author="Jackson Halpin" w:date="2025-06-11T14:22:00Z" w16du:dateUtc="2025-06-11T18:22:00Z">
            <w:rPr>
              <w:rFonts w:ascii="Times New Roman" w:hAnsi="Times New Roman" w:cs="Times New Roman"/>
            </w:rPr>
          </w:rPrChange>
        </w:rPr>
        <w:t xml:space="preserve"> over- and under-represented residues in</w:t>
      </w:r>
      <w:r w:rsidR="00260726" w:rsidRPr="00F61830">
        <w:rPr>
          <w:rFonts w:ascii="Times New Roman" w:hAnsi="Times New Roman" w:cs="Times New Roman"/>
          <w:sz w:val="21"/>
          <w:szCs w:val="21"/>
          <w:rPrChange w:id="4392" w:author="Jackson Halpin" w:date="2025-06-11T14:22:00Z" w16du:dateUtc="2025-06-11T18:22:00Z">
            <w:rPr>
              <w:rFonts w:ascii="Times New Roman" w:hAnsi="Times New Roman" w:cs="Times New Roman"/>
            </w:rPr>
          </w:rPrChange>
        </w:rPr>
        <w:t xml:space="preserve"> LIR-containing peptides with z-score </w:t>
      </w:r>
      <m:oMath>
        <m:r>
          <w:rPr>
            <w:rFonts w:ascii="Cambria Math" w:hAnsi="Cambria Math" w:cs="Times New Roman"/>
            <w:sz w:val="21"/>
            <w:szCs w:val="21"/>
            <w:rPrChange w:id="4393" w:author="Jackson Halpin" w:date="2025-06-11T14:22:00Z" w16du:dateUtc="2025-06-11T18:22:00Z">
              <w:rPr>
                <w:rFonts w:ascii="Cambria Math" w:hAnsi="Cambria Math" w:cs="Times New Roman"/>
              </w:rPr>
            </w:rPrChange>
          </w:rPr>
          <m:t>≥</m:t>
        </m:r>
      </m:oMath>
      <w:r w:rsidR="00260726" w:rsidRPr="00F61830">
        <w:rPr>
          <w:rFonts w:ascii="Times New Roman" w:hAnsi="Times New Roman" w:cs="Times New Roman"/>
          <w:sz w:val="21"/>
          <w:szCs w:val="21"/>
          <w:rPrChange w:id="4394" w:author="Jackson Halpin" w:date="2025-06-11T14:22:00Z" w16du:dateUtc="2025-06-11T18:22:00Z">
            <w:rPr>
              <w:rFonts w:ascii="Times New Roman" w:hAnsi="Times New Roman" w:cs="Times New Roman"/>
            </w:rPr>
          </w:rPrChange>
        </w:rPr>
        <w:t xml:space="preserve"> 1.70</w:t>
      </w:r>
      <w:r w:rsidR="006510B8" w:rsidRPr="00F61830">
        <w:rPr>
          <w:rFonts w:ascii="Times New Roman" w:hAnsi="Times New Roman" w:cs="Times New Roman"/>
          <w:sz w:val="21"/>
          <w:szCs w:val="21"/>
          <w:rPrChange w:id="4395" w:author="Jackson Halpin" w:date="2025-06-11T14:22:00Z" w16du:dateUtc="2025-06-11T18:22:00Z">
            <w:rPr>
              <w:rFonts w:ascii="Times New Roman" w:hAnsi="Times New Roman" w:cs="Times New Roman"/>
            </w:rPr>
          </w:rPrChange>
        </w:rPr>
        <w:t>, relative to all</w:t>
      </w:r>
      <w:r w:rsidR="00260726" w:rsidRPr="00F61830">
        <w:rPr>
          <w:rFonts w:ascii="Times New Roman" w:hAnsi="Times New Roman" w:cs="Times New Roman"/>
          <w:sz w:val="21"/>
          <w:szCs w:val="21"/>
          <w:rPrChange w:id="4396" w:author="Jackson Halpin" w:date="2025-06-11T14:22:00Z" w16du:dateUtc="2025-06-11T18:22:00Z">
            <w:rPr>
              <w:rFonts w:ascii="Times New Roman" w:hAnsi="Times New Roman" w:cs="Times New Roman"/>
            </w:rPr>
          </w:rPrChange>
        </w:rPr>
        <w:t xml:space="preserve"> LIR-containing peptides</w:t>
      </w:r>
      <w:r w:rsidR="005F7732" w:rsidRPr="00F61830">
        <w:rPr>
          <w:rFonts w:ascii="Times New Roman" w:hAnsi="Times New Roman" w:cs="Times New Roman"/>
          <w:sz w:val="21"/>
          <w:szCs w:val="21"/>
          <w:rPrChange w:id="4397" w:author="Jackson Halpin" w:date="2025-06-11T14:22:00Z" w16du:dateUtc="2025-06-11T18:22:00Z">
            <w:rPr>
              <w:rFonts w:ascii="Times New Roman" w:hAnsi="Times New Roman" w:cs="Times New Roman"/>
            </w:rPr>
          </w:rPrChange>
        </w:rPr>
        <w:t xml:space="preserve"> in the input</w:t>
      </w:r>
      <w:r w:rsidR="006510B8" w:rsidRPr="00F61830">
        <w:rPr>
          <w:rFonts w:ascii="Times New Roman" w:hAnsi="Times New Roman" w:cs="Times New Roman"/>
          <w:sz w:val="21"/>
          <w:szCs w:val="21"/>
          <w:rPrChange w:id="4398" w:author="Jackson Halpin" w:date="2025-06-11T14:22:00Z" w16du:dateUtc="2025-06-11T18:22:00Z">
            <w:rPr>
              <w:rFonts w:ascii="Times New Roman" w:hAnsi="Times New Roman" w:cs="Times New Roman"/>
            </w:rPr>
          </w:rPrChange>
        </w:rPr>
        <w:t xml:space="preserve"> library.</w:t>
      </w:r>
      <w:r w:rsidR="00260726" w:rsidRPr="00F61830">
        <w:rPr>
          <w:rFonts w:ascii="Times New Roman" w:hAnsi="Times New Roman" w:cs="Times New Roman"/>
          <w:sz w:val="21"/>
          <w:szCs w:val="21"/>
          <w:rPrChange w:id="4399" w:author="Jackson Halpin" w:date="2025-06-11T14:22:00Z" w16du:dateUtc="2025-06-11T18:22:00Z">
            <w:rPr>
              <w:rFonts w:ascii="Times New Roman" w:hAnsi="Times New Roman" w:cs="Times New Roman"/>
            </w:rPr>
          </w:rPrChange>
        </w:rPr>
        <w:t xml:space="preserve"> </w:t>
      </w:r>
      <w:r w:rsidR="00395F40" w:rsidRPr="00F61830">
        <w:rPr>
          <w:rFonts w:ascii="Times New Roman" w:hAnsi="Times New Roman" w:cs="Times New Roman"/>
          <w:sz w:val="21"/>
          <w:szCs w:val="21"/>
          <w:rPrChange w:id="4400" w:author="Jackson Halpin" w:date="2025-06-11T14:22:00Z" w16du:dateUtc="2025-06-11T18:22:00Z">
            <w:rPr>
              <w:rFonts w:ascii="Times New Roman" w:hAnsi="Times New Roman" w:cs="Times New Roman"/>
            </w:rPr>
          </w:rPrChange>
        </w:rPr>
        <w:t xml:space="preserve">The </w:t>
      </w:r>
      <w:r w:rsidR="00FE54BB" w:rsidRPr="00F61830">
        <w:rPr>
          <w:rFonts w:ascii="Times New Roman" w:hAnsi="Times New Roman" w:cs="Times New Roman"/>
          <w:sz w:val="21"/>
          <w:szCs w:val="21"/>
          <w:rPrChange w:id="4401" w:author="Jackson Halpin" w:date="2025-06-11T14:22:00Z" w16du:dateUtc="2025-06-11T18:22:00Z">
            <w:rPr>
              <w:rFonts w:ascii="Times New Roman" w:hAnsi="Times New Roman" w:cs="Times New Roman"/>
            </w:rPr>
          </w:rPrChange>
        </w:rPr>
        <w:t>full-length</w:t>
      </w:r>
      <w:r w:rsidR="00395F40" w:rsidRPr="00F61830">
        <w:rPr>
          <w:rFonts w:ascii="Times New Roman" w:hAnsi="Times New Roman" w:cs="Times New Roman"/>
          <w:sz w:val="21"/>
          <w:szCs w:val="21"/>
          <w:rPrChange w:id="4402" w:author="Jackson Halpin" w:date="2025-06-11T14:22:00Z" w16du:dateUtc="2025-06-11T18:22:00Z">
            <w:rPr>
              <w:rFonts w:ascii="Times New Roman" w:hAnsi="Times New Roman" w:cs="Times New Roman"/>
            </w:rPr>
          </w:rPrChange>
        </w:rPr>
        <w:t xml:space="preserve"> </w:t>
      </w:r>
      <w:r w:rsidR="00E21559" w:rsidRPr="00F61830">
        <w:rPr>
          <w:rFonts w:ascii="Times New Roman" w:hAnsi="Times New Roman" w:cs="Times New Roman"/>
          <w:sz w:val="21"/>
          <w:szCs w:val="21"/>
          <w:rPrChange w:id="4403" w:author="Jackson Halpin" w:date="2025-06-11T14:22:00Z" w16du:dateUtc="2025-06-11T18:22:00Z">
            <w:rPr>
              <w:rFonts w:ascii="Times New Roman" w:hAnsi="Times New Roman" w:cs="Times New Roman"/>
            </w:rPr>
          </w:rPrChange>
        </w:rPr>
        <w:t xml:space="preserve">logo </w:t>
      </w:r>
      <w:r w:rsidR="00594E73" w:rsidRPr="00F61830">
        <w:rPr>
          <w:rFonts w:ascii="Times New Roman" w:hAnsi="Times New Roman" w:cs="Times New Roman"/>
          <w:sz w:val="21"/>
          <w:szCs w:val="21"/>
          <w:rPrChange w:id="4404" w:author="Jackson Halpin" w:date="2025-06-11T14:22:00Z" w16du:dateUtc="2025-06-11T18:22:00Z">
            <w:rPr>
              <w:rFonts w:ascii="Times New Roman" w:hAnsi="Times New Roman" w:cs="Times New Roman"/>
            </w:rPr>
          </w:rPrChange>
        </w:rPr>
        <w:t>is</w:t>
      </w:r>
      <w:r w:rsidR="00E21559" w:rsidRPr="00F61830">
        <w:rPr>
          <w:rFonts w:ascii="Times New Roman" w:hAnsi="Times New Roman" w:cs="Times New Roman"/>
          <w:sz w:val="21"/>
          <w:szCs w:val="21"/>
          <w:rPrChange w:id="4405" w:author="Jackson Halpin" w:date="2025-06-11T14:22:00Z" w16du:dateUtc="2025-06-11T18:22:00Z">
            <w:rPr>
              <w:rFonts w:ascii="Times New Roman" w:hAnsi="Times New Roman" w:cs="Times New Roman"/>
            </w:rPr>
          </w:rPrChange>
        </w:rPr>
        <w:t xml:space="preserve"> in Supplemental Figure 5. </w:t>
      </w:r>
    </w:p>
    <w:p w14:paraId="51F4A92E" w14:textId="0F5963BE" w:rsidR="00260726" w:rsidRPr="00F61830" w:rsidRDefault="00594E73" w:rsidP="00260726">
      <w:pPr>
        <w:pStyle w:val="ListParagraph"/>
        <w:numPr>
          <w:ilvl w:val="0"/>
          <w:numId w:val="11"/>
        </w:numPr>
        <w:rPr>
          <w:rFonts w:ascii="Times New Roman" w:hAnsi="Times New Roman" w:cs="Times New Roman"/>
          <w:b/>
          <w:bCs/>
          <w:sz w:val="21"/>
          <w:szCs w:val="21"/>
          <w:rPrChange w:id="4406"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sz w:val="21"/>
          <w:szCs w:val="21"/>
          <w:shd w:val="clear" w:color="auto" w:fill="FFFFFF"/>
          <w:rPrChange w:id="4407" w:author="Jackson Halpin" w:date="2025-06-11T14:22:00Z" w16du:dateUtc="2025-06-11T18:22:00Z">
            <w:rPr>
              <w:rFonts w:ascii="Times New Roman" w:hAnsi="Times New Roman" w:cs="Times New Roman"/>
              <w:shd w:val="clear" w:color="auto" w:fill="FFFFFF"/>
            </w:rPr>
          </w:rPrChange>
        </w:rPr>
        <w:t>BLI binding curves</w:t>
      </w:r>
      <w:r w:rsidR="00482E3E" w:rsidRPr="00F61830">
        <w:rPr>
          <w:rFonts w:ascii="Times New Roman" w:hAnsi="Times New Roman" w:cs="Times New Roman"/>
          <w:sz w:val="21"/>
          <w:szCs w:val="21"/>
          <w:shd w:val="clear" w:color="auto" w:fill="FFFFFF"/>
          <w:rPrChange w:id="4408" w:author="Jackson Halpin" w:date="2025-06-11T14:22:00Z" w16du:dateUtc="2025-06-11T18:22:00Z">
            <w:rPr>
              <w:rFonts w:ascii="Times New Roman" w:hAnsi="Times New Roman" w:cs="Times New Roman"/>
              <w:shd w:val="clear" w:color="auto" w:fill="FFFFFF"/>
            </w:rPr>
          </w:rPrChange>
        </w:rPr>
        <w:t xml:space="preserve"> for</w:t>
      </w:r>
      <w:r w:rsidR="00DD759A" w:rsidRPr="00F61830">
        <w:rPr>
          <w:rFonts w:ascii="Times New Roman" w:hAnsi="Times New Roman" w:cs="Times New Roman"/>
          <w:sz w:val="21"/>
          <w:szCs w:val="21"/>
          <w:shd w:val="clear" w:color="auto" w:fill="FFFFFF"/>
          <w:rPrChange w:id="4409" w:author="Jackson Halpin" w:date="2025-06-11T14:22:00Z" w16du:dateUtc="2025-06-11T18:22:00Z">
            <w:rPr>
              <w:rFonts w:ascii="Times New Roman" w:hAnsi="Times New Roman" w:cs="Times New Roman"/>
              <w:shd w:val="clear" w:color="auto" w:fill="FFFFFF"/>
            </w:rPr>
          </w:rPrChange>
        </w:rPr>
        <w:t xml:space="preserve"> LC3B </w:t>
      </w:r>
      <w:r w:rsidR="00482E3E" w:rsidRPr="00F61830">
        <w:rPr>
          <w:rFonts w:ascii="Times New Roman" w:hAnsi="Times New Roman" w:cs="Times New Roman"/>
          <w:sz w:val="21"/>
          <w:szCs w:val="21"/>
          <w:shd w:val="clear" w:color="auto" w:fill="FFFFFF"/>
          <w:rPrChange w:id="4410" w:author="Jackson Halpin" w:date="2025-06-11T14:22:00Z" w16du:dateUtc="2025-06-11T18:22:00Z">
            <w:rPr>
              <w:rFonts w:ascii="Times New Roman" w:hAnsi="Times New Roman" w:cs="Times New Roman"/>
              <w:shd w:val="clear" w:color="auto" w:fill="FFFFFF"/>
            </w:rPr>
          </w:rPrChange>
        </w:rPr>
        <w:t xml:space="preserve">binding </w:t>
      </w:r>
      <w:r w:rsidR="00DD759A" w:rsidRPr="00F61830">
        <w:rPr>
          <w:rFonts w:ascii="Times New Roman" w:hAnsi="Times New Roman" w:cs="Times New Roman"/>
          <w:sz w:val="21"/>
          <w:szCs w:val="21"/>
          <w:shd w:val="clear" w:color="auto" w:fill="FFFFFF"/>
          <w:rPrChange w:id="4411" w:author="Jackson Halpin" w:date="2025-06-11T14:22:00Z" w16du:dateUtc="2025-06-11T18:22:00Z">
            <w:rPr>
              <w:rFonts w:ascii="Times New Roman" w:hAnsi="Times New Roman" w:cs="Times New Roman"/>
              <w:shd w:val="clear" w:color="auto" w:fill="FFFFFF"/>
            </w:rPr>
          </w:rPrChange>
        </w:rPr>
        <w:t xml:space="preserve">to </w:t>
      </w:r>
      <w:r w:rsidR="00D54482" w:rsidRPr="00F61830">
        <w:rPr>
          <w:rFonts w:ascii="Times New Roman" w:hAnsi="Times New Roman" w:cs="Times New Roman"/>
          <w:sz w:val="21"/>
          <w:szCs w:val="21"/>
          <w:shd w:val="clear" w:color="auto" w:fill="FFFFFF"/>
          <w:rPrChange w:id="4412" w:author="Jackson Halpin" w:date="2025-06-11T14:22:00Z" w16du:dateUtc="2025-06-11T18:22:00Z">
            <w:rPr>
              <w:rFonts w:ascii="Times New Roman" w:hAnsi="Times New Roman" w:cs="Times New Roman"/>
              <w:shd w:val="clear" w:color="auto" w:fill="FFFFFF"/>
            </w:rPr>
          </w:rPrChange>
        </w:rPr>
        <w:t xml:space="preserve">peptides </w:t>
      </w:r>
      <w:commentRangeStart w:id="4413"/>
      <w:del w:id="4414" w:author="Jennifer Kosmatka" w:date="2025-05-31T11:27:00Z" w16du:dateUtc="2025-05-31T15:27:00Z">
        <w:r w:rsidR="00564DF9" w:rsidRPr="00F61830" w:rsidDel="00C53F0D">
          <w:rPr>
            <w:rFonts w:ascii="Times New Roman" w:hAnsi="Times New Roman" w:cs="Times New Roman"/>
            <w:sz w:val="21"/>
            <w:szCs w:val="21"/>
            <w:shd w:val="clear" w:color="auto" w:fill="FFFFFF"/>
            <w:rPrChange w:id="4415" w:author="Jackson Halpin" w:date="2025-06-11T14:22:00Z" w16du:dateUtc="2025-06-11T18:22:00Z">
              <w:rPr>
                <w:rFonts w:ascii="Times New Roman" w:hAnsi="Times New Roman" w:cs="Times New Roman"/>
                <w:shd w:val="clear" w:color="auto" w:fill="FFFFFF"/>
              </w:rPr>
            </w:rPrChange>
          </w:rPr>
          <w:delText>p</w:delText>
        </w:r>
        <w:r w:rsidR="00DD759A" w:rsidRPr="00F61830" w:rsidDel="00C53F0D">
          <w:rPr>
            <w:rFonts w:ascii="Times New Roman" w:hAnsi="Times New Roman" w:cs="Times New Roman"/>
            <w:sz w:val="21"/>
            <w:szCs w:val="21"/>
            <w:shd w:val="clear" w:color="auto" w:fill="FFFFFF"/>
            <w:rPrChange w:id="4416" w:author="Jackson Halpin" w:date="2025-06-11T14:22:00Z" w16du:dateUtc="2025-06-11T18:22:00Z">
              <w:rPr>
                <w:rFonts w:ascii="Times New Roman" w:hAnsi="Times New Roman" w:cs="Times New Roman"/>
                <w:shd w:val="clear" w:color="auto" w:fill="FFFFFF"/>
              </w:rPr>
            </w:rPrChange>
          </w:rPr>
          <w:delText>PSS</w:delText>
        </w:r>
        <w:r w:rsidR="00D92753" w:rsidRPr="00F61830" w:rsidDel="00C53F0D">
          <w:rPr>
            <w:rFonts w:ascii="Times New Roman" w:hAnsi="Times New Roman" w:cs="Times New Roman"/>
            <w:sz w:val="21"/>
            <w:szCs w:val="21"/>
            <w:shd w:val="clear" w:color="auto" w:fill="FFFFFF"/>
            <w:rPrChange w:id="4417" w:author="Jackson Halpin" w:date="2025-06-11T14:22:00Z" w16du:dateUtc="2025-06-11T18:22:00Z">
              <w:rPr>
                <w:rFonts w:ascii="Times New Roman" w:hAnsi="Times New Roman" w:cs="Times New Roman"/>
                <w:shd w:val="clear" w:color="auto" w:fill="FFFFFF"/>
              </w:rPr>
            </w:rPrChange>
          </w:rPr>
          <w:delText>M</w:delText>
        </w:r>
        <w:r w:rsidR="00DD759A" w:rsidRPr="00F61830" w:rsidDel="00C53F0D">
          <w:rPr>
            <w:rFonts w:ascii="Times New Roman" w:hAnsi="Times New Roman" w:cs="Times New Roman"/>
            <w:sz w:val="21"/>
            <w:szCs w:val="21"/>
            <w:shd w:val="clear" w:color="auto" w:fill="FFFFFF"/>
            <w:vertAlign w:val="subscript"/>
            <w:rPrChange w:id="4418" w:author="Jackson Halpin" w:date="2025-06-11T14:22:00Z" w16du:dateUtc="2025-06-11T18:22:00Z">
              <w:rPr>
                <w:rFonts w:ascii="Times New Roman" w:hAnsi="Times New Roman" w:cs="Times New Roman"/>
                <w:shd w:val="clear" w:color="auto" w:fill="FFFFFF"/>
                <w:vertAlign w:val="subscript"/>
              </w:rPr>
            </w:rPrChange>
          </w:rPr>
          <w:delText>LIR</w:delText>
        </w:r>
      </w:del>
      <w:proofErr w:type="spellStart"/>
      <w:ins w:id="4419" w:author="Jennifer Kosmatka" w:date="2025-05-31T11:27:00Z" w16du:dateUtc="2025-05-31T15:27:00Z">
        <w:r w:rsidR="00C53F0D" w:rsidRPr="00F61830">
          <w:rPr>
            <w:rFonts w:ascii="Times New Roman" w:hAnsi="Times New Roman" w:cs="Times New Roman"/>
            <w:sz w:val="21"/>
            <w:szCs w:val="21"/>
            <w:shd w:val="clear" w:color="auto" w:fill="FFFFFF"/>
            <w:rPrChange w:id="4420" w:author="Jackson Halpin" w:date="2025-06-11T14:22:00Z" w16du:dateUtc="2025-06-11T18:22:00Z">
              <w:rPr>
                <w:rFonts w:ascii="Times New Roman" w:hAnsi="Times New Roman" w:cs="Times New Roman"/>
                <w:shd w:val="clear" w:color="auto" w:fill="FFFFFF"/>
              </w:rPr>
            </w:rPrChange>
          </w:rPr>
          <w:t>pCONS</w:t>
        </w:r>
      </w:ins>
      <w:ins w:id="4421" w:author="Jennifer Kosmatka" w:date="2025-05-31T11:29:00Z" w16du:dateUtc="2025-05-31T15:29:00Z">
        <w:r w:rsidR="00C53F0D" w:rsidRPr="00F61830">
          <w:rPr>
            <w:rFonts w:ascii="Times New Roman" w:hAnsi="Times New Roman" w:cs="Times New Roman"/>
            <w:sz w:val="21"/>
            <w:szCs w:val="21"/>
            <w:shd w:val="clear" w:color="auto" w:fill="FFFFFF"/>
            <w:vertAlign w:val="subscript"/>
            <w:rPrChange w:id="4422" w:author="Jackson Halpin" w:date="2025-06-11T14:22:00Z" w16du:dateUtc="2025-06-11T18:22:00Z">
              <w:rPr>
                <w:rFonts w:ascii="Times New Roman" w:hAnsi="Times New Roman" w:cs="Times New Roman"/>
                <w:shd w:val="clear" w:color="auto" w:fill="FFFFFF"/>
              </w:rPr>
            </w:rPrChange>
          </w:rPr>
          <w:t>LIR</w:t>
        </w:r>
        <w:proofErr w:type="spellEnd"/>
        <w:r w:rsidR="00C53F0D" w:rsidRPr="00F61830">
          <w:rPr>
            <w:rFonts w:ascii="Times New Roman" w:hAnsi="Times New Roman" w:cs="Times New Roman"/>
            <w:sz w:val="21"/>
            <w:szCs w:val="21"/>
            <w:shd w:val="clear" w:color="auto" w:fill="FFFFFF"/>
            <w:vertAlign w:val="subscript"/>
            <w:rPrChange w:id="4423" w:author="Jackson Halpin" w:date="2025-06-11T14:22:00Z" w16du:dateUtc="2025-06-11T18:22:00Z">
              <w:rPr>
                <w:rFonts w:ascii="Times New Roman" w:hAnsi="Times New Roman" w:cs="Times New Roman"/>
                <w:shd w:val="clear" w:color="auto" w:fill="FFFFFF"/>
              </w:rPr>
            </w:rPrChange>
          </w:rPr>
          <w:t xml:space="preserve"> </w:t>
        </w:r>
      </w:ins>
      <w:del w:id="4424" w:author="Jennifer Kosmatka" w:date="2025-05-31T11:29:00Z" w16du:dateUtc="2025-05-31T15:29:00Z">
        <w:r w:rsidR="00DD759A" w:rsidRPr="00F61830" w:rsidDel="00C53F0D">
          <w:rPr>
            <w:rFonts w:ascii="Times New Roman" w:hAnsi="Times New Roman" w:cs="Times New Roman"/>
            <w:sz w:val="21"/>
            <w:szCs w:val="21"/>
            <w:shd w:val="clear" w:color="auto" w:fill="FFFFFF"/>
            <w:rPrChange w:id="4425" w:author="Jackson Halpin" w:date="2025-06-11T14:22:00Z" w16du:dateUtc="2025-06-11T18:22:00Z">
              <w:rPr>
                <w:rFonts w:ascii="Times New Roman" w:hAnsi="Times New Roman" w:cs="Times New Roman"/>
                <w:shd w:val="clear" w:color="auto" w:fill="FFFFFF"/>
              </w:rPr>
            </w:rPrChange>
          </w:rPr>
          <w:delText xml:space="preserve"> </w:delText>
        </w:r>
        <w:commentRangeEnd w:id="4413"/>
        <w:r w:rsidRPr="00F61830" w:rsidDel="00C53F0D">
          <w:rPr>
            <w:rStyle w:val="CommentReference"/>
            <w:sz w:val="13"/>
            <w:szCs w:val="13"/>
            <w:rPrChange w:id="4426" w:author="Jackson Halpin" w:date="2025-06-11T14:22:00Z" w16du:dateUtc="2025-06-11T18:22:00Z">
              <w:rPr>
                <w:rStyle w:val="CommentReference"/>
              </w:rPr>
            </w:rPrChange>
          </w:rPr>
          <w:commentReference w:id="4413"/>
        </w:r>
      </w:del>
      <w:r w:rsidR="00DD759A" w:rsidRPr="00F61830">
        <w:rPr>
          <w:rFonts w:ascii="Times New Roman" w:hAnsi="Times New Roman" w:cs="Times New Roman"/>
          <w:sz w:val="21"/>
          <w:szCs w:val="21"/>
          <w:shd w:val="clear" w:color="auto" w:fill="FFFFFF"/>
          <w:rPrChange w:id="4427" w:author="Jackson Halpin" w:date="2025-06-11T14:22:00Z" w16du:dateUtc="2025-06-11T18:22:00Z">
            <w:rPr>
              <w:rFonts w:ascii="Times New Roman" w:hAnsi="Times New Roman" w:cs="Times New Roman"/>
              <w:shd w:val="clear" w:color="auto" w:fill="FFFFFF"/>
            </w:rPr>
          </w:rPrChange>
        </w:rPr>
        <w:t>(</w:t>
      </w:r>
      <w:r w:rsidR="00D54482" w:rsidRPr="00F61830">
        <w:rPr>
          <w:rFonts w:ascii="Times New Roman" w:hAnsi="Times New Roman" w:cs="Times New Roman"/>
          <w:sz w:val="21"/>
          <w:szCs w:val="21"/>
          <w:shd w:val="clear" w:color="auto" w:fill="FFFFFF"/>
          <w:rPrChange w:id="4428" w:author="Jackson Halpin" w:date="2025-06-11T14:22:00Z" w16du:dateUtc="2025-06-11T18:22:00Z">
            <w:rPr>
              <w:rFonts w:ascii="Times New Roman" w:hAnsi="Times New Roman" w:cs="Times New Roman"/>
              <w:shd w:val="clear" w:color="auto" w:fill="FFFFFF"/>
            </w:rPr>
          </w:rPrChange>
        </w:rPr>
        <w:t xml:space="preserve">EEEVEEKEEEDDDEEWEILDIEEGSDSEQKLISE), </w:t>
      </w:r>
      <w:ins w:id="4429" w:author="Jennifer Kosmatka" w:date="2025-06-09T18:07:00Z" w16du:dateUtc="2025-06-09T22:07:00Z">
        <w:r w:rsidR="004C2D00" w:rsidRPr="00F61830">
          <w:rPr>
            <w:rFonts w:ascii="Times New Roman" w:hAnsi="Times New Roman" w:cs="Times New Roman"/>
            <w:sz w:val="21"/>
            <w:szCs w:val="21"/>
            <w:rPrChange w:id="4430" w:author="Jackson Halpin" w:date="2025-06-11T14:22:00Z" w16du:dateUtc="2025-06-11T18:22:00Z">
              <w:rPr>
                <w:rFonts w:ascii="Times New Roman" w:hAnsi="Times New Roman" w:cs="Times New Roman"/>
              </w:rPr>
            </w:rPrChange>
          </w:rPr>
          <w:t>Ank2</w:t>
        </w:r>
        <w:r w:rsidR="004C2D00" w:rsidRPr="00F61830">
          <w:rPr>
            <w:rFonts w:ascii="Times New Roman" w:hAnsi="Times New Roman" w:cs="Times New Roman"/>
            <w:sz w:val="21"/>
            <w:szCs w:val="21"/>
            <w:vertAlign w:val="superscript"/>
            <w:rPrChange w:id="4431" w:author="Jackson Halpin" w:date="2025-06-11T14:22:00Z" w16du:dateUtc="2025-06-11T18:22:00Z">
              <w:rPr>
                <w:rFonts w:ascii="Times New Roman" w:hAnsi="Times New Roman" w:cs="Times New Roman"/>
                <w:vertAlign w:val="superscript"/>
              </w:rPr>
            </w:rPrChange>
          </w:rPr>
          <w:t xml:space="preserve">1578-1613 </w:t>
        </w:r>
      </w:ins>
      <w:commentRangeStart w:id="4432"/>
      <w:del w:id="4433" w:author="Jennifer Kosmatka" w:date="2025-06-09T18:07:00Z" w16du:dateUtc="2025-06-09T22:07:00Z">
        <w:r w:rsidR="00D54482" w:rsidRPr="00F61830" w:rsidDel="004C2D00">
          <w:rPr>
            <w:rFonts w:ascii="Times New Roman" w:hAnsi="Times New Roman" w:cs="Times New Roman"/>
            <w:sz w:val="21"/>
            <w:szCs w:val="21"/>
            <w:shd w:val="clear" w:color="auto" w:fill="FFFFFF"/>
            <w:rPrChange w:id="4434" w:author="Jackson Halpin" w:date="2025-06-11T14:22:00Z" w16du:dateUtc="2025-06-11T18:22:00Z">
              <w:rPr>
                <w:rFonts w:ascii="Times New Roman" w:hAnsi="Times New Roman" w:cs="Times New Roman"/>
                <w:shd w:val="clear" w:color="auto" w:fill="FFFFFF"/>
              </w:rPr>
            </w:rPrChange>
          </w:rPr>
          <w:delText>Ank2</w:delText>
        </w:r>
      </w:del>
      <w:r w:rsidR="00D54482" w:rsidRPr="00F61830">
        <w:rPr>
          <w:rFonts w:ascii="Times New Roman" w:hAnsi="Times New Roman" w:cs="Times New Roman"/>
          <w:sz w:val="21"/>
          <w:szCs w:val="21"/>
          <w:shd w:val="clear" w:color="auto" w:fill="FFFFFF"/>
          <w:rPrChange w:id="4435" w:author="Jackson Halpin" w:date="2025-06-11T14:22:00Z" w16du:dateUtc="2025-06-11T18:22:00Z">
            <w:rPr>
              <w:rFonts w:ascii="Times New Roman" w:hAnsi="Times New Roman" w:cs="Times New Roman"/>
              <w:shd w:val="clear" w:color="auto" w:fill="FFFFFF"/>
            </w:rPr>
          </w:rPrChange>
        </w:rPr>
        <w:t xml:space="preserve"> </w:t>
      </w:r>
      <w:commentRangeEnd w:id="4432"/>
      <w:r w:rsidRPr="00F61830">
        <w:rPr>
          <w:rStyle w:val="CommentReference"/>
          <w:sz w:val="13"/>
          <w:szCs w:val="13"/>
          <w:rPrChange w:id="4436" w:author="Jackson Halpin" w:date="2025-06-11T14:22:00Z" w16du:dateUtc="2025-06-11T18:22:00Z">
            <w:rPr>
              <w:rStyle w:val="CommentReference"/>
            </w:rPr>
          </w:rPrChange>
        </w:rPr>
        <w:commentReference w:id="4432"/>
      </w:r>
      <w:r w:rsidR="00D54482" w:rsidRPr="00F61830">
        <w:rPr>
          <w:rFonts w:ascii="Times New Roman" w:hAnsi="Times New Roman" w:cs="Times New Roman"/>
          <w:sz w:val="21"/>
          <w:szCs w:val="21"/>
          <w:shd w:val="clear" w:color="auto" w:fill="FFFFFF"/>
          <w:rPrChange w:id="4437" w:author="Jackson Halpin" w:date="2025-06-11T14:22:00Z" w16du:dateUtc="2025-06-11T18:22:00Z">
            <w:rPr>
              <w:rFonts w:ascii="Times New Roman" w:hAnsi="Times New Roman" w:cs="Times New Roman"/>
              <w:shd w:val="clear" w:color="auto" w:fill="FFFFFF"/>
            </w:rPr>
          </w:rPrChange>
        </w:rPr>
        <w:t xml:space="preserve">(VQSSRSERGLVEEEWVIVSDEEIEEARQKAPLEITE), and </w:t>
      </w:r>
      <w:r w:rsidR="00D92753" w:rsidRPr="00F61830">
        <w:rPr>
          <w:rFonts w:ascii="Times New Roman" w:hAnsi="Times New Roman" w:cs="Times New Roman"/>
          <w:sz w:val="21"/>
          <w:szCs w:val="21"/>
          <w:shd w:val="clear" w:color="auto" w:fill="FFFFFF"/>
          <w:rPrChange w:id="4438" w:author="Jackson Halpin" w:date="2025-06-11T14:22:00Z" w16du:dateUtc="2025-06-11T18:22:00Z">
            <w:rPr>
              <w:rFonts w:ascii="Times New Roman" w:hAnsi="Times New Roman" w:cs="Times New Roman"/>
              <w:shd w:val="clear" w:color="auto" w:fill="FFFFFF"/>
            </w:rPr>
          </w:rPrChange>
        </w:rPr>
        <w:t xml:space="preserve">the 36-mer of </w:t>
      </w:r>
      <w:ins w:id="4439" w:author="Jennifer Kosmatka" w:date="2025-06-09T19:19:00Z" w16du:dateUtc="2025-06-09T23:19:00Z">
        <w:r w:rsidR="004C2D00" w:rsidRPr="00F61830">
          <w:rPr>
            <w:rFonts w:ascii="Times New Roman" w:hAnsi="Times New Roman" w:cs="Times New Roman"/>
            <w:bCs/>
            <w:sz w:val="21"/>
            <w:szCs w:val="21"/>
            <w:rPrChange w:id="4440" w:author="Jackson Halpin" w:date="2025-06-11T14:22:00Z" w16du:dateUtc="2025-06-11T18:22:00Z">
              <w:rPr>
                <w:rFonts w:ascii="Times New Roman" w:hAnsi="Times New Roman" w:cs="Times New Roman"/>
                <w:bCs/>
              </w:rPr>
            </w:rPrChange>
          </w:rPr>
          <w:t>FYCO1</w:t>
        </w:r>
        <w:r w:rsidR="004C2D00" w:rsidRPr="00F61830">
          <w:rPr>
            <w:rFonts w:ascii="Times New Roman" w:hAnsi="Times New Roman" w:cs="Times New Roman"/>
            <w:sz w:val="21"/>
            <w:szCs w:val="21"/>
            <w:vertAlign w:val="superscript"/>
            <w:rPrChange w:id="4441" w:author="Jackson Halpin" w:date="2025-06-11T14:22:00Z" w16du:dateUtc="2025-06-11T18:22:00Z">
              <w:rPr>
                <w:rFonts w:ascii="Times New Roman" w:hAnsi="Times New Roman" w:cs="Times New Roman"/>
                <w:vertAlign w:val="superscript"/>
              </w:rPr>
            </w:rPrChange>
          </w:rPr>
          <w:t>1277-1312</w:t>
        </w:r>
      </w:ins>
      <w:del w:id="4442" w:author="Jennifer Kosmatka" w:date="2025-06-09T19:19:00Z" w16du:dateUtc="2025-06-09T23:19:00Z">
        <w:r w:rsidR="00D54482" w:rsidRPr="00F61830" w:rsidDel="004C2D00">
          <w:rPr>
            <w:rFonts w:ascii="Times New Roman" w:hAnsi="Times New Roman" w:cs="Times New Roman"/>
            <w:sz w:val="21"/>
            <w:szCs w:val="21"/>
            <w:shd w:val="clear" w:color="auto" w:fill="FFFFFF"/>
            <w:rPrChange w:id="4443" w:author="Jackson Halpin" w:date="2025-06-11T14:22:00Z" w16du:dateUtc="2025-06-11T18:22:00Z">
              <w:rPr>
                <w:rFonts w:ascii="Times New Roman" w:hAnsi="Times New Roman" w:cs="Times New Roman"/>
                <w:shd w:val="clear" w:color="auto" w:fill="FFFFFF"/>
              </w:rPr>
            </w:rPrChange>
          </w:rPr>
          <w:delText>FYCO1</w:delText>
        </w:r>
      </w:del>
      <w:r w:rsidR="00D92753" w:rsidRPr="00F61830">
        <w:rPr>
          <w:rFonts w:ascii="Times New Roman" w:hAnsi="Times New Roman" w:cs="Times New Roman"/>
          <w:sz w:val="21"/>
          <w:szCs w:val="21"/>
          <w:shd w:val="clear" w:color="auto" w:fill="FFFFFF"/>
          <w:rPrChange w:id="4444" w:author="Jackson Halpin" w:date="2025-06-11T14:22:00Z" w16du:dateUtc="2025-06-11T18:22:00Z">
            <w:rPr>
              <w:rFonts w:ascii="Times New Roman" w:hAnsi="Times New Roman" w:cs="Times New Roman"/>
              <w:shd w:val="clear" w:color="auto" w:fill="FFFFFF"/>
            </w:rPr>
          </w:rPrChange>
        </w:rPr>
        <w:t xml:space="preserve"> identified by the sort </w:t>
      </w:r>
      <w:r w:rsidR="00D54482" w:rsidRPr="00F61830">
        <w:rPr>
          <w:rFonts w:ascii="Times New Roman" w:hAnsi="Times New Roman" w:cs="Times New Roman"/>
          <w:sz w:val="21"/>
          <w:szCs w:val="21"/>
          <w:shd w:val="clear" w:color="auto" w:fill="FFFFFF"/>
          <w:rPrChange w:id="4445" w:author="Jackson Halpin" w:date="2025-06-11T14:22:00Z" w16du:dateUtc="2025-06-11T18:22:00Z">
            <w:rPr>
              <w:rFonts w:ascii="Times New Roman" w:hAnsi="Times New Roman" w:cs="Times New Roman"/>
              <w:shd w:val="clear" w:color="auto" w:fill="FFFFFF"/>
            </w:rPr>
          </w:rPrChange>
        </w:rPr>
        <w:t>(DAVFDIITDEELCQIQESGSSLPETPTETDSLDPNA)</w:t>
      </w:r>
      <w:r w:rsidR="00260726" w:rsidRPr="00F61830">
        <w:rPr>
          <w:rFonts w:ascii="Times New Roman" w:hAnsi="Times New Roman" w:cs="Times New Roman"/>
          <w:sz w:val="21"/>
          <w:szCs w:val="21"/>
          <w:shd w:val="clear" w:color="auto" w:fill="FFFFFF"/>
          <w:rPrChange w:id="4446" w:author="Jackson Halpin" w:date="2025-06-11T14:22:00Z" w16du:dateUtc="2025-06-11T18:22:00Z">
            <w:rPr>
              <w:rFonts w:ascii="Times New Roman" w:hAnsi="Times New Roman" w:cs="Times New Roman"/>
              <w:shd w:val="clear" w:color="auto" w:fill="FFFFFF"/>
            </w:rPr>
          </w:rPrChange>
        </w:rPr>
        <w:t xml:space="preserve">. Error reported as the </w:t>
      </w:r>
      <w:commentRangeStart w:id="4447"/>
      <w:commentRangeStart w:id="4448"/>
      <w:r w:rsidR="00260726" w:rsidRPr="00F61830">
        <w:rPr>
          <w:rFonts w:ascii="Times New Roman" w:hAnsi="Times New Roman" w:cs="Times New Roman"/>
          <w:sz w:val="21"/>
          <w:szCs w:val="21"/>
          <w:shd w:val="clear" w:color="auto" w:fill="FFFFFF"/>
          <w:rPrChange w:id="4449" w:author="Jackson Halpin" w:date="2025-06-11T14:22:00Z" w16du:dateUtc="2025-06-11T18:22:00Z">
            <w:rPr>
              <w:rFonts w:ascii="Times New Roman" w:hAnsi="Times New Roman" w:cs="Times New Roman"/>
              <w:shd w:val="clear" w:color="auto" w:fill="FFFFFF"/>
            </w:rPr>
          </w:rPrChange>
        </w:rPr>
        <w:t xml:space="preserve">standard deviation of two </w:t>
      </w:r>
      <w:r w:rsidR="00D54482" w:rsidRPr="00F61830">
        <w:rPr>
          <w:rFonts w:ascii="Times New Roman" w:hAnsi="Times New Roman" w:cs="Times New Roman"/>
          <w:sz w:val="21"/>
          <w:szCs w:val="21"/>
          <w:shd w:val="clear" w:color="auto" w:fill="FFFFFF"/>
          <w:rPrChange w:id="4450" w:author="Jackson Halpin" w:date="2025-06-11T14:22:00Z" w16du:dateUtc="2025-06-11T18:22:00Z">
            <w:rPr>
              <w:rFonts w:ascii="Times New Roman" w:hAnsi="Times New Roman" w:cs="Times New Roman"/>
              <w:shd w:val="clear" w:color="auto" w:fill="FFFFFF"/>
            </w:rPr>
          </w:rPrChange>
        </w:rPr>
        <w:t>or more</w:t>
      </w:r>
      <w:r w:rsidR="00933F6A" w:rsidRPr="00F61830">
        <w:rPr>
          <w:rFonts w:ascii="Times New Roman" w:hAnsi="Times New Roman" w:cs="Times New Roman"/>
          <w:sz w:val="21"/>
          <w:szCs w:val="21"/>
          <w:shd w:val="clear" w:color="auto" w:fill="FFFFFF"/>
          <w:rPrChange w:id="4451" w:author="Jackson Halpin" w:date="2025-06-11T14:22:00Z" w16du:dateUtc="2025-06-11T18:22:00Z">
            <w:rPr>
              <w:rFonts w:ascii="Times New Roman" w:hAnsi="Times New Roman" w:cs="Times New Roman"/>
              <w:shd w:val="clear" w:color="auto" w:fill="FFFFFF"/>
            </w:rPr>
          </w:rPrChange>
        </w:rPr>
        <w:t xml:space="preserve"> technical</w:t>
      </w:r>
      <w:r w:rsidR="00D54482" w:rsidRPr="00F61830">
        <w:rPr>
          <w:rFonts w:ascii="Times New Roman" w:hAnsi="Times New Roman" w:cs="Times New Roman"/>
          <w:sz w:val="21"/>
          <w:szCs w:val="21"/>
          <w:shd w:val="clear" w:color="auto" w:fill="FFFFFF"/>
          <w:rPrChange w:id="4452" w:author="Jackson Halpin" w:date="2025-06-11T14:22:00Z" w16du:dateUtc="2025-06-11T18:22:00Z">
            <w:rPr>
              <w:rFonts w:ascii="Times New Roman" w:hAnsi="Times New Roman" w:cs="Times New Roman"/>
              <w:shd w:val="clear" w:color="auto" w:fill="FFFFFF"/>
            </w:rPr>
          </w:rPrChange>
        </w:rPr>
        <w:t xml:space="preserve"> </w:t>
      </w:r>
      <w:r w:rsidR="00260726" w:rsidRPr="00F61830">
        <w:rPr>
          <w:rFonts w:ascii="Times New Roman" w:hAnsi="Times New Roman" w:cs="Times New Roman"/>
          <w:sz w:val="21"/>
          <w:szCs w:val="21"/>
          <w:shd w:val="clear" w:color="auto" w:fill="FFFFFF"/>
          <w:rPrChange w:id="4453" w:author="Jackson Halpin" w:date="2025-06-11T14:22:00Z" w16du:dateUtc="2025-06-11T18:22:00Z">
            <w:rPr>
              <w:rFonts w:ascii="Times New Roman" w:hAnsi="Times New Roman" w:cs="Times New Roman"/>
              <w:shd w:val="clear" w:color="auto" w:fill="FFFFFF"/>
            </w:rPr>
          </w:rPrChange>
        </w:rPr>
        <w:t>replicates.</w:t>
      </w:r>
    </w:p>
    <w:p w14:paraId="500CD920" w14:textId="193B7B90" w:rsidR="00395F40" w:rsidRPr="00F61830" w:rsidRDefault="001739CF" w:rsidP="00F7648B">
      <w:pPr>
        <w:pStyle w:val="ListParagraph"/>
        <w:numPr>
          <w:ilvl w:val="0"/>
          <w:numId w:val="11"/>
        </w:numPr>
        <w:rPr>
          <w:rFonts w:ascii="Times New Roman" w:hAnsi="Times New Roman" w:cs="Times New Roman"/>
          <w:sz w:val="21"/>
          <w:szCs w:val="21"/>
          <w:rPrChange w:id="4454" w:author="Jackson Halpin" w:date="2025-06-11T14:22:00Z" w16du:dateUtc="2025-06-11T18:22:00Z">
            <w:rPr>
              <w:rFonts w:ascii="Times New Roman" w:hAnsi="Times New Roman" w:cs="Times New Roman"/>
            </w:rPr>
          </w:rPrChange>
        </w:rPr>
      </w:pPr>
      <w:r w:rsidRPr="00F61830">
        <w:rPr>
          <w:rFonts w:ascii="Times New Roman" w:hAnsi="Times New Roman" w:cs="Times New Roman"/>
          <w:sz w:val="21"/>
          <w:szCs w:val="21"/>
          <w:shd w:val="clear" w:color="auto" w:fill="FFFFFF"/>
          <w:rPrChange w:id="4455" w:author="Jackson Halpin" w:date="2025-06-11T14:22:00Z" w16du:dateUtc="2025-06-11T18:22:00Z">
            <w:rPr>
              <w:rFonts w:ascii="Times New Roman" w:hAnsi="Times New Roman" w:cs="Times New Roman"/>
              <w:shd w:val="clear" w:color="auto" w:fill="FFFFFF"/>
            </w:rPr>
          </w:rPrChange>
        </w:rPr>
        <w:t xml:space="preserve">Sequential truncations of </w:t>
      </w:r>
      <w:del w:id="4456" w:author="Jennifer Kosmatka" w:date="2025-05-31T11:26:00Z" w16du:dateUtc="2025-05-31T15:26:00Z">
        <w:r w:rsidR="00395F40" w:rsidRPr="00F61830" w:rsidDel="00C53F0D">
          <w:rPr>
            <w:rFonts w:ascii="Times New Roman" w:hAnsi="Times New Roman" w:cs="Times New Roman"/>
            <w:sz w:val="21"/>
            <w:szCs w:val="21"/>
            <w:shd w:val="clear" w:color="auto" w:fill="FFFFFF"/>
            <w:rPrChange w:id="4457" w:author="Jackson Halpin" w:date="2025-06-11T14:22:00Z" w16du:dateUtc="2025-06-11T18:22:00Z">
              <w:rPr>
                <w:rFonts w:ascii="Times New Roman" w:hAnsi="Times New Roman" w:cs="Times New Roman"/>
                <w:shd w:val="clear" w:color="auto" w:fill="FFFFFF"/>
              </w:rPr>
            </w:rPrChange>
          </w:rPr>
          <w:delText>pPSSM</w:delText>
        </w:r>
        <w:r w:rsidR="00395F40" w:rsidRPr="00F61830" w:rsidDel="00C53F0D">
          <w:rPr>
            <w:rFonts w:ascii="Times New Roman" w:hAnsi="Times New Roman" w:cs="Times New Roman"/>
            <w:sz w:val="21"/>
            <w:szCs w:val="21"/>
            <w:shd w:val="clear" w:color="auto" w:fill="FFFFFF"/>
            <w:vertAlign w:val="subscript"/>
            <w:rPrChange w:id="4458" w:author="Jackson Halpin" w:date="2025-06-11T14:22:00Z" w16du:dateUtc="2025-06-11T18:22:00Z">
              <w:rPr>
                <w:rFonts w:ascii="Times New Roman" w:hAnsi="Times New Roman" w:cs="Times New Roman"/>
                <w:shd w:val="clear" w:color="auto" w:fill="FFFFFF"/>
                <w:vertAlign w:val="subscript"/>
              </w:rPr>
            </w:rPrChange>
          </w:rPr>
          <w:delText>W</w:delText>
        </w:r>
      </w:del>
      <w:proofErr w:type="spellStart"/>
      <w:ins w:id="4459" w:author="Jennifer Kosmatka" w:date="2025-05-31T11:26:00Z" w16du:dateUtc="2025-05-31T15:26:00Z">
        <w:r w:rsidR="00C53F0D" w:rsidRPr="00F61830">
          <w:rPr>
            <w:rFonts w:ascii="Times New Roman" w:hAnsi="Times New Roman" w:cs="Times New Roman"/>
            <w:sz w:val="21"/>
            <w:szCs w:val="21"/>
            <w:shd w:val="clear" w:color="auto" w:fill="FFFFFF"/>
            <w:rPrChange w:id="4460" w:author="Jackson Halpin" w:date="2025-06-11T14:22:00Z" w16du:dateUtc="2025-06-11T18:22:00Z">
              <w:rPr>
                <w:rFonts w:ascii="Times New Roman" w:hAnsi="Times New Roman" w:cs="Times New Roman"/>
                <w:shd w:val="clear" w:color="auto" w:fill="FFFFFF"/>
              </w:rPr>
            </w:rPrChange>
          </w:rPr>
          <w:t>pCONSw</w:t>
        </w:r>
      </w:ins>
      <w:proofErr w:type="spellEnd"/>
      <w:r w:rsidR="00395F40" w:rsidRPr="00F61830">
        <w:rPr>
          <w:rFonts w:ascii="Times New Roman" w:hAnsi="Times New Roman" w:cs="Times New Roman"/>
          <w:sz w:val="21"/>
          <w:szCs w:val="21"/>
          <w:shd w:val="clear" w:color="auto" w:fill="FFFFFF"/>
          <w:rPrChange w:id="4461" w:author="Jackson Halpin" w:date="2025-06-11T14:22:00Z" w16du:dateUtc="2025-06-11T18:22:00Z">
            <w:rPr>
              <w:rFonts w:ascii="Times New Roman" w:hAnsi="Times New Roman" w:cs="Times New Roman"/>
              <w:shd w:val="clear" w:color="auto" w:fill="FFFFFF"/>
            </w:rPr>
          </w:rPrChange>
        </w:rPr>
        <w:t xml:space="preserve"> </w:t>
      </w:r>
      <w:r w:rsidR="00F7648B" w:rsidRPr="00F61830">
        <w:rPr>
          <w:rFonts w:ascii="Times New Roman" w:hAnsi="Times New Roman" w:cs="Times New Roman"/>
          <w:sz w:val="21"/>
          <w:szCs w:val="21"/>
          <w:shd w:val="clear" w:color="auto" w:fill="FFFFFF"/>
          <w:rPrChange w:id="4462" w:author="Jackson Halpin" w:date="2025-06-11T14:22:00Z" w16du:dateUtc="2025-06-11T18:22:00Z">
            <w:rPr>
              <w:rFonts w:ascii="Times New Roman" w:hAnsi="Times New Roman" w:cs="Times New Roman"/>
              <w:shd w:val="clear" w:color="auto" w:fill="FFFFFF"/>
            </w:rPr>
          </w:rPrChange>
        </w:rPr>
        <w:t>measured via BLI (mean ± </w:t>
      </w:r>
      <w:proofErr w:type="spellStart"/>
      <w:r w:rsidR="00F7648B" w:rsidRPr="00F61830">
        <w:rPr>
          <w:rFonts w:ascii="Times New Roman" w:hAnsi="Times New Roman" w:cs="Times New Roman"/>
          <w:sz w:val="21"/>
          <w:szCs w:val="21"/>
          <w:shd w:val="clear" w:color="auto" w:fill="FFFFFF"/>
          <w:rPrChange w:id="4463" w:author="Jackson Halpin" w:date="2025-06-11T14:22:00Z" w16du:dateUtc="2025-06-11T18:22:00Z">
            <w:rPr>
              <w:rFonts w:ascii="Times New Roman" w:hAnsi="Times New Roman" w:cs="Times New Roman"/>
              <w:shd w:val="clear" w:color="auto" w:fill="FFFFFF"/>
            </w:rPr>
          </w:rPrChange>
        </w:rPr>
        <w:t>s</w:t>
      </w:r>
      <w:r w:rsidR="009D48D6" w:rsidRPr="00F61830">
        <w:rPr>
          <w:rFonts w:ascii="Times New Roman" w:hAnsi="Times New Roman" w:cs="Times New Roman"/>
          <w:sz w:val="21"/>
          <w:szCs w:val="21"/>
          <w:shd w:val="clear" w:color="auto" w:fill="FFFFFF"/>
          <w:rPrChange w:id="4464" w:author="Jackson Halpin" w:date="2025-06-11T14:22:00Z" w16du:dateUtc="2025-06-11T18:22:00Z">
            <w:rPr>
              <w:rFonts w:ascii="Times New Roman" w:hAnsi="Times New Roman" w:cs="Times New Roman"/>
              <w:shd w:val="clear" w:color="auto" w:fill="FFFFFF"/>
            </w:rPr>
          </w:rPrChange>
        </w:rPr>
        <w:t>em</w:t>
      </w:r>
      <w:proofErr w:type="spellEnd"/>
      <w:r w:rsidR="00F7648B" w:rsidRPr="00F61830">
        <w:rPr>
          <w:rFonts w:ascii="Times New Roman" w:hAnsi="Times New Roman" w:cs="Times New Roman"/>
          <w:sz w:val="21"/>
          <w:szCs w:val="21"/>
          <w:shd w:val="clear" w:color="auto" w:fill="FFFFFF"/>
          <w:rPrChange w:id="4465" w:author="Jackson Halpin" w:date="2025-06-11T14:22:00Z" w16du:dateUtc="2025-06-11T18:22:00Z">
            <w:rPr>
              <w:rFonts w:ascii="Times New Roman" w:hAnsi="Times New Roman" w:cs="Times New Roman"/>
              <w:shd w:val="clear" w:color="auto" w:fill="FFFFFF"/>
            </w:rPr>
          </w:rPrChange>
        </w:rPr>
        <w:t>,</w:t>
      </w:r>
      <w:r w:rsidR="00F7648B" w:rsidRPr="00F61830">
        <w:rPr>
          <w:rStyle w:val="apple-converted-space"/>
          <w:rFonts w:ascii="Times New Roman" w:hAnsi="Times New Roman" w:cs="Times New Roman"/>
          <w:sz w:val="21"/>
          <w:szCs w:val="21"/>
          <w:shd w:val="clear" w:color="auto" w:fill="FFFFFF"/>
          <w:rPrChange w:id="4466" w:author="Jackson Halpin" w:date="2025-06-11T14:22:00Z" w16du:dateUtc="2025-06-11T18:22:00Z">
            <w:rPr>
              <w:rStyle w:val="apple-converted-space"/>
              <w:rFonts w:ascii="Times New Roman" w:hAnsi="Times New Roman" w:cs="Times New Roman"/>
              <w:shd w:val="clear" w:color="auto" w:fill="FFFFFF"/>
            </w:rPr>
          </w:rPrChange>
        </w:rPr>
        <w:t> </w:t>
      </w:r>
      <w:r w:rsidR="00F7648B" w:rsidRPr="00F61830">
        <w:rPr>
          <w:rFonts w:ascii="Times New Roman" w:hAnsi="Times New Roman" w:cs="Times New Roman"/>
          <w:i/>
          <w:iCs/>
          <w:sz w:val="21"/>
          <w:szCs w:val="21"/>
          <w:rPrChange w:id="4467" w:author="Jackson Halpin" w:date="2025-06-11T14:22:00Z" w16du:dateUtc="2025-06-11T18:22:00Z">
            <w:rPr>
              <w:rFonts w:ascii="Times New Roman" w:hAnsi="Times New Roman" w:cs="Times New Roman"/>
              <w:i/>
              <w:iCs/>
            </w:rPr>
          </w:rPrChange>
        </w:rPr>
        <w:t>n</w:t>
      </w:r>
      <w:r w:rsidR="00F7648B" w:rsidRPr="00F61830">
        <w:rPr>
          <w:rFonts w:ascii="Times New Roman" w:hAnsi="Times New Roman" w:cs="Times New Roman"/>
          <w:sz w:val="21"/>
          <w:szCs w:val="21"/>
          <w:shd w:val="clear" w:color="auto" w:fill="FFFFFF"/>
          <w:rPrChange w:id="4468" w:author="Jackson Halpin" w:date="2025-06-11T14:22:00Z" w16du:dateUtc="2025-06-11T18:22:00Z">
            <w:rPr>
              <w:rFonts w:ascii="Times New Roman" w:hAnsi="Times New Roman" w:cs="Times New Roman"/>
              <w:shd w:val="clear" w:color="auto" w:fill="FFFFFF"/>
            </w:rPr>
          </w:rPrChange>
        </w:rPr>
        <w:t> </w:t>
      </w:r>
      <w:r w:rsidR="00DB2B58" w:rsidRPr="00F61830">
        <w:rPr>
          <w:rFonts w:ascii="Times New Roman" w:hAnsi="Times New Roman" w:cs="Times New Roman"/>
          <w:sz w:val="21"/>
          <w:szCs w:val="21"/>
          <w:rPrChange w:id="4469" w:author="Jackson Halpin" w:date="2025-06-11T14:22:00Z" w16du:dateUtc="2025-06-11T18:22:00Z">
            <w:rPr>
              <w:rFonts w:ascii="Times New Roman" w:hAnsi="Times New Roman" w:cs="Times New Roman"/>
            </w:rPr>
          </w:rPrChange>
        </w:rPr>
        <w:t>≥</w:t>
      </w:r>
      <w:r w:rsidR="00F7648B" w:rsidRPr="00F61830">
        <w:rPr>
          <w:rFonts w:ascii="Times New Roman" w:hAnsi="Times New Roman" w:cs="Times New Roman"/>
          <w:sz w:val="21"/>
          <w:szCs w:val="21"/>
          <w:shd w:val="clear" w:color="auto" w:fill="FFFFFF"/>
          <w:rPrChange w:id="4470" w:author="Jackson Halpin" w:date="2025-06-11T14:22:00Z" w16du:dateUtc="2025-06-11T18:22:00Z">
            <w:rPr>
              <w:rFonts w:ascii="Times New Roman" w:hAnsi="Times New Roman" w:cs="Times New Roman"/>
              <w:shd w:val="clear" w:color="auto" w:fill="FFFFFF"/>
            </w:rPr>
          </w:rPrChange>
        </w:rPr>
        <w:t> </w:t>
      </w:r>
      <w:r w:rsidR="00DE5BF2" w:rsidRPr="00F61830">
        <w:rPr>
          <w:rFonts w:ascii="Times New Roman" w:hAnsi="Times New Roman" w:cs="Times New Roman"/>
          <w:sz w:val="21"/>
          <w:szCs w:val="21"/>
          <w:shd w:val="clear" w:color="auto" w:fill="FFFFFF"/>
          <w:rPrChange w:id="4471" w:author="Jackson Halpin" w:date="2025-06-11T14:22:00Z" w16du:dateUtc="2025-06-11T18:22:00Z">
            <w:rPr>
              <w:rFonts w:ascii="Times New Roman" w:hAnsi="Times New Roman" w:cs="Times New Roman"/>
              <w:shd w:val="clear" w:color="auto" w:fill="FFFFFF"/>
            </w:rPr>
          </w:rPrChange>
        </w:rPr>
        <w:t>3</w:t>
      </w:r>
      <w:commentRangeEnd w:id="4447"/>
      <w:r w:rsidR="00594E73" w:rsidRPr="00F61830">
        <w:rPr>
          <w:rStyle w:val="CommentReference"/>
          <w:sz w:val="13"/>
          <w:szCs w:val="13"/>
          <w:rPrChange w:id="4472" w:author="Jackson Halpin" w:date="2025-06-11T14:22:00Z" w16du:dateUtc="2025-06-11T18:22:00Z">
            <w:rPr>
              <w:rStyle w:val="CommentReference"/>
            </w:rPr>
          </w:rPrChange>
        </w:rPr>
        <w:commentReference w:id="4447"/>
      </w:r>
      <w:commentRangeEnd w:id="4448"/>
      <w:r w:rsidR="005F63D7" w:rsidRPr="00F61830">
        <w:rPr>
          <w:rStyle w:val="CommentReference"/>
          <w:sz w:val="13"/>
          <w:szCs w:val="13"/>
          <w:rPrChange w:id="4473" w:author="Jackson Halpin" w:date="2025-06-11T14:22:00Z" w16du:dateUtc="2025-06-11T18:22:00Z">
            <w:rPr>
              <w:rStyle w:val="CommentReference"/>
            </w:rPr>
          </w:rPrChange>
        </w:rPr>
        <w:commentReference w:id="4448"/>
      </w:r>
      <w:r w:rsidR="00F7648B" w:rsidRPr="00F61830">
        <w:rPr>
          <w:rFonts w:ascii="Times New Roman" w:hAnsi="Times New Roman" w:cs="Times New Roman"/>
          <w:sz w:val="21"/>
          <w:szCs w:val="21"/>
          <w:shd w:val="clear" w:color="auto" w:fill="FFFFFF"/>
          <w:rPrChange w:id="4474" w:author="Jackson Halpin" w:date="2025-06-11T14:22:00Z" w16du:dateUtc="2025-06-11T18:22:00Z">
            <w:rPr>
              <w:rFonts w:ascii="Times New Roman" w:hAnsi="Times New Roman" w:cs="Times New Roman"/>
              <w:shd w:val="clear" w:color="auto" w:fill="FFFFFF"/>
            </w:rPr>
          </w:rPrChange>
        </w:rPr>
        <w:t>)</w:t>
      </w:r>
      <w:r w:rsidR="00482E3E" w:rsidRPr="00F61830">
        <w:rPr>
          <w:rFonts w:ascii="Times New Roman" w:hAnsi="Times New Roman" w:cs="Times New Roman"/>
          <w:sz w:val="21"/>
          <w:szCs w:val="21"/>
          <w:shd w:val="clear" w:color="auto" w:fill="FFFFFF"/>
          <w:rPrChange w:id="4475" w:author="Jackson Halpin" w:date="2025-06-11T14:22:00Z" w16du:dateUtc="2025-06-11T18:22:00Z">
            <w:rPr>
              <w:rFonts w:ascii="Times New Roman" w:hAnsi="Times New Roman" w:cs="Times New Roman"/>
              <w:shd w:val="clear" w:color="auto" w:fill="FFFFFF"/>
            </w:rPr>
          </w:rPrChange>
        </w:rPr>
        <w:t>.</w:t>
      </w:r>
      <w:r w:rsidR="00D92753" w:rsidRPr="00F61830">
        <w:rPr>
          <w:rFonts w:ascii="Times New Roman" w:hAnsi="Times New Roman" w:cs="Times New Roman"/>
          <w:sz w:val="21"/>
          <w:szCs w:val="21"/>
          <w:shd w:val="clear" w:color="auto" w:fill="FFFFFF"/>
          <w:rPrChange w:id="4476" w:author="Jackson Halpin" w:date="2025-06-11T14:22:00Z" w16du:dateUtc="2025-06-11T18:22:00Z">
            <w:rPr>
              <w:rFonts w:ascii="Times New Roman" w:hAnsi="Times New Roman" w:cs="Times New Roman"/>
              <w:shd w:val="clear" w:color="auto" w:fill="FFFFFF"/>
            </w:rPr>
          </w:rPrChange>
        </w:rPr>
        <w:t xml:space="preserve"> </w:t>
      </w:r>
      <w:r w:rsidR="00FE54BB" w:rsidRPr="00F61830">
        <w:rPr>
          <w:rFonts w:ascii="Times New Roman" w:hAnsi="Times New Roman" w:cs="Times New Roman"/>
          <w:sz w:val="21"/>
          <w:szCs w:val="21"/>
          <w:shd w:val="clear" w:color="auto" w:fill="FFFFFF"/>
          <w:rPrChange w:id="4477" w:author="Jackson Halpin" w:date="2025-06-11T14:22:00Z" w16du:dateUtc="2025-06-11T18:22:00Z">
            <w:rPr>
              <w:rFonts w:ascii="Times New Roman" w:hAnsi="Times New Roman" w:cs="Times New Roman"/>
              <w:shd w:val="clear" w:color="auto" w:fill="FFFFFF"/>
            </w:rPr>
          </w:rPrChange>
        </w:rPr>
        <w:t>Statistical analysis using one-way analysis of variance (ANOVA) test; mean ± </w:t>
      </w:r>
      <w:proofErr w:type="spellStart"/>
      <w:r w:rsidR="00FE54BB" w:rsidRPr="00F61830">
        <w:rPr>
          <w:rFonts w:ascii="Times New Roman" w:hAnsi="Times New Roman" w:cs="Times New Roman"/>
          <w:sz w:val="21"/>
          <w:szCs w:val="21"/>
          <w:shd w:val="clear" w:color="auto" w:fill="FFFFFF"/>
          <w:rPrChange w:id="4478" w:author="Jackson Halpin" w:date="2025-06-11T14:22:00Z" w16du:dateUtc="2025-06-11T18:22:00Z">
            <w:rPr>
              <w:rFonts w:ascii="Times New Roman" w:hAnsi="Times New Roman" w:cs="Times New Roman"/>
              <w:shd w:val="clear" w:color="auto" w:fill="FFFFFF"/>
            </w:rPr>
          </w:rPrChange>
        </w:rPr>
        <w:t>s.d.</w:t>
      </w:r>
      <w:proofErr w:type="spellEnd"/>
      <w:r w:rsidR="00FE54BB" w:rsidRPr="00F61830">
        <w:rPr>
          <w:rFonts w:ascii="Times New Roman" w:hAnsi="Times New Roman" w:cs="Times New Roman"/>
          <w:sz w:val="21"/>
          <w:szCs w:val="21"/>
          <w:shd w:val="clear" w:color="auto" w:fill="FFFFFF"/>
          <w:rPrChange w:id="4479" w:author="Jackson Halpin" w:date="2025-06-11T14:22:00Z" w16du:dateUtc="2025-06-11T18:22:00Z">
            <w:rPr>
              <w:rFonts w:ascii="Times New Roman" w:hAnsi="Times New Roman" w:cs="Times New Roman"/>
              <w:shd w:val="clear" w:color="auto" w:fill="FFFFFF"/>
            </w:rPr>
          </w:rPrChange>
        </w:rPr>
        <w:t>; ****</w:t>
      </w:r>
      <w:r w:rsidR="00FE54BB" w:rsidRPr="00F61830">
        <w:rPr>
          <w:rFonts w:ascii="Times New Roman" w:hAnsi="Times New Roman" w:cs="Times New Roman"/>
          <w:i/>
          <w:iCs/>
          <w:sz w:val="21"/>
          <w:szCs w:val="21"/>
          <w:shd w:val="clear" w:color="auto" w:fill="FFFFFF"/>
          <w:rPrChange w:id="4480" w:author="Jackson Halpin" w:date="2025-06-11T14:22:00Z" w16du:dateUtc="2025-06-11T18:22:00Z">
            <w:rPr>
              <w:rFonts w:ascii="Times New Roman" w:hAnsi="Times New Roman" w:cs="Times New Roman"/>
              <w:i/>
              <w:iCs/>
              <w:shd w:val="clear" w:color="auto" w:fill="FFFFFF"/>
            </w:rPr>
          </w:rPrChange>
        </w:rPr>
        <w:t>p</w:t>
      </w:r>
      <w:r w:rsidR="00FE54BB" w:rsidRPr="00F61830">
        <w:rPr>
          <w:rFonts w:ascii="Times New Roman" w:hAnsi="Times New Roman" w:cs="Times New Roman"/>
          <w:sz w:val="21"/>
          <w:szCs w:val="21"/>
          <w:shd w:val="clear" w:color="auto" w:fill="FFFFFF"/>
          <w:rPrChange w:id="4481" w:author="Jackson Halpin" w:date="2025-06-11T14:22:00Z" w16du:dateUtc="2025-06-11T18:22:00Z">
            <w:rPr>
              <w:rFonts w:ascii="Times New Roman" w:hAnsi="Times New Roman" w:cs="Times New Roman"/>
              <w:shd w:val="clear" w:color="auto" w:fill="FFFFFF"/>
            </w:rPr>
          </w:rPrChange>
        </w:rPr>
        <w:t> ≤ 0.0001; ***</w:t>
      </w:r>
      <w:r w:rsidR="00FE54BB" w:rsidRPr="00F61830">
        <w:rPr>
          <w:rFonts w:ascii="Times New Roman" w:hAnsi="Times New Roman" w:cs="Times New Roman"/>
          <w:i/>
          <w:iCs/>
          <w:sz w:val="21"/>
          <w:szCs w:val="21"/>
          <w:shd w:val="clear" w:color="auto" w:fill="FFFFFF"/>
          <w:rPrChange w:id="4482" w:author="Jackson Halpin" w:date="2025-06-11T14:22:00Z" w16du:dateUtc="2025-06-11T18:22:00Z">
            <w:rPr>
              <w:rFonts w:ascii="Times New Roman" w:hAnsi="Times New Roman" w:cs="Times New Roman"/>
              <w:i/>
              <w:iCs/>
              <w:shd w:val="clear" w:color="auto" w:fill="FFFFFF"/>
            </w:rPr>
          </w:rPrChange>
        </w:rPr>
        <w:t>p</w:t>
      </w:r>
      <w:r w:rsidR="00FE54BB" w:rsidRPr="00F61830">
        <w:rPr>
          <w:rFonts w:ascii="Times New Roman" w:hAnsi="Times New Roman" w:cs="Times New Roman"/>
          <w:sz w:val="21"/>
          <w:szCs w:val="21"/>
          <w:shd w:val="clear" w:color="auto" w:fill="FFFFFF"/>
          <w:rPrChange w:id="4483" w:author="Jackson Halpin" w:date="2025-06-11T14:22:00Z" w16du:dateUtc="2025-06-11T18:22:00Z">
            <w:rPr>
              <w:rFonts w:ascii="Times New Roman" w:hAnsi="Times New Roman" w:cs="Times New Roman"/>
              <w:shd w:val="clear" w:color="auto" w:fill="FFFFFF"/>
            </w:rPr>
          </w:rPrChange>
        </w:rPr>
        <w:t> ≤ 0.001; **</w:t>
      </w:r>
      <w:r w:rsidR="00FE54BB" w:rsidRPr="00F61830">
        <w:rPr>
          <w:rFonts w:ascii="Times New Roman" w:hAnsi="Times New Roman" w:cs="Times New Roman"/>
          <w:i/>
          <w:iCs/>
          <w:sz w:val="21"/>
          <w:szCs w:val="21"/>
          <w:shd w:val="clear" w:color="auto" w:fill="FFFFFF"/>
          <w:rPrChange w:id="4484" w:author="Jackson Halpin" w:date="2025-06-11T14:22:00Z" w16du:dateUtc="2025-06-11T18:22:00Z">
            <w:rPr>
              <w:rFonts w:ascii="Times New Roman" w:hAnsi="Times New Roman" w:cs="Times New Roman"/>
              <w:i/>
              <w:iCs/>
              <w:shd w:val="clear" w:color="auto" w:fill="FFFFFF"/>
            </w:rPr>
          </w:rPrChange>
        </w:rPr>
        <w:t>p</w:t>
      </w:r>
      <w:r w:rsidR="00FE54BB" w:rsidRPr="00F61830">
        <w:rPr>
          <w:rFonts w:ascii="Times New Roman" w:hAnsi="Times New Roman" w:cs="Times New Roman"/>
          <w:sz w:val="21"/>
          <w:szCs w:val="21"/>
          <w:shd w:val="clear" w:color="auto" w:fill="FFFFFF"/>
          <w:rPrChange w:id="4485" w:author="Jackson Halpin" w:date="2025-06-11T14:22:00Z" w16du:dateUtc="2025-06-11T18:22:00Z">
            <w:rPr>
              <w:rFonts w:ascii="Times New Roman" w:hAnsi="Times New Roman" w:cs="Times New Roman"/>
              <w:shd w:val="clear" w:color="auto" w:fill="FFFFFF"/>
            </w:rPr>
          </w:rPrChange>
        </w:rPr>
        <w:t> ≤ 0.01; *</w:t>
      </w:r>
      <w:r w:rsidR="00FE54BB" w:rsidRPr="00F61830">
        <w:rPr>
          <w:rFonts w:ascii="Times New Roman" w:hAnsi="Times New Roman" w:cs="Times New Roman"/>
          <w:i/>
          <w:iCs/>
          <w:sz w:val="21"/>
          <w:szCs w:val="21"/>
          <w:shd w:val="clear" w:color="auto" w:fill="FFFFFF"/>
          <w:rPrChange w:id="4486" w:author="Jackson Halpin" w:date="2025-06-11T14:22:00Z" w16du:dateUtc="2025-06-11T18:22:00Z">
            <w:rPr>
              <w:rFonts w:ascii="Times New Roman" w:hAnsi="Times New Roman" w:cs="Times New Roman"/>
              <w:i/>
              <w:iCs/>
              <w:shd w:val="clear" w:color="auto" w:fill="FFFFFF"/>
            </w:rPr>
          </w:rPrChange>
        </w:rPr>
        <w:t>p</w:t>
      </w:r>
      <w:r w:rsidR="00FE54BB" w:rsidRPr="00F61830">
        <w:rPr>
          <w:rFonts w:ascii="Times New Roman" w:hAnsi="Times New Roman" w:cs="Times New Roman"/>
          <w:sz w:val="21"/>
          <w:szCs w:val="21"/>
          <w:shd w:val="clear" w:color="auto" w:fill="FFFFFF"/>
          <w:rPrChange w:id="4487" w:author="Jackson Halpin" w:date="2025-06-11T14:22:00Z" w16du:dateUtc="2025-06-11T18:22:00Z">
            <w:rPr>
              <w:rFonts w:ascii="Times New Roman" w:hAnsi="Times New Roman" w:cs="Times New Roman"/>
              <w:shd w:val="clear" w:color="auto" w:fill="FFFFFF"/>
            </w:rPr>
          </w:rPrChange>
        </w:rPr>
        <w:t> ≤ 0.05; ns not significant.</w:t>
      </w:r>
    </w:p>
    <w:p w14:paraId="6F29C9F9" w14:textId="63CD5522" w:rsidR="00FE54BB" w:rsidRPr="00F61830" w:rsidRDefault="00FE54BB" w:rsidP="00FE54BB">
      <w:pPr>
        <w:pStyle w:val="ListParagraph"/>
        <w:numPr>
          <w:ilvl w:val="0"/>
          <w:numId w:val="11"/>
        </w:numPr>
        <w:rPr>
          <w:sz w:val="21"/>
          <w:szCs w:val="21"/>
          <w:rPrChange w:id="4488" w:author="Jackson Halpin" w:date="2025-06-11T14:22:00Z" w16du:dateUtc="2025-06-11T18:22:00Z">
            <w:rPr/>
          </w:rPrChange>
        </w:rPr>
      </w:pPr>
      <w:r w:rsidRPr="00F61830">
        <w:rPr>
          <w:rFonts w:ascii="Times New Roman" w:hAnsi="Times New Roman" w:cs="Times New Roman"/>
          <w:sz w:val="21"/>
          <w:szCs w:val="21"/>
          <w:rPrChange w:id="4489" w:author="Jackson Halpin" w:date="2025-06-11T14:22:00Z" w16du:dateUtc="2025-06-11T18:22:00Z">
            <w:rPr>
              <w:rFonts w:ascii="Times New Roman" w:hAnsi="Times New Roman" w:cs="Times New Roman"/>
            </w:rPr>
          </w:rPrChange>
        </w:rPr>
        <w:t>Structure of BLM</w:t>
      </w:r>
      <w:r w:rsidRPr="00F61830">
        <w:rPr>
          <w:rFonts w:ascii="Times New Roman" w:hAnsi="Times New Roman" w:cs="Times New Roman"/>
          <w:sz w:val="21"/>
          <w:szCs w:val="21"/>
          <w:vertAlign w:val="superscript"/>
          <w:rPrChange w:id="4490" w:author="Jackson Halpin" w:date="2025-06-11T14:22:00Z" w16du:dateUtc="2025-06-11T18:22:00Z">
            <w:rPr>
              <w:rFonts w:ascii="Times New Roman" w:hAnsi="Times New Roman" w:cs="Times New Roman"/>
              <w:vertAlign w:val="superscript"/>
            </w:rPr>
          </w:rPrChange>
        </w:rPr>
        <w:t>552-571</w:t>
      </w:r>
      <w:r w:rsidRPr="00F61830">
        <w:rPr>
          <w:rFonts w:ascii="Times New Roman" w:hAnsi="Times New Roman" w:cs="Times New Roman"/>
          <w:sz w:val="21"/>
          <w:szCs w:val="21"/>
          <w:rPrChange w:id="4491" w:author="Jackson Halpin" w:date="2025-06-11T14:22:00Z" w16du:dateUtc="2025-06-11T18:22:00Z">
            <w:rPr>
              <w:rFonts w:ascii="Times New Roman" w:hAnsi="Times New Roman" w:cs="Times New Roman"/>
            </w:rPr>
          </w:rPrChange>
        </w:rPr>
        <w:t xml:space="preserve"> bound to LC3B, determined at 2.2 </w:t>
      </w:r>
      <m:oMath>
        <m:r>
          <w:rPr>
            <w:rFonts w:ascii="Cambria Math" w:hAnsi="Cambria Math" w:cs="Times New Roman"/>
            <w:sz w:val="21"/>
            <w:szCs w:val="21"/>
            <w:rPrChange w:id="4492" w:author="Jackson Halpin" w:date="2025-06-11T14:22:00Z" w16du:dateUtc="2025-06-11T18:22:00Z">
              <w:rPr>
                <w:rFonts w:ascii="Cambria Math" w:hAnsi="Cambria Math" w:cs="Times New Roman"/>
              </w:rPr>
            </w:rPrChange>
          </w:rPr>
          <m:t>Å</m:t>
        </m:r>
      </m:oMath>
      <w:r w:rsidRPr="00F61830">
        <w:rPr>
          <w:rFonts w:ascii="Times New Roman" w:hAnsi="Times New Roman" w:cs="Times New Roman"/>
          <w:sz w:val="21"/>
          <w:szCs w:val="21"/>
          <w:rPrChange w:id="4493" w:author="Jackson Halpin" w:date="2025-06-11T14:22:00Z" w16du:dateUtc="2025-06-11T18:22:00Z">
            <w:rPr>
              <w:rFonts w:ascii="Times New Roman" w:hAnsi="Times New Roman" w:cs="Times New Roman"/>
            </w:rPr>
          </w:rPrChange>
        </w:rPr>
        <w:t xml:space="preserve"> resolution. </w:t>
      </w:r>
      <w:r w:rsidR="00E4080A" w:rsidRPr="00F61830">
        <w:rPr>
          <w:rFonts w:ascii="Times New Roman" w:hAnsi="Times New Roman" w:cs="Times New Roman"/>
          <w:sz w:val="21"/>
          <w:szCs w:val="21"/>
          <w:rPrChange w:id="4494" w:author="Jackson Halpin" w:date="2025-06-11T14:22:00Z" w16du:dateUtc="2025-06-11T18:22:00Z">
            <w:rPr>
              <w:rFonts w:ascii="Times New Roman" w:hAnsi="Times New Roman" w:cs="Times New Roman"/>
            </w:rPr>
          </w:rPrChange>
        </w:rPr>
        <w:t xml:space="preserve">Here, and in panels e-f, the </w:t>
      </w:r>
      <w:r w:rsidRPr="00F61830">
        <w:rPr>
          <w:rFonts w:ascii="Times New Roman" w:hAnsi="Times New Roman" w:cs="Times New Roman"/>
          <w:sz w:val="21"/>
          <w:szCs w:val="21"/>
          <w:rPrChange w:id="4495" w:author="Jackson Halpin" w:date="2025-06-11T14:22:00Z" w16du:dateUtc="2025-06-11T18:22:00Z">
            <w:rPr>
              <w:rFonts w:ascii="Times New Roman" w:hAnsi="Times New Roman" w:cs="Times New Roman"/>
            </w:rPr>
          </w:rPrChange>
        </w:rPr>
        <w:t>BLM peptide is green</w:t>
      </w:r>
      <w:r w:rsidR="00E4080A" w:rsidRPr="00F61830">
        <w:rPr>
          <w:rFonts w:ascii="Times New Roman" w:hAnsi="Times New Roman" w:cs="Times New Roman"/>
          <w:sz w:val="21"/>
          <w:szCs w:val="21"/>
          <w:rPrChange w:id="4496" w:author="Jackson Halpin" w:date="2025-06-11T14:22:00Z" w16du:dateUtc="2025-06-11T18:22:00Z">
            <w:rPr>
              <w:rFonts w:ascii="Times New Roman" w:hAnsi="Times New Roman" w:cs="Times New Roman"/>
            </w:rPr>
          </w:rPrChange>
        </w:rPr>
        <w:t xml:space="preserve"> and the</w:t>
      </w:r>
      <w:r w:rsidRPr="00F61830">
        <w:rPr>
          <w:rFonts w:ascii="Times New Roman" w:hAnsi="Times New Roman" w:cs="Times New Roman"/>
          <w:sz w:val="21"/>
          <w:szCs w:val="21"/>
          <w:rPrChange w:id="4497" w:author="Jackson Halpin" w:date="2025-06-11T14:22:00Z" w16du:dateUtc="2025-06-11T18:22:00Z">
            <w:rPr>
              <w:rFonts w:ascii="Times New Roman" w:hAnsi="Times New Roman" w:cs="Times New Roman"/>
            </w:rPr>
          </w:rPrChange>
        </w:rPr>
        <w:t xml:space="preserve"> LC3B surface </w:t>
      </w:r>
      <w:r w:rsidR="00E4080A" w:rsidRPr="00F61830">
        <w:rPr>
          <w:rFonts w:ascii="Times New Roman" w:hAnsi="Times New Roman" w:cs="Times New Roman"/>
          <w:sz w:val="21"/>
          <w:szCs w:val="21"/>
          <w:rPrChange w:id="4498" w:author="Jackson Halpin" w:date="2025-06-11T14:22:00Z" w16du:dateUtc="2025-06-11T18:22:00Z">
            <w:rPr>
              <w:rFonts w:ascii="Times New Roman" w:hAnsi="Times New Roman" w:cs="Times New Roman"/>
            </w:rPr>
          </w:rPrChange>
        </w:rPr>
        <w:t xml:space="preserve">is </w:t>
      </w:r>
      <w:r w:rsidRPr="00F61830">
        <w:rPr>
          <w:rFonts w:ascii="Times New Roman" w:hAnsi="Times New Roman" w:cs="Times New Roman"/>
          <w:sz w:val="21"/>
          <w:szCs w:val="21"/>
          <w:rPrChange w:id="4499" w:author="Jackson Halpin" w:date="2025-06-11T14:22:00Z" w16du:dateUtc="2025-06-11T18:22:00Z">
            <w:rPr>
              <w:rFonts w:ascii="Times New Roman" w:hAnsi="Times New Roman" w:cs="Times New Roman"/>
            </w:rPr>
          </w:rPrChange>
        </w:rPr>
        <w:t xml:space="preserve">colored by </w:t>
      </w:r>
      <w:r w:rsidR="00E4080A" w:rsidRPr="00F61830">
        <w:rPr>
          <w:rFonts w:ascii="Times New Roman" w:hAnsi="Times New Roman" w:cs="Times New Roman"/>
          <w:sz w:val="21"/>
          <w:szCs w:val="21"/>
          <w:rPrChange w:id="4500" w:author="Jackson Halpin" w:date="2025-06-11T14:22:00Z" w16du:dateUtc="2025-06-11T18:22:00Z">
            <w:rPr>
              <w:rFonts w:ascii="Times New Roman" w:hAnsi="Times New Roman" w:cs="Times New Roman"/>
            </w:rPr>
          </w:rPrChange>
        </w:rPr>
        <w:t xml:space="preserve">hydrophobicity </w:t>
      </w:r>
      <w:r w:rsidRPr="00F61830">
        <w:rPr>
          <w:rFonts w:ascii="Times New Roman" w:hAnsi="Times New Roman" w:cs="Times New Roman"/>
          <w:sz w:val="21"/>
          <w:szCs w:val="21"/>
          <w:rPrChange w:id="4501" w:author="Jackson Halpin" w:date="2025-06-11T14:22:00Z" w16du:dateUtc="2025-06-11T18:22:00Z">
            <w:rPr>
              <w:rFonts w:ascii="Times New Roman" w:hAnsi="Times New Roman" w:cs="Times New Roman"/>
            </w:rPr>
          </w:rPrChange>
        </w:rPr>
        <w:t>(</w:t>
      </w:r>
      <w:proofErr w:type="spellStart"/>
      <w:r w:rsidRPr="00F61830">
        <w:rPr>
          <w:rFonts w:ascii="Times New Roman" w:hAnsi="Times New Roman" w:cs="Times New Roman"/>
          <w:sz w:val="21"/>
          <w:szCs w:val="21"/>
          <w:rPrChange w:id="4502" w:author="Jackson Halpin" w:date="2025-06-11T14:22:00Z" w16du:dateUtc="2025-06-11T18:22:00Z">
            <w:rPr>
              <w:rFonts w:ascii="Times New Roman" w:hAnsi="Times New Roman" w:cs="Times New Roman"/>
            </w:rPr>
          </w:rPrChange>
        </w:rPr>
        <w:t>ChimeraX</w:t>
      </w:r>
      <w:proofErr w:type="spellEnd"/>
      <w:r w:rsidRPr="00F61830">
        <w:rPr>
          <w:rFonts w:ascii="Times New Roman" w:hAnsi="Times New Roman" w:cs="Times New Roman"/>
          <w:sz w:val="21"/>
          <w:szCs w:val="21"/>
          <w:rPrChange w:id="4503" w:author="Jackson Halpin" w:date="2025-06-11T14:22:00Z" w16du:dateUtc="2025-06-11T18:22:00Z">
            <w:rPr>
              <w:rFonts w:ascii="Times New Roman" w:hAnsi="Times New Roman" w:cs="Times New Roman"/>
            </w:rPr>
          </w:rPrChange>
        </w:rPr>
        <w:t>)</w:t>
      </w:r>
      <w:r w:rsidR="00E4080A" w:rsidRPr="00F61830">
        <w:rPr>
          <w:rFonts w:ascii="Times New Roman" w:hAnsi="Times New Roman" w:cs="Times New Roman"/>
          <w:sz w:val="21"/>
          <w:szCs w:val="21"/>
          <w:rPrChange w:id="4504" w:author="Jackson Halpin" w:date="2025-06-11T14:22:00Z" w16du:dateUtc="2025-06-11T18:22:00Z">
            <w:rPr>
              <w:rFonts w:ascii="Times New Roman" w:hAnsi="Times New Roman" w:cs="Times New Roman"/>
            </w:rPr>
          </w:rPrChange>
        </w:rPr>
        <w:t>. H</w:t>
      </w:r>
      <w:r w:rsidRPr="00F61830">
        <w:rPr>
          <w:rFonts w:ascii="Times New Roman" w:hAnsi="Times New Roman" w:cs="Times New Roman"/>
          <w:sz w:val="21"/>
          <w:szCs w:val="21"/>
          <w:rPrChange w:id="4505" w:author="Jackson Halpin" w:date="2025-06-11T14:22:00Z" w16du:dateUtc="2025-06-11T18:22:00Z">
            <w:rPr>
              <w:rFonts w:ascii="Times New Roman" w:hAnsi="Times New Roman" w:cs="Times New Roman"/>
            </w:rPr>
          </w:rPrChange>
        </w:rPr>
        <w:t xml:space="preserve">ydrophobic pockets </w:t>
      </w:r>
      <w:r w:rsidR="00C20BE3" w:rsidRPr="00F61830">
        <w:rPr>
          <w:rFonts w:ascii="Times New Roman" w:hAnsi="Times New Roman" w:cs="Times New Roman"/>
          <w:sz w:val="21"/>
          <w:szCs w:val="21"/>
          <w:rPrChange w:id="4506" w:author="Jackson Halpin" w:date="2025-06-11T14:22:00Z" w16du:dateUtc="2025-06-11T18:22:00Z">
            <w:rPr>
              <w:rFonts w:ascii="Times New Roman" w:hAnsi="Times New Roman" w:cs="Times New Roman"/>
            </w:rPr>
          </w:rPrChange>
        </w:rPr>
        <w:t xml:space="preserve">HP1 and HP2, </w:t>
      </w:r>
      <w:r w:rsidRPr="00F61830">
        <w:rPr>
          <w:rFonts w:ascii="Times New Roman" w:hAnsi="Times New Roman" w:cs="Times New Roman"/>
          <w:sz w:val="21"/>
          <w:szCs w:val="21"/>
          <w:rPrChange w:id="4507" w:author="Jackson Halpin" w:date="2025-06-11T14:22:00Z" w16du:dateUtc="2025-06-11T18:22:00Z">
            <w:rPr>
              <w:rFonts w:ascii="Times New Roman" w:hAnsi="Times New Roman" w:cs="Times New Roman"/>
            </w:rPr>
          </w:rPrChange>
        </w:rPr>
        <w:t xml:space="preserve">and the N-terminal </w:t>
      </w:r>
      <w:r w:rsidR="00C20BE3" w:rsidRPr="00F61830">
        <w:rPr>
          <w:rFonts w:ascii="Times New Roman" w:hAnsi="Times New Roman" w:cs="Times New Roman"/>
          <w:sz w:val="21"/>
          <w:szCs w:val="21"/>
          <w:rPrChange w:id="4508" w:author="Jackson Halpin" w:date="2025-06-11T14:22:00Z" w16du:dateUtc="2025-06-11T18:22:00Z">
            <w:rPr>
              <w:rFonts w:ascii="Times New Roman" w:hAnsi="Times New Roman" w:cs="Times New Roman"/>
            </w:rPr>
          </w:rPrChange>
        </w:rPr>
        <w:t xml:space="preserve">flanking residues, </w:t>
      </w:r>
      <w:r w:rsidR="00E4080A" w:rsidRPr="00F61830">
        <w:rPr>
          <w:rFonts w:ascii="Times New Roman" w:hAnsi="Times New Roman" w:cs="Times New Roman"/>
          <w:sz w:val="21"/>
          <w:szCs w:val="21"/>
          <w:rPrChange w:id="4509" w:author="Jackson Halpin" w:date="2025-06-11T14:22:00Z" w16du:dateUtc="2025-06-11T18:22:00Z">
            <w:rPr>
              <w:rFonts w:ascii="Times New Roman" w:hAnsi="Times New Roman" w:cs="Times New Roman"/>
            </w:rPr>
          </w:rPrChange>
        </w:rPr>
        <w:t>are indicated</w:t>
      </w:r>
      <w:r w:rsidRPr="00F61830">
        <w:rPr>
          <w:rFonts w:ascii="Times New Roman" w:hAnsi="Times New Roman" w:cs="Times New Roman"/>
          <w:sz w:val="21"/>
          <w:szCs w:val="21"/>
          <w:rPrChange w:id="4510" w:author="Jackson Halpin" w:date="2025-06-11T14:22:00Z" w16du:dateUtc="2025-06-11T18:22:00Z">
            <w:rPr>
              <w:rFonts w:ascii="Times New Roman" w:hAnsi="Times New Roman" w:cs="Times New Roman"/>
            </w:rPr>
          </w:rPrChange>
        </w:rPr>
        <w:t>.</w:t>
      </w:r>
    </w:p>
    <w:p w14:paraId="31364CAB" w14:textId="2D4231C7" w:rsidR="00FE54BB" w:rsidRPr="00F61830" w:rsidRDefault="00FE54BB" w:rsidP="00FE54BB">
      <w:pPr>
        <w:pStyle w:val="ListParagraph"/>
        <w:numPr>
          <w:ilvl w:val="0"/>
          <w:numId w:val="11"/>
        </w:numPr>
        <w:rPr>
          <w:sz w:val="21"/>
          <w:szCs w:val="21"/>
          <w:rPrChange w:id="4511" w:author="Jackson Halpin" w:date="2025-06-11T14:22:00Z" w16du:dateUtc="2025-06-11T18:22:00Z">
            <w:rPr/>
          </w:rPrChange>
        </w:rPr>
      </w:pPr>
      <w:r w:rsidRPr="00F61830">
        <w:rPr>
          <w:rFonts w:ascii="Times New Roman" w:hAnsi="Times New Roman" w:cs="Times New Roman"/>
          <w:sz w:val="21"/>
          <w:szCs w:val="21"/>
          <w:rPrChange w:id="4512" w:author="Jackson Halpin" w:date="2025-06-11T14:22:00Z" w16du:dateUtc="2025-06-11T18:22:00Z">
            <w:rPr>
              <w:rFonts w:ascii="Times New Roman" w:hAnsi="Times New Roman" w:cs="Times New Roman"/>
            </w:rPr>
          </w:rPrChange>
        </w:rPr>
        <w:t>N-terminal acidic residues D564-6 of BLM interact with R10, R11, and K51 of LC3B. Contacts within 4</w:t>
      </w:r>
      <w:r w:rsidRPr="00F61830">
        <w:rPr>
          <w:rFonts w:ascii="Cambria Math" w:hAnsi="Cambria Math" w:cs="Times New Roman"/>
          <w:i/>
          <w:sz w:val="21"/>
          <w:szCs w:val="21"/>
          <w:rPrChange w:id="4513" w:author="Jackson Halpin" w:date="2025-06-11T14:22:00Z" w16du:dateUtc="2025-06-11T18:22:00Z">
            <w:rPr>
              <w:rFonts w:ascii="Cambria Math" w:hAnsi="Cambria Math" w:cs="Times New Roman"/>
              <w:i/>
            </w:rPr>
          </w:rPrChange>
        </w:rPr>
        <w:t xml:space="preserve"> </w:t>
      </w:r>
      <m:oMath>
        <m:r>
          <w:rPr>
            <w:rFonts w:ascii="Cambria Math" w:hAnsi="Cambria Math" w:cs="Times New Roman"/>
            <w:sz w:val="21"/>
            <w:szCs w:val="21"/>
            <w:rPrChange w:id="4514" w:author="Jackson Halpin" w:date="2025-06-11T14:22:00Z" w16du:dateUtc="2025-06-11T18:22:00Z">
              <w:rPr>
                <w:rFonts w:ascii="Cambria Math" w:hAnsi="Cambria Math" w:cs="Times New Roman"/>
              </w:rPr>
            </w:rPrChange>
          </w:rPr>
          <m:t>Å</m:t>
        </m:r>
      </m:oMath>
      <w:r w:rsidRPr="00F61830">
        <w:rPr>
          <w:rFonts w:ascii="Times New Roman" w:hAnsi="Times New Roman" w:cs="Times New Roman"/>
          <w:sz w:val="21"/>
          <w:szCs w:val="21"/>
          <w:rPrChange w:id="4515" w:author="Jackson Halpin" w:date="2025-06-11T14:22:00Z" w16du:dateUtc="2025-06-11T18:22:00Z">
            <w:rPr>
              <w:rFonts w:ascii="Times New Roman" w:hAnsi="Times New Roman" w:cs="Times New Roman"/>
            </w:rPr>
          </w:rPrChange>
        </w:rPr>
        <w:t xml:space="preserve"> are shown as black dashed lines</w:t>
      </w:r>
      <w:r w:rsidR="00C20BE3" w:rsidRPr="00F61830">
        <w:rPr>
          <w:rFonts w:ascii="Times New Roman" w:hAnsi="Times New Roman" w:cs="Times New Roman"/>
          <w:sz w:val="21"/>
          <w:szCs w:val="21"/>
          <w:rPrChange w:id="4516" w:author="Jackson Halpin" w:date="2025-06-11T14:22:00Z" w16du:dateUtc="2025-06-11T18:22:00Z">
            <w:rPr>
              <w:rFonts w:ascii="Times New Roman" w:hAnsi="Times New Roman" w:cs="Times New Roman"/>
            </w:rPr>
          </w:rPrChange>
        </w:rPr>
        <w:t>,</w:t>
      </w:r>
      <w:r w:rsidRPr="00F61830">
        <w:rPr>
          <w:rFonts w:ascii="Times New Roman" w:hAnsi="Times New Roman" w:cs="Times New Roman"/>
          <w:sz w:val="21"/>
          <w:szCs w:val="21"/>
          <w:rPrChange w:id="4517" w:author="Jackson Halpin" w:date="2025-06-11T14:22:00Z" w16du:dateUtc="2025-06-11T18:22:00Z">
            <w:rPr>
              <w:rFonts w:ascii="Times New Roman" w:hAnsi="Times New Roman" w:cs="Times New Roman"/>
            </w:rPr>
          </w:rPrChange>
        </w:rPr>
        <w:t xml:space="preserve"> </w:t>
      </w:r>
      <w:r w:rsidR="00E4080A" w:rsidRPr="00F61830">
        <w:rPr>
          <w:rFonts w:ascii="Times New Roman" w:hAnsi="Times New Roman" w:cs="Times New Roman"/>
          <w:sz w:val="21"/>
          <w:szCs w:val="21"/>
          <w:rPrChange w:id="4518" w:author="Jackson Halpin" w:date="2025-06-11T14:22:00Z" w16du:dateUtc="2025-06-11T18:22:00Z">
            <w:rPr>
              <w:rFonts w:ascii="Times New Roman" w:hAnsi="Times New Roman" w:cs="Times New Roman"/>
            </w:rPr>
          </w:rPrChange>
        </w:rPr>
        <w:t xml:space="preserve">and </w:t>
      </w:r>
      <w:r w:rsidRPr="00F61830">
        <w:rPr>
          <w:rFonts w:ascii="Times New Roman" w:hAnsi="Times New Roman" w:cs="Times New Roman"/>
          <w:sz w:val="21"/>
          <w:szCs w:val="21"/>
          <w:rPrChange w:id="4519" w:author="Jackson Halpin" w:date="2025-06-11T14:22:00Z" w16du:dateUtc="2025-06-11T18:22:00Z">
            <w:rPr>
              <w:rFonts w:ascii="Times New Roman" w:hAnsi="Times New Roman" w:cs="Times New Roman"/>
            </w:rPr>
          </w:rPrChange>
        </w:rPr>
        <w:t>those greater than 4</w:t>
      </w:r>
      <w:r w:rsidRPr="00F61830">
        <w:rPr>
          <w:rFonts w:ascii="Cambria Math" w:hAnsi="Cambria Math" w:cs="Times New Roman"/>
          <w:i/>
          <w:sz w:val="21"/>
          <w:szCs w:val="21"/>
          <w:rPrChange w:id="4520" w:author="Jackson Halpin" w:date="2025-06-11T14:22:00Z" w16du:dateUtc="2025-06-11T18:22:00Z">
            <w:rPr>
              <w:rFonts w:ascii="Cambria Math" w:hAnsi="Cambria Math" w:cs="Times New Roman"/>
              <w:i/>
            </w:rPr>
          </w:rPrChange>
        </w:rPr>
        <w:t xml:space="preserve"> </w:t>
      </w:r>
      <m:oMath>
        <m:r>
          <w:rPr>
            <w:rFonts w:ascii="Cambria Math" w:hAnsi="Cambria Math" w:cs="Times New Roman"/>
            <w:sz w:val="21"/>
            <w:szCs w:val="21"/>
            <w:rPrChange w:id="4521" w:author="Jackson Halpin" w:date="2025-06-11T14:22:00Z" w16du:dateUtc="2025-06-11T18:22:00Z">
              <w:rPr>
                <w:rFonts w:ascii="Cambria Math" w:hAnsi="Cambria Math" w:cs="Times New Roman"/>
              </w:rPr>
            </w:rPrChange>
          </w:rPr>
          <m:t>Å</m:t>
        </m:r>
      </m:oMath>
      <w:r w:rsidRPr="00F61830">
        <w:rPr>
          <w:rFonts w:ascii="Times New Roman" w:hAnsi="Times New Roman" w:cs="Times New Roman"/>
          <w:sz w:val="21"/>
          <w:szCs w:val="21"/>
          <w:rPrChange w:id="4522" w:author="Jackson Halpin" w:date="2025-06-11T14:22:00Z" w16du:dateUtc="2025-06-11T18:22:00Z">
            <w:rPr>
              <w:rFonts w:ascii="Times New Roman" w:hAnsi="Times New Roman" w:cs="Times New Roman"/>
            </w:rPr>
          </w:rPrChange>
        </w:rPr>
        <w:t xml:space="preserve"> are colored in dark gray</w:t>
      </w:r>
      <w:r w:rsidR="00594E73" w:rsidRPr="00F61830">
        <w:rPr>
          <w:rFonts w:ascii="Times New Roman" w:hAnsi="Times New Roman" w:cs="Times New Roman"/>
          <w:sz w:val="21"/>
          <w:szCs w:val="21"/>
          <w:rPrChange w:id="4523" w:author="Jackson Halpin" w:date="2025-06-11T14:22:00Z" w16du:dateUtc="2025-06-11T18:22:00Z">
            <w:rPr>
              <w:rFonts w:ascii="Times New Roman" w:hAnsi="Times New Roman" w:cs="Times New Roman"/>
            </w:rPr>
          </w:rPrChange>
        </w:rPr>
        <w:t xml:space="preserve">, </w:t>
      </w:r>
      <w:r w:rsidRPr="00F61830">
        <w:rPr>
          <w:rFonts w:ascii="Times New Roman" w:hAnsi="Times New Roman" w:cs="Times New Roman"/>
          <w:sz w:val="21"/>
          <w:szCs w:val="21"/>
          <w:rPrChange w:id="4524" w:author="Jackson Halpin" w:date="2025-06-11T14:22:00Z" w16du:dateUtc="2025-06-11T18:22:00Z">
            <w:rPr>
              <w:rFonts w:ascii="Times New Roman" w:hAnsi="Times New Roman" w:cs="Times New Roman"/>
            </w:rPr>
          </w:rPrChange>
        </w:rPr>
        <w:t xml:space="preserve">with </w:t>
      </w:r>
      <w:r w:rsidR="00594E73" w:rsidRPr="00F61830">
        <w:rPr>
          <w:rFonts w:ascii="Times New Roman" w:hAnsi="Times New Roman" w:cs="Times New Roman"/>
          <w:sz w:val="21"/>
          <w:szCs w:val="21"/>
          <w:rPrChange w:id="4525" w:author="Jackson Halpin" w:date="2025-06-11T14:22:00Z" w16du:dateUtc="2025-06-11T18:22:00Z">
            <w:rPr>
              <w:rFonts w:ascii="Times New Roman" w:hAnsi="Times New Roman" w:cs="Times New Roman"/>
            </w:rPr>
          </w:rPrChange>
        </w:rPr>
        <w:t xml:space="preserve">the </w:t>
      </w:r>
      <w:r w:rsidRPr="00F61830">
        <w:rPr>
          <w:rFonts w:ascii="Times New Roman" w:hAnsi="Times New Roman" w:cs="Times New Roman"/>
          <w:sz w:val="21"/>
          <w:szCs w:val="21"/>
          <w:rPrChange w:id="4526" w:author="Jackson Halpin" w:date="2025-06-11T14:22:00Z" w16du:dateUtc="2025-06-11T18:22:00Z">
            <w:rPr>
              <w:rFonts w:ascii="Times New Roman" w:hAnsi="Times New Roman" w:cs="Times New Roman"/>
            </w:rPr>
          </w:rPrChange>
        </w:rPr>
        <w:t>distance</w:t>
      </w:r>
      <w:r w:rsidR="00E4080A" w:rsidRPr="00F61830">
        <w:rPr>
          <w:rFonts w:ascii="Times New Roman" w:hAnsi="Times New Roman" w:cs="Times New Roman"/>
          <w:sz w:val="21"/>
          <w:szCs w:val="21"/>
          <w:rPrChange w:id="4527" w:author="Jackson Halpin" w:date="2025-06-11T14:22:00Z" w16du:dateUtc="2025-06-11T18:22:00Z">
            <w:rPr>
              <w:rFonts w:ascii="Times New Roman" w:hAnsi="Times New Roman" w:cs="Times New Roman"/>
            </w:rPr>
          </w:rPrChange>
        </w:rPr>
        <w:t>s</w:t>
      </w:r>
      <w:r w:rsidRPr="00F61830">
        <w:rPr>
          <w:rFonts w:ascii="Times New Roman" w:hAnsi="Times New Roman" w:cs="Times New Roman"/>
          <w:sz w:val="21"/>
          <w:szCs w:val="21"/>
          <w:rPrChange w:id="4528" w:author="Jackson Halpin" w:date="2025-06-11T14:22:00Z" w16du:dateUtc="2025-06-11T18:22:00Z">
            <w:rPr>
              <w:rFonts w:ascii="Times New Roman" w:hAnsi="Times New Roman" w:cs="Times New Roman"/>
            </w:rPr>
          </w:rPrChange>
        </w:rPr>
        <w:t xml:space="preserve"> labeled. </w:t>
      </w:r>
    </w:p>
    <w:p w14:paraId="2B679852" w14:textId="36F6CBE6" w:rsidR="00C20BE3" w:rsidRPr="00F61830" w:rsidDel="007752AF" w:rsidRDefault="007752AF" w:rsidP="00C20BE3">
      <w:pPr>
        <w:pStyle w:val="ListParagraph"/>
        <w:numPr>
          <w:ilvl w:val="0"/>
          <w:numId w:val="11"/>
        </w:numPr>
        <w:rPr>
          <w:del w:id="4529" w:author="Jennifer Kosmatka" w:date="2025-06-10T13:26:00Z" w16du:dateUtc="2025-06-10T17:26:00Z"/>
          <w:sz w:val="21"/>
          <w:szCs w:val="21"/>
          <w:rPrChange w:id="4530" w:author="Jackson Halpin" w:date="2025-06-11T14:22:00Z" w16du:dateUtc="2025-06-11T18:22:00Z">
            <w:rPr>
              <w:del w:id="4531" w:author="Jennifer Kosmatka" w:date="2025-06-10T13:26:00Z" w16du:dateUtc="2025-06-10T17:26:00Z"/>
            </w:rPr>
          </w:rPrChange>
        </w:rPr>
      </w:pPr>
      <w:ins w:id="4532" w:author="Jennifer Kosmatka" w:date="2025-06-10T13:26:00Z" w16du:dateUtc="2025-06-10T17:26:00Z">
        <w:r w:rsidRPr="00F61830">
          <w:rPr>
            <w:rFonts w:ascii="Times New Roman" w:hAnsi="Times New Roman" w:cs="Times New Roman"/>
            <w:sz w:val="21"/>
            <w:szCs w:val="21"/>
            <w:rPrChange w:id="4533" w:author="Jackson Halpin" w:date="2025-06-11T14:22:00Z" w16du:dateUtc="2025-06-11T18:22:00Z">
              <w:rPr>
                <w:rFonts w:ascii="Times New Roman" w:hAnsi="Times New Roman" w:cs="Times New Roman"/>
              </w:rPr>
            </w:rPrChange>
          </w:rPr>
          <w:t xml:space="preserve">In </w:t>
        </w:r>
        <w:commentRangeStart w:id="4534"/>
        <w:r w:rsidRPr="00F61830">
          <w:rPr>
            <w:rFonts w:ascii="Times New Roman" w:hAnsi="Times New Roman" w:cs="Times New Roman"/>
            <w:sz w:val="21"/>
            <w:szCs w:val="21"/>
            <w:rPrChange w:id="4535" w:author="Jackson Halpin" w:date="2025-06-11T14:22:00Z" w16du:dateUtc="2025-06-11T18:22:00Z">
              <w:rPr>
                <w:rFonts w:ascii="Times New Roman" w:hAnsi="Times New Roman" w:cs="Times New Roman"/>
              </w:rPr>
            </w:rPrChange>
          </w:rPr>
          <w:t>HP1</w:t>
        </w:r>
        <w:commentRangeEnd w:id="4534"/>
        <w:r w:rsidRPr="00F61830">
          <w:rPr>
            <w:rStyle w:val="CommentReference"/>
            <w:sz w:val="13"/>
            <w:szCs w:val="13"/>
            <w:rPrChange w:id="4536" w:author="Jackson Halpin" w:date="2025-06-11T14:22:00Z" w16du:dateUtc="2025-06-11T18:22:00Z">
              <w:rPr>
                <w:rStyle w:val="CommentReference"/>
              </w:rPr>
            </w:rPrChange>
          </w:rPr>
          <w:commentReference w:id="4534"/>
        </w:r>
        <w:r w:rsidRPr="00F61830">
          <w:rPr>
            <w:rFonts w:ascii="Times New Roman" w:hAnsi="Times New Roman" w:cs="Times New Roman"/>
            <w:sz w:val="21"/>
            <w:szCs w:val="21"/>
            <w:rPrChange w:id="4537" w:author="Jackson Halpin" w:date="2025-06-11T14:22:00Z" w16du:dateUtc="2025-06-11T18:22:00Z">
              <w:rPr>
                <w:rFonts w:ascii="Times New Roman" w:hAnsi="Times New Roman" w:cs="Times New Roman"/>
              </w:rPr>
            </w:rPrChange>
          </w:rPr>
          <w:t xml:space="preserve">, W567 contacts LC3B I23, P32, K51, L53, and F108. </w:t>
        </w:r>
      </w:ins>
      <w:del w:id="4538" w:author="Jennifer Kosmatka" w:date="2025-06-10T13:26:00Z" w16du:dateUtc="2025-06-10T17:26:00Z">
        <w:r w:rsidR="00594E73" w:rsidRPr="00F61830" w:rsidDel="007752AF">
          <w:rPr>
            <w:rFonts w:ascii="Times New Roman" w:hAnsi="Times New Roman" w:cs="Times New Roman"/>
            <w:sz w:val="21"/>
            <w:szCs w:val="21"/>
            <w:rPrChange w:id="4539" w:author="Jackson Halpin" w:date="2025-06-11T14:22:00Z" w16du:dateUtc="2025-06-11T18:22:00Z">
              <w:rPr>
                <w:rFonts w:ascii="Times New Roman" w:hAnsi="Times New Roman" w:cs="Times New Roman"/>
              </w:rPr>
            </w:rPrChange>
          </w:rPr>
          <w:delText>In HP2,</w:delText>
        </w:r>
        <w:r w:rsidR="00FE54BB" w:rsidRPr="00F61830" w:rsidDel="007752AF">
          <w:rPr>
            <w:rFonts w:ascii="Times New Roman" w:hAnsi="Times New Roman" w:cs="Times New Roman"/>
            <w:sz w:val="21"/>
            <w:szCs w:val="21"/>
            <w:rPrChange w:id="4540" w:author="Jackson Halpin" w:date="2025-06-11T14:22:00Z" w16du:dateUtc="2025-06-11T18:22:00Z">
              <w:rPr>
                <w:rFonts w:ascii="Times New Roman" w:hAnsi="Times New Roman" w:cs="Times New Roman"/>
              </w:rPr>
            </w:rPrChange>
          </w:rPr>
          <w:delText xml:space="preserve"> E568 </w:delText>
        </w:r>
        <w:r w:rsidR="00594E73" w:rsidRPr="00F61830" w:rsidDel="007752AF">
          <w:rPr>
            <w:rFonts w:ascii="Times New Roman" w:hAnsi="Times New Roman" w:cs="Times New Roman"/>
            <w:sz w:val="21"/>
            <w:szCs w:val="21"/>
            <w:rPrChange w:id="4541" w:author="Jackson Halpin" w:date="2025-06-11T14:22:00Z" w16du:dateUtc="2025-06-11T18:22:00Z">
              <w:rPr>
                <w:rFonts w:ascii="Times New Roman" w:hAnsi="Times New Roman" w:cs="Times New Roman"/>
              </w:rPr>
            </w:rPrChange>
          </w:rPr>
          <w:delText xml:space="preserve">contacts </w:delText>
        </w:r>
        <w:r w:rsidR="00FE54BB" w:rsidRPr="00F61830" w:rsidDel="007752AF">
          <w:rPr>
            <w:rFonts w:ascii="Times New Roman" w:hAnsi="Times New Roman" w:cs="Times New Roman"/>
            <w:sz w:val="21"/>
            <w:szCs w:val="21"/>
            <w:rPrChange w:id="4542" w:author="Jackson Halpin" w:date="2025-06-11T14:22:00Z" w16du:dateUtc="2025-06-11T18:22:00Z">
              <w:rPr>
                <w:rFonts w:ascii="Times New Roman" w:hAnsi="Times New Roman" w:cs="Times New Roman"/>
              </w:rPr>
            </w:rPrChange>
          </w:rPr>
          <w:delText xml:space="preserve">R70 and D569 (depicted as black dashed lines). </w:delText>
        </w:r>
        <w:r w:rsidR="00594E73" w:rsidRPr="00F61830" w:rsidDel="007752AF">
          <w:rPr>
            <w:rFonts w:ascii="Times New Roman" w:hAnsi="Times New Roman" w:cs="Times New Roman"/>
            <w:sz w:val="21"/>
            <w:szCs w:val="21"/>
            <w:rPrChange w:id="4543" w:author="Jackson Halpin" w:date="2025-06-11T14:22:00Z" w16du:dateUtc="2025-06-11T18:22:00Z">
              <w:rPr>
                <w:rFonts w:ascii="Times New Roman" w:hAnsi="Times New Roman" w:cs="Times New Roman"/>
              </w:rPr>
            </w:rPrChange>
          </w:rPr>
          <w:delText xml:space="preserve">LC3B residues </w:delText>
        </w:r>
        <w:r w:rsidR="00FE54BB" w:rsidRPr="00F61830" w:rsidDel="007752AF">
          <w:rPr>
            <w:rFonts w:ascii="Times New Roman" w:hAnsi="Times New Roman" w:cs="Times New Roman"/>
            <w:sz w:val="21"/>
            <w:szCs w:val="21"/>
            <w:rPrChange w:id="4544" w:author="Jackson Halpin" w:date="2025-06-11T14:22:00Z" w16du:dateUtc="2025-06-11T18:22:00Z">
              <w:rPr>
                <w:rFonts w:ascii="Times New Roman" w:hAnsi="Times New Roman" w:cs="Times New Roman"/>
              </w:rPr>
            </w:rPrChange>
          </w:rPr>
          <w:delText xml:space="preserve">within 4 </w:delText>
        </w:r>
      </w:del>
      <m:oMath>
        <m:r>
          <w:del w:id="4545" w:author="Jennifer Kosmatka" w:date="2025-06-10T13:26:00Z" w16du:dateUtc="2025-06-10T17:26:00Z">
            <w:rPr>
              <w:rFonts w:ascii="Cambria Math" w:hAnsi="Cambria Math" w:cs="Times New Roman"/>
              <w:sz w:val="21"/>
              <w:szCs w:val="21"/>
              <w:rPrChange w:id="4546" w:author="Jackson Halpin" w:date="2025-06-11T14:22:00Z" w16du:dateUtc="2025-06-11T18:22:00Z">
                <w:rPr>
                  <w:rFonts w:ascii="Cambria Math" w:hAnsi="Cambria Math" w:cs="Times New Roman"/>
                </w:rPr>
              </w:rPrChange>
            </w:rPr>
            <m:t>Å</m:t>
          </w:del>
        </m:r>
      </m:oMath>
      <w:del w:id="4547" w:author="Jennifer Kosmatka" w:date="2025-06-10T13:26:00Z" w16du:dateUtc="2025-06-10T17:26:00Z">
        <w:r w:rsidR="00FE54BB" w:rsidRPr="00F61830" w:rsidDel="007752AF">
          <w:rPr>
            <w:rFonts w:ascii="Times New Roman" w:hAnsi="Times New Roman" w:cs="Times New Roman"/>
            <w:sz w:val="21"/>
            <w:szCs w:val="21"/>
            <w:rPrChange w:id="4548" w:author="Jackson Halpin" w:date="2025-06-11T14:22:00Z" w16du:dateUtc="2025-06-11T18:22:00Z">
              <w:rPr>
                <w:rFonts w:ascii="Times New Roman" w:hAnsi="Times New Roman" w:cs="Times New Roman"/>
              </w:rPr>
            </w:rPrChange>
          </w:rPr>
          <w:delText xml:space="preserve"> </w:delText>
        </w:r>
        <w:r w:rsidR="00594E73" w:rsidRPr="00F61830" w:rsidDel="007752AF">
          <w:rPr>
            <w:rFonts w:ascii="Times New Roman" w:hAnsi="Times New Roman" w:cs="Times New Roman"/>
            <w:sz w:val="21"/>
            <w:szCs w:val="21"/>
            <w:rPrChange w:id="4549" w:author="Jackson Halpin" w:date="2025-06-11T14:22:00Z" w16du:dateUtc="2025-06-11T18:22:00Z">
              <w:rPr>
                <w:rFonts w:ascii="Times New Roman" w:hAnsi="Times New Roman" w:cs="Times New Roman"/>
              </w:rPr>
            </w:rPrChange>
          </w:rPr>
          <w:delText xml:space="preserve">of BLM I570 </w:delText>
        </w:r>
        <w:r w:rsidR="00FE54BB" w:rsidRPr="00F61830" w:rsidDel="007752AF">
          <w:rPr>
            <w:rFonts w:ascii="Times New Roman" w:hAnsi="Times New Roman" w:cs="Times New Roman"/>
            <w:sz w:val="21"/>
            <w:szCs w:val="21"/>
            <w:rPrChange w:id="4550" w:author="Jackson Halpin" w:date="2025-06-11T14:22:00Z" w16du:dateUtc="2025-06-11T18:22:00Z">
              <w:rPr>
                <w:rFonts w:ascii="Times New Roman" w:hAnsi="Times New Roman" w:cs="Times New Roman"/>
              </w:rPr>
            </w:rPrChange>
          </w:rPr>
          <w:delText xml:space="preserve">are shown </w:delText>
        </w:r>
        <w:r w:rsidR="00E4080A" w:rsidRPr="00F61830" w:rsidDel="007752AF">
          <w:rPr>
            <w:rFonts w:ascii="Times New Roman" w:hAnsi="Times New Roman" w:cs="Times New Roman"/>
            <w:sz w:val="21"/>
            <w:szCs w:val="21"/>
            <w:rPrChange w:id="4551" w:author="Jackson Halpin" w:date="2025-06-11T14:22:00Z" w16du:dateUtc="2025-06-11T18:22:00Z">
              <w:rPr>
                <w:rFonts w:ascii="Times New Roman" w:hAnsi="Times New Roman" w:cs="Times New Roman"/>
              </w:rPr>
            </w:rPrChange>
          </w:rPr>
          <w:delText>in</w:delText>
        </w:r>
        <w:r w:rsidR="00594E73" w:rsidRPr="00F61830" w:rsidDel="007752AF">
          <w:rPr>
            <w:rFonts w:ascii="Times New Roman" w:hAnsi="Times New Roman" w:cs="Times New Roman"/>
            <w:sz w:val="21"/>
            <w:szCs w:val="21"/>
            <w:rPrChange w:id="4552" w:author="Jackson Halpin" w:date="2025-06-11T14:22:00Z" w16du:dateUtc="2025-06-11T18:22:00Z">
              <w:rPr>
                <w:rFonts w:ascii="Times New Roman" w:hAnsi="Times New Roman" w:cs="Times New Roman"/>
              </w:rPr>
            </w:rPrChange>
          </w:rPr>
          <w:delText xml:space="preserve"> </w:delText>
        </w:r>
        <w:r w:rsidR="00FE54BB" w:rsidRPr="00F61830" w:rsidDel="007752AF">
          <w:rPr>
            <w:rFonts w:ascii="Times New Roman" w:hAnsi="Times New Roman" w:cs="Times New Roman"/>
            <w:sz w:val="21"/>
            <w:szCs w:val="21"/>
            <w:rPrChange w:id="4553" w:author="Jackson Halpin" w:date="2025-06-11T14:22:00Z" w16du:dateUtc="2025-06-11T18:22:00Z">
              <w:rPr>
                <w:rFonts w:ascii="Times New Roman" w:hAnsi="Times New Roman" w:cs="Times New Roman"/>
              </w:rPr>
            </w:rPrChange>
          </w:rPr>
          <w:delText xml:space="preserve">sticks. BLM M571 contacts LC3B P55 and I66. </w:delText>
        </w:r>
      </w:del>
    </w:p>
    <w:p w14:paraId="3BF31979" w14:textId="77777777" w:rsidR="001E2589" w:rsidRPr="00F61830" w:rsidRDefault="001E2589" w:rsidP="001E2589">
      <w:pPr>
        <w:pStyle w:val="ListParagraph"/>
        <w:numPr>
          <w:ilvl w:val="0"/>
          <w:numId w:val="11"/>
        </w:numPr>
        <w:rPr>
          <w:ins w:id="4554" w:author="Jennifer Kosmatka" w:date="2025-06-10T13:39:00Z" w16du:dateUtc="2025-06-10T17:39:00Z"/>
          <w:sz w:val="21"/>
          <w:szCs w:val="21"/>
          <w:rPrChange w:id="4555" w:author="Jackson Halpin" w:date="2025-06-11T14:22:00Z" w16du:dateUtc="2025-06-11T18:22:00Z">
            <w:rPr>
              <w:ins w:id="4556" w:author="Jennifer Kosmatka" w:date="2025-06-10T13:39:00Z" w16du:dateUtc="2025-06-10T17:39:00Z"/>
              <w:rFonts w:ascii="Times New Roman" w:hAnsi="Times New Roman" w:cs="Times New Roman"/>
            </w:rPr>
          </w:rPrChange>
        </w:rPr>
      </w:pPr>
    </w:p>
    <w:p w14:paraId="458EFABA" w14:textId="174B39BF" w:rsidR="007752AF" w:rsidRPr="00F61830" w:rsidDel="00F61830" w:rsidRDefault="00594E73" w:rsidP="001E2589">
      <w:pPr>
        <w:pStyle w:val="ListParagraph"/>
        <w:numPr>
          <w:ilvl w:val="0"/>
          <w:numId w:val="11"/>
        </w:numPr>
        <w:rPr>
          <w:ins w:id="4557" w:author="Jennifer Kosmatka" w:date="2025-06-10T13:26:00Z" w16du:dateUtc="2025-06-10T17:26:00Z"/>
          <w:del w:id="4558" w:author="Jackson Halpin" w:date="2025-06-11T14:23:00Z" w16du:dateUtc="2025-06-11T18:23:00Z"/>
          <w:sz w:val="21"/>
          <w:szCs w:val="21"/>
          <w:rPrChange w:id="4559" w:author="Jackson Halpin" w:date="2025-06-11T14:22:00Z" w16du:dateUtc="2025-06-11T18:22:00Z">
            <w:rPr>
              <w:ins w:id="4560" w:author="Jennifer Kosmatka" w:date="2025-06-10T13:26:00Z" w16du:dateUtc="2025-06-10T17:26:00Z"/>
              <w:del w:id="4561" w:author="Jackson Halpin" w:date="2025-06-11T14:23:00Z" w16du:dateUtc="2025-06-11T18:23:00Z"/>
            </w:rPr>
          </w:rPrChange>
        </w:rPr>
      </w:pPr>
      <w:del w:id="4562" w:author="Jennifer Kosmatka" w:date="2025-06-10T13:39:00Z" w16du:dateUtc="2025-06-10T17:39:00Z">
        <w:r w:rsidRPr="00F61830" w:rsidDel="001E2589">
          <w:rPr>
            <w:rFonts w:ascii="Times New Roman" w:hAnsi="Times New Roman" w:cs="Times New Roman"/>
            <w:sz w:val="21"/>
            <w:szCs w:val="21"/>
            <w:rPrChange w:id="4563" w:author="Jackson Halpin" w:date="2025-06-11T14:22:00Z" w16du:dateUtc="2025-06-11T18:22:00Z">
              <w:rPr>
                <w:rFonts w:ascii="Times New Roman" w:hAnsi="Times New Roman" w:cs="Times New Roman"/>
              </w:rPr>
            </w:rPrChange>
          </w:rPr>
          <w:delText xml:space="preserve">In </w:delText>
        </w:r>
        <w:commentRangeStart w:id="4564"/>
        <w:r w:rsidRPr="00F61830" w:rsidDel="001E2589">
          <w:rPr>
            <w:rFonts w:ascii="Times New Roman" w:hAnsi="Times New Roman" w:cs="Times New Roman"/>
            <w:sz w:val="21"/>
            <w:szCs w:val="21"/>
            <w:rPrChange w:id="4565" w:author="Jackson Halpin" w:date="2025-06-11T14:22:00Z" w16du:dateUtc="2025-06-11T18:22:00Z">
              <w:rPr>
                <w:rFonts w:ascii="Times New Roman" w:hAnsi="Times New Roman" w:cs="Times New Roman"/>
              </w:rPr>
            </w:rPrChange>
          </w:rPr>
          <w:delText>HP1</w:delText>
        </w:r>
        <w:commentRangeEnd w:id="4564"/>
        <w:r w:rsidRPr="00F61830" w:rsidDel="001E2589">
          <w:rPr>
            <w:rStyle w:val="CommentReference"/>
            <w:sz w:val="13"/>
            <w:szCs w:val="13"/>
            <w:rPrChange w:id="4566" w:author="Jackson Halpin" w:date="2025-06-11T14:22:00Z" w16du:dateUtc="2025-06-11T18:22:00Z">
              <w:rPr>
                <w:rStyle w:val="CommentReference"/>
              </w:rPr>
            </w:rPrChange>
          </w:rPr>
          <w:commentReference w:id="4564"/>
        </w:r>
        <w:r w:rsidRPr="00F61830" w:rsidDel="001E2589">
          <w:rPr>
            <w:rFonts w:ascii="Times New Roman" w:hAnsi="Times New Roman" w:cs="Times New Roman"/>
            <w:sz w:val="21"/>
            <w:szCs w:val="21"/>
            <w:rPrChange w:id="4567" w:author="Jackson Halpin" w:date="2025-06-11T14:22:00Z" w16du:dateUtc="2025-06-11T18:22:00Z">
              <w:rPr>
                <w:rFonts w:ascii="Times New Roman" w:hAnsi="Times New Roman" w:cs="Times New Roman"/>
              </w:rPr>
            </w:rPrChange>
          </w:rPr>
          <w:delText>,</w:delText>
        </w:r>
        <w:r w:rsidR="00FE54BB" w:rsidRPr="00F61830" w:rsidDel="001E2589">
          <w:rPr>
            <w:rFonts w:ascii="Times New Roman" w:hAnsi="Times New Roman" w:cs="Times New Roman"/>
            <w:sz w:val="21"/>
            <w:szCs w:val="21"/>
            <w:rPrChange w:id="4568" w:author="Jackson Halpin" w:date="2025-06-11T14:22:00Z" w16du:dateUtc="2025-06-11T18:22:00Z">
              <w:rPr>
                <w:rFonts w:ascii="Times New Roman" w:hAnsi="Times New Roman" w:cs="Times New Roman"/>
              </w:rPr>
            </w:rPrChange>
          </w:rPr>
          <w:delText xml:space="preserve"> W567 contacts LC3B I23, P32, K51, L53, and F108. </w:delText>
        </w:r>
      </w:del>
      <w:ins w:id="4569" w:author="Jennifer Kosmatka" w:date="2025-06-10T13:26:00Z" w16du:dateUtc="2025-06-10T17:26:00Z">
        <w:r w:rsidR="007752AF" w:rsidRPr="00F61830">
          <w:rPr>
            <w:rFonts w:ascii="Times New Roman" w:hAnsi="Times New Roman" w:cs="Times New Roman"/>
            <w:sz w:val="21"/>
            <w:szCs w:val="21"/>
            <w:rPrChange w:id="4570" w:author="Jackson Halpin" w:date="2025-06-11T14:22:00Z" w16du:dateUtc="2025-06-11T18:22:00Z">
              <w:rPr>
                <w:rFonts w:ascii="Times New Roman" w:hAnsi="Times New Roman" w:cs="Times New Roman"/>
              </w:rPr>
            </w:rPrChange>
          </w:rPr>
          <w:t xml:space="preserve">In HP2, E568 contacts R70 and D569 (depicted as black dashed lines). LC3B residues within 4 </w:t>
        </w:r>
      </w:ins>
      <m:oMath>
        <m:r>
          <w:ins w:id="4571" w:author="Jennifer Kosmatka" w:date="2025-06-10T13:26:00Z" w16du:dateUtc="2025-06-10T17:26:00Z">
            <w:rPr>
              <w:rFonts w:ascii="Cambria Math" w:hAnsi="Cambria Math" w:cs="Times New Roman"/>
              <w:sz w:val="21"/>
              <w:szCs w:val="21"/>
              <w:rPrChange w:id="4572" w:author="Jackson Halpin" w:date="2025-06-11T14:22:00Z" w16du:dateUtc="2025-06-11T18:22:00Z">
                <w:rPr>
                  <w:rFonts w:ascii="Cambria Math" w:hAnsi="Cambria Math" w:cs="Times New Roman"/>
                </w:rPr>
              </w:rPrChange>
            </w:rPr>
            <m:t>Å</m:t>
          </w:ins>
        </m:r>
      </m:oMath>
      <w:ins w:id="4573" w:author="Jennifer Kosmatka" w:date="2025-06-10T13:26:00Z" w16du:dateUtc="2025-06-10T17:26:00Z">
        <w:r w:rsidR="007752AF" w:rsidRPr="00F61830">
          <w:rPr>
            <w:rFonts w:ascii="Times New Roman" w:hAnsi="Times New Roman" w:cs="Times New Roman"/>
            <w:sz w:val="21"/>
            <w:szCs w:val="21"/>
            <w:rPrChange w:id="4574" w:author="Jackson Halpin" w:date="2025-06-11T14:22:00Z" w16du:dateUtc="2025-06-11T18:22:00Z">
              <w:rPr>
                <w:rFonts w:ascii="Times New Roman" w:hAnsi="Times New Roman" w:cs="Times New Roman"/>
              </w:rPr>
            </w:rPrChange>
          </w:rPr>
          <w:t xml:space="preserve"> of BLM I570 are shown in sticks. BLM M571 contacts LC3B P55 and I66. </w:t>
        </w:r>
      </w:ins>
    </w:p>
    <w:p w14:paraId="75E3F127" w14:textId="193587E4" w:rsidR="00FE54BB" w:rsidRPr="00F61830" w:rsidDel="00F61830" w:rsidRDefault="00FE54BB" w:rsidP="00F61830">
      <w:pPr>
        <w:pStyle w:val="ListParagraph"/>
        <w:numPr>
          <w:ilvl w:val="0"/>
          <w:numId w:val="11"/>
        </w:numPr>
        <w:rPr>
          <w:del w:id="4575" w:author="Jackson Halpin" w:date="2025-06-11T14:23:00Z" w16du:dateUtc="2025-06-11T18:23:00Z"/>
          <w:sz w:val="21"/>
          <w:szCs w:val="21"/>
          <w:rPrChange w:id="4576" w:author="Jackson Halpin" w:date="2025-06-11T14:23:00Z" w16du:dateUtc="2025-06-11T18:23:00Z">
            <w:rPr>
              <w:del w:id="4577" w:author="Jackson Halpin" w:date="2025-06-11T14:23:00Z" w16du:dateUtc="2025-06-11T18:23:00Z"/>
            </w:rPr>
          </w:rPrChange>
        </w:rPr>
        <w:pPrChange w:id="4578" w:author="Jennifer Kosmatka" w:date="2025-06-10T13:26:00Z" w16du:dateUtc="2025-06-10T17:26:00Z">
          <w:pPr>
            <w:pStyle w:val="ListParagraph"/>
            <w:numPr>
              <w:numId w:val="11"/>
            </w:numPr>
            <w:ind w:hanging="360"/>
          </w:pPr>
        </w:pPrChange>
      </w:pPr>
    </w:p>
    <w:p w14:paraId="024E9412" w14:textId="77777777" w:rsidR="002050F5" w:rsidRPr="00F61830" w:rsidRDefault="002050F5" w:rsidP="00F61830">
      <w:pPr>
        <w:pStyle w:val="ListParagraph"/>
        <w:numPr>
          <w:ilvl w:val="0"/>
          <w:numId w:val="11"/>
        </w:numPr>
        <w:rPr>
          <w:rFonts w:ascii="Times New Roman" w:hAnsi="Times New Roman" w:cs="Times New Roman"/>
        </w:rPr>
        <w:pPrChange w:id="4579" w:author="Jackson Halpin" w:date="2025-06-11T14:23:00Z" w16du:dateUtc="2025-06-11T18:23:00Z">
          <w:pPr/>
        </w:pPrChange>
      </w:pPr>
    </w:p>
    <w:p w14:paraId="7A58D690" w14:textId="66F4BC6A" w:rsidR="002050F5" w:rsidRPr="00F61830" w:rsidDel="00383B88" w:rsidRDefault="00383B88" w:rsidP="002050F5">
      <w:pPr>
        <w:rPr>
          <w:del w:id="4580" w:author="Jennifer Kosmatka" w:date="2025-06-01T09:28:00Z" w16du:dateUtc="2025-06-01T13:28:00Z"/>
          <w:rFonts w:ascii="Times New Roman" w:hAnsi="Times New Roman" w:cs="Times New Roman"/>
          <w:sz w:val="21"/>
          <w:szCs w:val="21"/>
          <w:rPrChange w:id="4581" w:author="Jackson Halpin" w:date="2025-06-11T14:22:00Z" w16du:dateUtc="2025-06-11T18:22:00Z">
            <w:rPr>
              <w:del w:id="4582" w:author="Jennifer Kosmatka" w:date="2025-06-01T09:28:00Z" w16du:dateUtc="2025-06-01T13:28:00Z"/>
              <w:rFonts w:ascii="Times New Roman" w:hAnsi="Times New Roman" w:cs="Times New Roman"/>
            </w:rPr>
          </w:rPrChange>
        </w:rPr>
      </w:pPr>
      <w:ins w:id="4583" w:author="Jennifer Kosmatka" w:date="2025-06-01T09:28:00Z" w16du:dateUtc="2025-06-01T13:28:00Z">
        <w:r w:rsidRPr="00F61830">
          <w:rPr>
            <w:rFonts w:ascii="Times New Roman" w:hAnsi="Times New Roman" w:cs="Times New Roman"/>
            <w:sz w:val="21"/>
            <w:szCs w:val="21"/>
            <w:rPrChange w:id="4584" w:author="Jackson Halpin" w:date="2025-06-11T14:22:00Z" w16du:dateUtc="2025-06-11T18:22:00Z">
              <w:rPr>
                <w:rFonts w:ascii="Times New Roman" w:hAnsi="Times New Roman" w:cs="Times New Roman"/>
              </w:rPr>
            </w:rPrChange>
          </w:rPr>
          <w:br w:type="page"/>
        </w:r>
      </w:ins>
    </w:p>
    <w:p w14:paraId="10AE5F3D" w14:textId="77777777" w:rsidR="00FE2FBB" w:rsidRPr="00F61830" w:rsidDel="00383B88" w:rsidRDefault="00FE2FBB" w:rsidP="002050F5">
      <w:pPr>
        <w:rPr>
          <w:del w:id="4585" w:author="Jennifer Kosmatka" w:date="2025-06-01T09:28:00Z" w16du:dateUtc="2025-06-01T13:28:00Z"/>
          <w:rFonts w:ascii="Times New Roman" w:hAnsi="Times New Roman" w:cs="Times New Roman"/>
          <w:sz w:val="21"/>
          <w:szCs w:val="21"/>
          <w:rPrChange w:id="4586" w:author="Jackson Halpin" w:date="2025-06-11T14:22:00Z" w16du:dateUtc="2025-06-11T18:22:00Z">
            <w:rPr>
              <w:del w:id="4587" w:author="Jennifer Kosmatka" w:date="2025-06-01T09:28:00Z" w16du:dateUtc="2025-06-01T13:28:00Z"/>
              <w:rFonts w:ascii="Times New Roman" w:hAnsi="Times New Roman" w:cs="Times New Roman"/>
            </w:rPr>
          </w:rPrChange>
        </w:rPr>
      </w:pPr>
    </w:p>
    <w:p w14:paraId="66FB7D06" w14:textId="77777777" w:rsidR="00FE2FBB" w:rsidRPr="00F61830" w:rsidDel="00383B88" w:rsidRDefault="00FE2FBB" w:rsidP="002050F5">
      <w:pPr>
        <w:rPr>
          <w:del w:id="4588" w:author="Jennifer Kosmatka" w:date="2025-06-01T09:28:00Z" w16du:dateUtc="2025-06-01T13:28:00Z"/>
          <w:rFonts w:ascii="Times New Roman" w:hAnsi="Times New Roman" w:cs="Times New Roman"/>
          <w:sz w:val="21"/>
          <w:szCs w:val="21"/>
          <w:rPrChange w:id="4589" w:author="Jackson Halpin" w:date="2025-06-11T14:22:00Z" w16du:dateUtc="2025-06-11T18:22:00Z">
            <w:rPr>
              <w:del w:id="4590" w:author="Jennifer Kosmatka" w:date="2025-06-01T09:28:00Z" w16du:dateUtc="2025-06-01T13:28:00Z"/>
              <w:rFonts w:ascii="Times New Roman" w:hAnsi="Times New Roman" w:cs="Times New Roman"/>
            </w:rPr>
          </w:rPrChange>
        </w:rPr>
      </w:pPr>
    </w:p>
    <w:p w14:paraId="04BBB0F3" w14:textId="6E18C7F5" w:rsidR="000C0615" w:rsidRPr="00F61830" w:rsidRDefault="000C0615">
      <w:pPr>
        <w:rPr>
          <w:rFonts w:ascii="Times New Roman" w:hAnsi="Times New Roman" w:cs="Times New Roman"/>
          <w:sz w:val="21"/>
          <w:szCs w:val="21"/>
          <w:rPrChange w:id="4591" w:author="Jackson Halpin" w:date="2025-06-11T14:22:00Z" w16du:dateUtc="2025-06-11T18:22:00Z">
            <w:rPr>
              <w:rFonts w:ascii="Times New Roman" w:hAnsi="Times New Roman" w:cs="Times New Roman"/>
            </w:rPr>
          </w:rPrChange>
        </w:rPr>
      </w:pPr>
    </w:p>
    <w:p w14:paraId="59EA8C01" w14:textId="0498976D" w:rsidR="003D01F5" w:rsidRPr="00F61830" w:rsidRDefault="00D02715" w:rsidP="002050F5">
      <w:pPr>
        <w:pStyle w:val="ListParagraph"/>
        <w:ind w:left="0"/>
        <w:jc w:val="center"/>
        <w:rPr>
          <w:rFonts w:ascii="Times New Roman" w:hAnsi="Times New Roman" w:cs="Times New Roman"/>
          <w:sz w:val="21"/>
          <w:szCs w:val="21"/>
          <w:rPrChange w:id="4592" w:author="Jackson Halpin" w:date="2025-06-11T14:22:00Z" w16du:dateUtc="2025-06-11T18:22:00Z">
            <w:rPr>
              <w:rFonts w:ascii="Times New Roman" w:hAnsi="Times New Roman" w:cs="Times New Roman"/>
            </w:rPr>
          </w:rPrChange>
        </w:rPr>
      </w:pPr>
      <w:ins w:id="4593" w:author="Jennifer Kosmatka" w:date="2025-06-09T18:00:00Z" w16du:dateUtc="2025-06-09T22:00:00Z">
        <w:r w:rsidRPr="00F61830">
          <w:rPr>
            <w:rFonts w:ascii="Times New Roman" w:hAnsi="Times New Roman" w:cs="Times New Roman"/>
            <w:noProof/>
            <w:sz w:val="21"/>
            <w:szCs w:val="21"/>
            <w:rPrChange w:id="4594" w:author="Jackson Halpin" w:date="2025-06-11T14:22:00Z" w16du:dateUtc="2025-06-11T18:22:00Z">
              <w:rPr>
                <w:rFonts w:ascii="Times New Roman" w:hAnsi="Times New Roman" w:cs="Times New Roman"/>
                <w:noProof/>
              </w:rPr>
            </w:rPrChange>
          </w:rPr>
          <w:drawing>
            <wp:inline distT="0" distB="0" distL="0" distR="0" wp14:anchorId="6CF5DC21" wp14:editId="071BD1DB">
              <wp:extent cx="5943600" cy="4351655"/>
              <wp:effectExtent l="0" t="0" r="0" b="0"/>
              <wp:docPr id="798133800" name="Picture 4"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33800" name="Picture 4" descr="A close-up of a computer scree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351655"/>
                      </a:xfrm>
                      <a:prstGeom prst="rect">
                        <a:avLst/>
                      </a:prstGeom>
                    </pic:spPr>
                  </pic:pic>
                </a:graphicData>
              </a:graphic>
            </wp:inline>
          </w:drawing>
        </w:r>
      </w:ins>
      <w:del w:id="4595" w:author="Jennifer Kosmatka" w:date="2025-06-09T17:59:00Z" w16du:dateUtc="2025-06-09T21:59:00Z">
        <w:r w:rsidR="00AA3A37" w:rsidRPr="00F61830" w:rsidDel="00D02715">
          <w:rPr>
            <w:rFonts w:ascii="Times New Roman" w:hAnsi="Times New Roman" w:cs="Times New Roman"/>
            <w:noProof/>
            <w:sz w:val="21"/>
            <w:szCs w:val="21"/>
            <w:rPrChange w:id="4596" w:author="Jackson Halpin" w:date="2025-06-11T14:22:00Z" w16du:dateUtc="2025-06-11T18:22:00Z">
              <w:rPr>
                <w:rFonts w:ascii="Times New Roman" w:hAnsi="Times New Roman" w:cs="Times New Roman"/>
                <w:noProof/>
              </w:rPr>
            </w:rPrChange>
          </w:rPr>
          <w:drawing>
            <wp:inline distT="0" distB="0" distL="0" distR="0" wp14:anchorId="21570132" wp14:editId="4B5F79E7">
              <wp:extent cx="5943600" cy="4351655"/>
              <wp:effectExtent l="0" t="0" r="0" b="0"/>
              <wp:docPr id="10954791"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91" name="Picture 2" descr="A close-up of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1655"/>
                      </a:xfrm>
                      <a:prstGeom prst="rect">
                        <a:avLst/>
                      </a:prstGeom>
                    </pic:spPr>
                  </pic:pic>
                </a:graphicData>
              </a:graphic>
            </wp:inline>
          </w:drawing>
        </w:r>
      </w:del>
    </w:p>
    <w:p w14:paraId="5E42F4F6" w14:textId="2AB05FD2" w:rsidR="0034555A" w:rsidRPr="00F61830" w:rsidRDefault="00B960DE" w:rsidP="00B960DE">
      <w:pPr>
        <w:rPr>
          <w:rFonts w:ascii="Times New Roman" w:hAnsi="Times New Roman" w:cs="Times New Roman"/>
          <w:b/>
          <w:bCs/>
          <w:sz w:val="21"/>
          <w:szCs w:val="21"/>
          <w:rPrChange w:id="4597"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4598" w:author="Jackson Halpin" w:date="2025-06-11T14:22:00Z" w16du:dateUtc="2025-06-11T18:22:00Z">
            <w:rPr>
              <w:rFonts w:ascii="Times New Roman" w:hAnsi="Times New Roman" w:cs="Times New Roman"/>
              <w:b/>
              <w:bCs/>
            </w:rPr>
          </w:rPrChange>
        </w:rPr>
        <w:t>Fig</w:t>
      </w:r>
      <w:r w:rsidR="00541688" w:rsidRPr="00F61830">
        <w:rPr>
          <w:rFonts w:ascii="Times New Roman" w:hAnsi="Times New Roman" w:cs="Times New Roman"/>
          <w:b/>
          <w:bCs/>
          <w:sz w:val="21"/>
          <w:szCs w:val="21"/>
          <w:rPrChange w:id="4599" w:author="Jackson Halpin" w:date="2025-06-11T14:22:00Z" w16du:dateUtc="2025-06-11T18:22:00Z">
            <w:rPr>
              <w:rFonts w:ascii="Times New Roman" w:hAnsi="Times New Roman" w:cs="Times New Roman"/>
              <w:b/>
              <w:bCs/>
            </w:rPr>
          </w:rPrChange>
        </w:rPr>
        <w:t>u</w:t>
      </w:r>
      <w:r w:rsidRPr="00F61830">
        <w:rPr>
          <w:rFonts w:ascii="Times New Roman" w:hAnsi="Times New Roman" w:cs="Times New Roman"/>
          <w:b/>
          <w:bCs/>
          <w:sz w:val="21"/>
          <w:szCs w:val="21"/>
          <w:rPrChange w:id="4600" w:author="Jackson Halpin" w:date="2025-06-11T14:22:00Z" w16du:dateUtc="2025-06-11T18:22:00Z">
            <w:rPr>
              <w:rFonts w:ascii="Times New Roman" w:hAnsi="Times New Roman" w:cs="Times New Roman"/>
              <w:b/>
              <w:bCs/>
            </w:rPr>
          </w:rPrChange>
        </w:rPr>
        <w:t xml:space="preserve">re 4. </w:t>
      </w:r>
      <w:r w:rsidR="00FB7273" w:rsidRPr="00F61830">
        <w:rPr>
          <w:rFonts w:ascii="Times New Roman" w:hAnsi="Times New Roman" w:cs="Times New Roman"/>
          <w:b/>
          <w:bCs/>
          <w:sz w:val="21"/>
          <w:szCs w:val="21"/>
          <w:rPrChange w:id="4601" w:author="Jackson Halpin" w:date="2025-06-11T14:22:00Z" w16du:dateUtc="2025-06-11T18:22:00Z">
            <w:rPr>
              <w:rFonts w:ascii="Times New Roman" w:hAnsi="Times New Roman" w:cs="Times New Roman"/>
              <w:b/>
              <w:bCs/>
            </w:rPr>
          </w:rPrChange>
        </w:rPr>
        <w:t>LIR</w:t>
      </w:r>
      <w:del w:id="4602" w:author="Jennifer Kosmatka" w:date="2025-05-31T23:44:00Z" w16du:dateUtc="2025-06-01T03:44:00Z">
        <w:r w:rsidR="00FB7273" w:rsidRPr="00F61830" w:rsidDel="003352A3">
          <w:rPr>
            <w:rFonts w:ascii="Times New Roman" w:hAnsi="Times New Roman" w:cs="Times New Roman"/>
            <w:b/>
            <w:bCs/>
            <w:sz w:val="21"/>
            <w:szCs w:val="21"/>
            <w:rPrChange w:id="4603" w:author="Jackson Halpin" w:date="2025-06-11T14:22:00Z" w16du:dateUtc="2025-06-11T18:22:00Z">
              <w:rPr>
                <w:rFonts w:ascii="Times New Roman" w:hAnsi="Times New Roman" w:cs="Times New Roman"/>
                <w:b/>
                <w:bCs/>
              </w:rPr>
            </w:rPrChange>
          </w:rPr>
          <w:delText>-</w:delText>
        </w:r>
        <w:commentRangeStart w:id="4604"/>
        <w:r w:rsidR="00FB7273" w:rsidRPr="00F61830" w:rsidDel="003352A3">
          <w:rPr>
            <w:rFonts w:ascii="Times New Roman" w:hAnsi="Times New Roman" w:cs="Times New Roman"/>
            <w:b/>
            <w:bCs/>
            <w:sz w:val="21"/>
            <w:szCs w:val="21"/>
            <w:rPrChange w:id="4605" w:author="Jackson Halpin" w:date="2025-06-11T14:22:00Z" w16du:dateUtc="2025-06-11T18:22:00Z">
              <w:rPr>
                <w:rFonts w:ascii="Times New Roman" w:hAnsi="Times New Roman" w:cs="Times New Roman"/>
                <w:b/>
                <w:bCs/>
              </w:rPr>
            </w:rPrChange>
          </w:rPr>
          <w:delText>adjacent</w:delText>
        </w:r>
      </w:del>
      <w:ins w:id="4606" w:author="Jennifer Kosmatka" w:date="2025-05-31T23:44:00Z" w16du:dateUtc="2025-06-01T03:44:00Z">
        <w:r w:rsidR="003352A3" w:rsidRPr="00F61830">
          <w:rPr>
            <w:rFonts w:ascii="Times New Roman" w:hAnsi="Times New Roman" w:cs="Times New Roman"/>
            <w:b/>
            <w:bCs/>
            <w:sz w:val="21"/>
            <w:szCs w:val="21"/>
            <w:rPrChange w:id="4607" w:author="Jackson Halpin" w:date="2025-06-11T14:22:00Z" w16du:dateUtc="2025-06-11T18:22:00Z">
              <w:rPr>
                <w:rFonts w:ascii="Times New Roman" w:hAnsi="Times New Roman" w:cs="Times New Roman"/>
                <w:b/>
                <w:bCs/>
              </w:rPr>
            </w:rPrChange>
          </w:rPr>
          <w:t>+</w:t>
        </w:r>
      </w:ins>
      <w:r w:rsidRPr="00F61830">
        <w:rPr>
          <w:rFonts w:ascii="Times New Roman" w:hAnsi="Times New Roman" w:cs="Times New Roman"/>
          <w:b/>
          <w:bCs/>
          <w:sz w:val="21"/>
          <w:szCs w:val="21"/>
          <w:rPrChange w:id="4608" w:author="Jackson Halpin" w:date="2025-06-11T14:22:00Z" w16du:dateUtc="2025-06-11T18:22:00Z">
            <w:rPr>
              <w:rFonts w:ascii="Times New Roman" w:hAnsi="Times New Roman" w:cs="Times New Roman"/>
              <w:b/>
              <w:bCs/>
            </w:rPr>
          </w:rPrChange>
        </w:rPr>
        <w:t xml:space="preserve"> </w:t>
      </w:r>
      <w:commentRangeEnd w:id="4604"/>
      <w:r w:rsidR="004C54B7" w:rsidRPr="00F61830">
        <w:rPr>
          <w:rStyle w:val="CommentReference"/>
          <w:sz w:val="13"/>
          <w:szCs w:val="13"/>
          <w:rPrChange w:id="4609" w:author="Jackson Halpin" w:date="2025-06-11T14:22:00Z" w16du:dateUtc="2025-06-11T18:22:00Z">
            <w:rPr>
              <w:rStyle w:val="CommentReference"/>
            </w:rPr>
          </w:rPrChange>
        </w:rPr>
        <w:commentReference w:id="4604"/>
      </w:r>
      <w:r w:rsidRPr="00F61830">
        <w:rPr>
          <w:rFonts w:ascii="Times New Roman" w:hAnsi="Times New Roman" w:cs="Times New Roman"/>
          <w:b/>
          <w:bCs/>
          <w:sz w:val="21"/>
          <w:szCs w:val="21"/>
          <w:rPrChange w:id="4610" w:author="Jackson Halpin" w:date="2025-06-11T14:22:00Z" w16du:dateUtc="2025-06-11T18:22:00Z">
            <w:rPr>
              <w:rFonts w:ascii="Times New Roman" w:hAnsi="Times New Roman" w:cs="Times New Roman"/>
              <w:b/>
              <w:bCs/>
            </w:rPr>
          </w:rPrChange>
        </w:rPr>
        <w:t>binding motifs and LC3B</w:t>
      </w:r>
      <w:r w:rsidR="0084271F" w:rsidRPr="00F61830">
        <w:rPr>
          <w:rFonts w:ascii="Times New Roman" w:hAnsi="Times New Roman" w:cs="Times New Roman"/>
          <w:b/>
          <w:bCs/>
          <w:sz w:val="21"/>
          <w:szCs w:val="21"/>
          <w:shd w:val="clear" w:color="auto" w:fill="FFFFFF"/>
          <w:rPrChange w:id="4611" w:author="Jackson Halpin" w:date="2025-06-11T14:22:00Z" w16du:dateUtc="2025-06-11T18:22:00Z">
            <w:rPr>
              <w:rFonts w:ascii="Times New Roman" w:hAnsi="Times New Roman" w:cs="Times New Roman"/>
              <w:b/>
              <w:bCs/>
              <w:shd w:val="clear" w:color="auto" w:fill="FFFFFF"/>
            </w:rPr>
          </w:rPrChange>
        </w:rPr>
        <w:t xml:space="preserve"> LDS*</w:t>
      </w:r>
      <w:r w:rsidRPr="00F61830">
        <w:rPr>
          <w:rFonts w:ascii="Times New Roman" w:hAnsi="Times New Roman" w:cs="Times New Roman"/>
          <w:b/>
          <w:bCs/>
          <w:sz w:val="21"/>
          <w:szCs w:val="21"/>
          <w:rPrChange w:id="4612" w:author="Jackson Halpin" w:date="2025-06-11T14:22:00Z" w16du:dateUtc="2025-06-11T18:22:00Z">
            <w:rPr>
              <w:rFonts w:ascii="Times New Roman" w:hAnsi="Times New Roman" w:cs="Times New Roman"/>
              <w:b/>
              <w:bCs/>
            </w:rPr>
          </w:rPrChange>
        </w:rPr>
        <w:t xml:space="preserve"> enrichment sorting</w:t>
      </w:r>
    </w:p>
    <w:p w14:paraId="29A7C3BF" w14:textId="22523F76" w:rsidR="00C40A03" w:rsidRPr="00F61830" w:rsidRDefault="00C40A03" w:rsidP="00C40A03">
      <w:pPr>
        <w:pStyle w:val="ListParagraph"/>
        <w:numPr>
          <w:ilvl w:val="0"/>
          <w:numId w:val="13"/>
        </w:numPr>
        <w:rPr>
          <w:rFonts w:ascii="Times New Roman" w:hAnsi="Times New Roman" w:cs="Times New Roman"/>
          <w:b/>
          <w:bCs/>
          <w:sz w:val="21"/>
          <w:szCs w:val="21"/>
          <w:rPrChange w:id="4613"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sz w:val="21"/>
          <w:szCs w:val="21"/>
          <w:shd w:val="clear" w:color="auto" w:fill="FFFFFF"/>
          <w:rPrChange w:id="4614" w:author="Jackson Halpin" w:date="2025-06-11T14:22:00Z" w16du:dateUtc="2025-06-11T18:22:00Z">
            <w:rPr>
              <w:rFonts w:ascii="Times New Roman" w:hAnsi="Times New Roman" w:cs="Times New Roman"/>
              <w:shd w:val="clear" w:color="auto" w:fill="FFFFFF"/>
            </w:rPr>
          </w:rPrChange>
        </w:rPr>
        <w:t xml:space="preserve">Affinities of LC3B </w:t>
      </w:r>
      <w:r w:rsidR="00674B7A" w:rsidRPr="00F61830">
        <w:rPr>
          <w:rFonts w:ascii="Times New Roman" w:hAnsi="Times New Roman" w:cs="Times New Roman"/>
          <w:sz w:val="21"/>
          <w:szCs w:val="21"/>
          <w:shd w:val="clear" w:color="auto" w:fill="FFFFFF"/>
          <w:rPrChange w:id="4615" w:author="Jackson Halpin" w:date="2025-06-11T14:22:00Z" w16du:dateUtc="2025-06-11T18:22:00Z">
            <w:rPr>
              <w:rFonts w:ascii="Times New Roman" w:hAnsi="Times New Roman" w:cs="Times New Roman"/>
              <w:shd w:val="clear" w:color="auto" w:fill="FFFFFF"/>
            </w:rPr>
          </w:rPrChange>
        </w:rPr>
        <w:t xml:space="preserve">for </w:t>
      </w:r>
      <w:r w:rsidRPr="00F61830">
        <w:rPr>
          <w:rFonts w:ascii="Times New Roman" w:hAnsi="Times New Roman" w:cs="Times New Roman"/>
          <w:sz w:val="21"/>
          <w:szCs w:val="21"/>
          <w:shd w:val="clear" w:color="auto" w:fill="FFFFFF"/>
          <w:rPrChange w:id="4616" w:author="Jackson Halpin" w:date="2025-06-11T14:22:00Z" w16du:dateUtc="2025-06-11T18:22:00Z">
            <w:rPr>
              <w:rFonts w:ascii="Times New Roman" w:hAnsi="Times New Roman" w:cs="Times New Roman"/>
              <w:shd w:val="clear" w:color="auto" w:fill="FFFFFF"/>
            </w:rPr>
          </w:rPrChange>
        </w:rPr>
        <w:t xml:space="preserve">peptides </w:t>
      </w:r>
      <w:r w:rsidR="00674B7A" w:rsidRPr="00F61830">
        <w:rPr>
          <w:rFonts w:ascii="Times New Roman" w:hAnsi="Times New Roman" w:cs="Times New Roman"/>
          <w:sz w:val="21"/>
          <w:szCs w:val="21"/>
          <w:shd w:val="clear" w:color="auto" w:fill="FFFFFF"/>
          <w:rPrChange w:id="4617" w:author="Jackson Halpin" w:date="2025-06-11T14:22:00Z" w16du:dateUtc="2025-06-11T18:22:00Z">
            <w:rPr>
              <w:rFonts w:ascii="Times New Roman" w:hAnsi="Times New Roman" w:cs="Times New Roman"/>
              <w:shd w:val="clear" w:color="auto" w:fill="FFFFFF"/>
            </w:rPr>
          </w:rPrChange>
        </w:rPr>
        <w:t xml:space="preserve">from </w:t>
      </w:r>
      <w:r w:rsidRPr="00F61830">
        <w:rPr>
          <w:rFonts w:ascii="Times New Roman" w:hAnsi="Times New Roman" w:cs="Times New Roman"/>
          <w:sz w:val="21"/>
          <w:szCs w:val="21"/>
          <w:shd w:val="clear" w:color="auto" w:fill="FFFFFF"/>
          <w:rPrChange w:id="4618" w:author="Jackson Halpin" w:date="2025-06-11T14:22:00Z" w16du:dateUtc="2025-06-11T18:22:00Z">
            <w:rPr>
              <w:rFonts w:ascii="Times New Roman" w:hAnsi="Times New Roman" w:cs="Times New Roman"/>
              <w:shd w:val="clear" w:color="auto" w:fill="FFFFFF"/>
            </w:rPr>
          </w:rPrChange>
        </w:rPr>
        <w:t>PAR11</w:t>
      </w:r>
      <w:ins w:id="4619" w:author="Jennifer Kosmatka" w:date="2025-06-09T17:54:00Z" w16du:dateUtc="2025-06-09T21:54:00Z">
        <w:r w:rsidR="00D02715" w:rsidRPr="00F61830">
          <w:rPr>
            <w:rFonts w:ascii="Times New Roman" w:hAnsi="Times New Roman" w:cs="Times New Roman"/>
            <w:sz w:val="21"/>
            <w:szCs w:val="21"/>
            <w:shd w:val="clear" w:color="auto" w:fill="FFFFFF"/>
            <w:vertAlign w:val="superscript"/>
            <w:rPrChange w:id="4620" w:author="Jackson Halpin" w:date="2025-06-11T14:22:00Z" w16du:dateUtc="2025-06-11T18:22:00Z">
              <w:rPr>
                <w:rFonts w:ascii="Times New Roman" w:hAnsi="Times New Roman" w:cs="Times New Roman"/>
                <w:shd w:val="clear" w:color="auto" w:fill="FFFFFF"/>
              </w:rPr>
            </w:rPrChange>
          </w:rPr>
          <w:t>8-37</w:t>
        </w:r>
      </w:ins>
      <w:r w:rsidRPr="00F61830">
        <w:rPr>
          <w:rFonts w:ascii="Times New Roman" w:hAnsi="Times New Roman" w:cs="Times New Roman"/>
          <w:sz w:val="21"/>
          <w:szCs w:val="21"/>
          <w:shd w:val="clear" w:color="auto" w:fill="FFFFFF"/>
          <w:rPrChange w:id="4621" w:author="Jackson Halpin" w:date="2025-06-11T14:22:00Z" w16du:dateUtc="2025-06-11T18:22:00Z">
            <w:rPr>
              <w:rFonts w:ascii="Times New Roman" w:hAnsi="Times New Roman" w:cs="Times New Roman"/>
              <w:shd w:val="clear" w:color="auto" w:fill="FFFFFF"/>
            </w:rPr>
          </w:rPrChange>
        </w:rPr>
        <w:t>, CTSL2</w:t>
      </w:r>
      <w:ins w:id="4622" w:author="Jennifer Kosmatka" w:date="2025-06-09T18:01:00Z" w16du:dateUtc="2025-06-09T22:01:00Z">
        <w:r w:rsidR="00D02715" w:rsidRPr="00F61830">
          <w:rPr>
            <w:rFonts w:ascii="Times New Roman" w:hAnsi="Times New Roman" w:cs="Times New Roman"/>
            <w:sz w:val="21"/>
            <w:szCs w:val="21"/>
            <w:shd w:val="clear" w:color="auto" w:fill="FFFFFF"/>
            <w:vertAlign w:val="superscript"/>
            <w:rPrChange w:id="4623" w:author="Jackson Halpin" w:date="2025-06-11T14:22:00Z" w16du:dateUtc="2025-06-11T18:22:00Z">
              <w:rPr>
                <w:rFonts w:ascii="Times New Roman" w:hAnsi="Times New Roman" w:cs="Times New Roman"/>
                <w:shd w:val="clear" w:color="auto" w:fill="FFFFFF"/>
              </w:rPr>
            </w:rPrChange>
          </w:rPr>
          <w:t>233-262</w:t>
        </w:r>
      </w:ins>
      <w:r w:rsidRPr="00F61830">
        <w:rPr>
          <w:rFonts w:ascii="Times New Roman" w:hAnsi="Times New Roman" w:cs="Times New Roman"/>
          <w:sz w:val="21"/>
          <w:szCs w:val="21"/>
          <w:shd w:val="clear" w:color="auto" w:fill="FFFFFF"/>
          <w:rPrChange w:id="4624" w:author="Jackson Halpin" w:date="2025-06-11T14:22:00Z" w16du:dateUtc="2025-06-11T18:22:00Z">
            <w:rPr>
              <w:rFonts w:ascii="Times New Roman" w:hAnsi="Times New Roman" w:cs="Times New Roman"/>
              <w:shd w:val="clear" w:color="auto" w:fill="FFFFFF"/>
            </w:rPr>
          </w:rPrChange>
        </w:rPr>
        <w:t xml:space="preserve">, and </w:t>
      </w:r>
      <w:ins w:id="4625" w:author="Jennifer Kosmatka" w:date="2025-05-31T23:44:00Z" w16du:dateUtc="2025-06-01T03:44:00Z">
        <w:r w:rsidR="003352A3" w:rsidRPr="00F61830">
          <w:rPr>
            <w:rFonts w:ascii="Times New Roman" w:hAnsi="Times New Roman" w:cs="Times New Roman"/>
            <w:sz w:val="21"/>
            <w:szCs w:val="21"/>
            <w:rPrChange w:id="4626" w:author="Jackson Halpin" w:date="2025-06-11T14:22:00Z" w16du:dateUtc="2025-06-11T18:22:00Z">
              <w:rPr>
                <w:rFonts w:ascii="Times New Roman" w:hAnsi="Times New Roman" w:cs="Times New Roman"/>
              </w:rPr>
            </w:rPrChange>
          </w:rPr>
          <w:t>DYH12</w:t>
        </w:r>
        <w:r w:rsidR="003352A3" w:rsidRPr="00F61830">
          <w:rPr>
            <w:rFonts w:ascii="Times New Roman" w:hAnsi="Times New Roman" w:cs="Times New Roman"/>
            <w:sz w:val="21"/>
            <w:szCs w:val="21"/>
            <w:vertAlign w:val="superscript"/>
            <w:rPrChange w:id="4627" w:author="Jackson Halpin" w:date="2025-06-11T14:22:00Z" w16du:dateUtc="2025-06-11T18:22:00Z">
              <w:rPr>
                <w:rFonts w:ascii="Times New Roman" w:hAnsi="Times New Roman" w:cs="Times New Roman"/>
                <w:vertAlign w:val="superscript"/>
              </w:rPr>
            </w:rPrChange>
          </w:rPr>
          <w:t>422-445</w:t>
        </w:r>
        <w:r w:rsidR="003352A3" w:rsidRPr="00F61830">
          <w:rPr>
            <w:rFonts w:ascii="Times New Roman" w:hAnsi="Times New Roman" w:cs="Times New Roman"/>
            <w:sz w:val="21"/>
            <w:szCs w:val="21"/>
            <w:rPrChange w:id="4628" w:author="Jackson Halpin" w:date="2025-06-11T14:22:00Z" w16du:dateUtc="2025-06-11T18:22:00Z">
              <w:rPr>
                <w:rFonts w:ascii="Times New Roman" w:hAnsi="Times New Roman" w:cs="Times New Roman"/>
              </w:rPr>
            </w:rPrChange>
          </w:rPr>
          <w:t>*</w:t>
        </w:r>
      </w:ins>
      <w:del w:id="4629" w:author="Jennifer Kosmatka" w:date="2025-05-31T23:44:00Z" w16du:dateUtc="2025-06-01T03:44:00Z">
        <w:r w:rsidRPr="00F61830" w:rsidDel="003352A3">
          <w:rPr>
            <w:rFonts w:ascii="Times New Roman" w:hAnsi="Times New Roman" w:cs="Times New Roman"/>
            <w:sz w:val="21"/>
            <w:szCs w:val="21"/>
            <w:shd w:val="clear" w:color="auto" w:fill="FFFFFF"/>
            <w:rPrChange w:id="4630" w:author="Jackson Halpin" w:date="2025-06-11T14:22:00Z" w16du:dateUtc="2025-06-11T18:22:00Z">
              <w:rPr>
                <w:rFonts w:ascii="Times New Roman" w:hAnsi="Times New Roman" w:cs="Times New Roman"/>
                <w:shd w:val="clear" w:color="auto" w:fill="FFFFFF"/>
              </w:rPr>
            </w:rPrChange>
          </w:rPr>
          <w:delText>DYH12</w:delText>
        </w:r>
        <w:commentRangeStart w:id="4631"/>
        <w:r w:rsidR="009A1FF9" w:rsidRPr="00F61830" w:rsidDel="003352A3">
          <w:rPr>
            <w:rFonts w:ascii="Times New Roman" w:hAnsi="Times New Roman" w:cs="Times New Roman"/>
            <w:sz w:val="21"/>
            <w:szCs w:val="21"/>
            <w:shd w:val="clear" w:color="auto" w:fill="FFFFFF"/>
            <w:rPrChange w:id="4632" w:author="Jackson Halpin" w:date="2025-06-11T14:22:00Z" w16du:dateUtc="2025-06-11T18:22:00Z">
              <w:rPr>
                <w:rFonts w:ascii="Times New Roman" w:hAnsi="Times New Roman" w:cs="Times New Roman"/>
                <w:shd w:val="clear" w:color="auto" w:fill="FFFFFF"/>
              </w:rPr>
            </w:rPrChange>
          </w:rPr>
          <w:delText>’</w:delText>
        </w:r>
        <w:commentRangeEnd w:id="4631"/>
        <w:r w:rsidR="004C54B7" w:rsidRPr="00F61830" w:rsidDel="003352A3">
          <w:rPr>
            <w:rStyle w:val="CommentReference"/>
            <w:sz w:val="13"/>
            <w:szCs w:val="13"/>
            <w:rPrChange w:id="4633" w:author="Jackson Halpin" w:date="2025-06-11T14:22:00Z" w16du:dateUtc="2025-06-11T18:22:00Z">
              <w:rPr>
                <w:rStyle w:val="CommentReference"/>
              </w:rPr>
            </w:rPrChange>
          </w:rPr>
          <w:commentReference w:id="4631"/>
        </w:r>
      </w:del>
      <w:ins w:id="4634" w:author="Jennifer Kosmatka" w:date="2025-05-31T23:45:00Z" w16du:dateUtc="2025-06-01T03:45:00Z">
        <w:r w:rsidR="003352A3" w:rsidRPr="00F61830">
          <w:rPr>
            <w:rFonts w:ascii="Times New Roman" w:hAnsi="Times New Roman" w:cs="Times New Roman"/>
            <w:sz w:val="21"/>
            <w:szCs w:val="21"/>
            <w:shd w:val="clear" w:color="auto" w:fill="FFFFFF"/>
            <w:rPrChange w:id="4635" w:author="Jackson Halpin" w:date="2025-06-11T14:22:00Z" w16du:dateUtc="2025-06-11T18:22:00Z">
              <w:rPr>
                <w:rFonts w:ascii="Times New Roman" w:hAnsi="Times New Roman" w:cs="Times New Roman"/>
                <w:shd w:val="clear" w:color="auto" w:fill="FFFFFF"/>
              </w:rPr>
            </w:rPrChange>
          </w:rPr>
          <w:t xml:space="preserve"> </w:t>
        </w:r>
      </w:ins>
      <w:del w:id="4636" w:author="Jennifer Kosmatka" w:date="2025-05-31T23:45:00Z" w16du:dateUtc="2025-06-01T03:45:00Z">
        <w:r w:rsidR="00674B7A" w:rsidRPr="00F61830" w:rsidDel="003352A3">
          <w:rPr>
            <w:rFonts w:ascii="Times New Roman" w:hAnsi="Times New Roman" w:cs="Times New Roman"/>
            <w:sz w:val="21"/>
            <w:szCs w:val="21"/>
            <w:shd w:val="clear" w:color="auto" w:fill="FFFFFF"/>
            <w:rPrChange w:id="4637" w:author="Jackson Halpin" w:date="2025-06-11T14:22:00Z" w16du:dateUtc="2025-06-11T18:22:00Z">
              <w:rPr>
                <w:rFonts w:ascii="Times New Roman" w:hAnsi="Times New Roman" w:cs="Times New Roman"/>
                <w:shd w:val="clear" w:color="auto" w:fill="FFFFFF"/>
              </w:rPr>
            </w:rPrChange>
          </w:rPr>
          <w:delText xml:space="preserve"> </w:delText>
        </w:r>
      </w:del>
      <w:r w:rsidR="00674B7A" w:rsidRPr="00F61830">
        <w:rPr>
          <w:rFonts w:ascii="Times New Roman" w:hAnsi="Times New Roman" w:cs="Times New Roman"/>
          <w:sz w:val="21"/>
          <w:szCs w:val="21"/>
          <w:shd w:val="clear" w:color="auto" w:fill="FFFFFF"/>
          <w:rPrChange w:id="4638" w:author="Jackson Halpin" w:date="2025-06-11T14:22:00Z" w16du:dateUtc="2025-06-11T18:22:00Z">
            <w:rPr>
              <w:rFonts w:ascii="Times New Roman" w:hAnsi="Times New Roman" w:cs="Times New Roman"/>
              <w:shd w:val="clear" w:color="auto" w:fill="FFFFFF"/>
            </w:rPr>
          </w:rPrChange>
        </w:rPr>
        <w:t>(mean ± </w:t>
      </w:r>
      <w:commentRangeStart w:id="4639"/>
      <w:proofErr w:type="spellStart"/>
      <w:r w:rsidR="00674B7A" w:rsidRPr="00F61830">
        <w:rPr>
          <w:rFonts w:ascii="Times New Roman" w:hAnsi="Times New Roman" w:cs="Times New Roman"/>
          <w:sz w:val="21"/>
          <w:szCs w:val="21"/>
          <w:shd w:val="clear" w:color="auto" w:fill="FFFFFF"/>
          <w:rPrChange w:id="4640" w:author="Jackson Halpin" w:date="2025-06-11T14:22:00Z" w16du:dateUtc="2025-06-11T18:22:00Z">
            <w:rPr>
              <w:rFonts w:ascii="Times New Roman" w:hAnsi="Times New Roman" w:cs="Times New Roman"/>
              <w:shd w:val="clear" w:color="auto" w:fill="FFFFFF"/>
            </w:rPr>
          </w:rPrChange>
        </w:rPr>
        <w:t>s.</w:t>
      </w:r>
      <w:r w:rsidR="009D48D6" w:rsidRPr="00F61830">
        <w:rPr>
          <w:rFonts w:ascii="Times New Roman" w:hAnsi="Times New Roman" w:cs="Times New Roman"/>
          <w:sz w:val="21"/>
          <w:szCs w:val="21"/>
          <w:shd w:val="clear" w:color="auto" w:fill="FFFFFF"/>
          <w:rPrChange w:id="4641" w:author="Jackson Halpin" w:date="2025-06-11T14:22:00Z" w16du:dateUtc="2025-06-11T18:22:00Z">
            <w:rPr>
              <w:rFonts w:ascii="Times New Roman" w:hAnsi="Times New Roman" w:cs="Times New Roman"/>
              <w:shd w:val="clear" w:color="auto" w:fill="FFFFFF"/>
            </w:rPr>
          </w:rPrChange>
        </w:rPr>
        <w:t>e</w:t>
      </w:r>
      <w:r w:rsidR="00674B7A" w:rsidRPr="00F61830">
        <w:rPr>
          <w:rFonts w:ascii="Times New Roman" w:hAnsi="Times New Roman" w:cs="Times New Roman"/>
          <w:sz w:val="21"/>
          <w:szCs w:val="21"/>
          <w:shd w:val="clear" w:color="auto" w:fill="FFFFFF"/>
          <w:rPrChange w:id="4642" w:author="Jackson Halpin" w:date="2025-06-11T14:22:00Z" w16du:dateUtc="2025-06-11T18:22:00Z">
            <w:rPr>
              <w:rFonts w:ascii="Times New Roman" w:hAnsi="Times New Roman" w:cs="Times New Roman"/>
              <w:shd w:val="clear" w:color="auto" w:fill="FFFFFF"/>
            </w:rPr>
          </w:rPrChange>
        </w:rPr>
        <w:t>.</w:t>
      </w:r>
      <w:r w:rsidR="009D48D6" w:rsidRPr="00F61830">
        <w:rPr>
          <w:rFonts w:ascii="Times New Roman" w:hAnsi="Times New Roman" w:cs="Times New Roman"/>
          <w:sz w:val="21"/>
          <w:szCs w:val="21"/>
          <w:shd w:val="clear" w:color="auto" w:fill="FFFFFF"/>
          <w:rPrChange w:id="4643" w:author="Jackson Halpin" w:date="2025-06-11T14:22:00Z" w16du:dateUtc="2025-06-11T18:22:00Z">
            <w:rPr>
              <w:rFonts w:ascii="Times New Roman" w:hAnsi="Times New Roman" w:cs="Times New Roman"/>
              <w:shd w:val="clear" w:color="auto" w:fill="FFFFFF"/>
            </w:rPr>
          </w:rPrChange>
        </w:rPr>
        <w:t>m</w:t>
      </w:r>
      <w:commentRangeEnd w:id="4639"/>
      <w:proofErr w:type="spellEnd"/>
      <w:r w:rsidR="004C54B7" w:rsidRPr="00F61830">
        <w:rPr>
          <w:rStyle w:val="CommentReference"/>
          <w:sz w:val="13"/>
          <w:szCs w:val="13"/>
          <w:rPrChange w:id="4644" w:author="Jackson Halpin" w:date="2025-06-11T14:22:00Z" w16du:dateUtc="2025-06-11T18:22:00Z">
            <w:rPr>
              <w:rStyle w:val="CommentReference"/>
            </w:rPr>
          </w:rPrChange>
        </w:rPr>
        <w:commentReference w:id="4639"/>
      </w:r>
      <w:r w:rsidR="00674B7A" w:rsidRPr="00F61830">
        <w:rPr>
          <w:rFonts w:ascii="Times New Roman" w:hAnsi="Times New Roman" w:cs="Times New Roman"/>
          <w:sz w:val="21"/>
          <w:szCs w:val="21"/>
          <w:shd w:val="clear" w:color="auto" w:fill="FFFFFF"/>
          <w:rPrChange w:id="4645" w:author="Jackson Halpin" w:date="2025-06-11T14:22:00Z" w16du:dateUtc="2025-06-11T18:22:00Z">
            <w:rPr>
              <w:rFonts w:ascii="Times New Roman" w:hAnsi="Times New Roman" w:cs="Times New Roman"/>
              <w:shd w:val="clear" w:color="auto" w:fill="FFFFFF"/>
            </w:rPr>
          </w:rPrChange>
        </w:rPr>
        <w:t>,</w:t>
      </w:r>
      <w:r w:rsidR="00674B7A" w:rsidRPr="00F61830">
        <w:rPr>
          <w:rStyle w:val="apple-converted-space"/>
          <w:rFonts w:ascii="Times New Roman" w:hAnsi="Times New Roman" w:cs="Times New Roman"/>
          <w:sz w:val="21"/>
          <w:szCs w:val="21"/>
          <w:shd w:val="clear" w:color="auto" w:fill="FFFFFF"/>
          <w:rPrChange w:id="4646" w:author="Jackson Halpin" w:date="2025-06-11T14:22:00Z" w16du:dateUtc="2025-06-11T18:22:00Z">
            <w:rPr>
              <w:rStyle w:val="apple-converted-space"/>
              <w:rFonts w:ascii="Times New Roman" w:hAnsi="Times New Roman" w:cs="Times New Roman"/>
              <w:shd w:val="clear" w:color="auto" w:fill="FFFFFF"/>
            </w:rPr>
          </w:rPrChange>
        </w:rPr>
        <w:t> </w:t>
      </w:r>
      <w:r w:rsidR="00674B7A" w:rsidRPr="00F61830">
        <w:rPr>
          <w:rFonts w:ascii="Times New Roman" w:hAnsi="Times New Roman" w:cs="Times New Roman"/>
          <w:i/>
          <w:iCs/>
          <w:sz w:val="21"/>
          <w:szCs w:val="21"/>
          <w:rPrChange w:id="4647" w:author="Jackson Halpin" w:date="2025-06-11T14:22:00Z" w16du:dateUtc="2025-06-11T18:22:00Z">
            <w:rPr>
              <w:rFonts w:ascii="Times New Roman" w:hAnsi="Times New Roman" w:cs="Times New Roman"/>
              <w:i/>
              <w:iCs/>
            </w:rPr>
          </w:rPrChange>
        </w:rPr>
        <w:t>n</w:t>
      </w:r>
      <w:r w:rsidR="00DB2B58" w:rsidRPr="00F61830">
        <w:rPr>
          <w:rFonts w:ascii="Times New Roman" w:hAnsi="Times New Roman" w:cs="Times New Roman"/>
          <w:sz w:val="21"/>
          <w:szCs w:val="21"/>
          <w:rPrChange w:id="4648" w:author="Jackson Halpin" w:date="2025-06-11T14:22:00Z" w16du:dateUtc="2025-06-11T18:22:00Z">
            <w:rPr>
              <w:rFonts w:ascii="Times New Roman" w:hAnsi="Times New Roman" w:cs="Times New Roman"/>
            </w:rPr>
          </w:rPrChange>
        </w:rPr>
        <w:t>≥</w:t>
      </w:r>
      <w:r w:rsidR="009A1FF9" w:rsidRPr="00F61830">
        <w:rPr>
          <w:rFonts w:ascii="Times New Roman" w:hAnsi="Times New Roman" w:cs="Times New Roman"/>
          <w:sz w:val="21"/>
          <w:szCs w:val="21"/>
          <w:shd w:val="clear" w:color="auto" w:fill="FFFFFF"/>
          <w:rPrChange w:id="4649" w:author="Jackson Halpin" w:date="2025-06-11T14:22:00Z" w16du:dateUtc="2025-06-11T18:22:00Z">
            <w:rPr>
              <w:rFonts w:ascii="Times New Roman" w:hAnsi="Times New Roman" w:cs="Times New Roman"/>
              <w:shd w:val="clear" w:color="auto" w:fill="FFFFFF"/>
            </w:rPr>
          </w:rPrChange>
        </w:rPr>
        <w:t>3</w:t>
      </w:r>
      <w:r w:rsidR="00674B7A" w:rsidRPr="00F61830">
        <w:rPr>
          <w:rFonts w:ascii="Times New Roman" w:hAnsi="Times New Roman" w:cs="Times New Roman"/>
          <w:sz w:val="21"/>
          <w:szCs w:val="21"/>
          <w:shd w:val="clear" w:color="auto" w:fill="FFFFFF"/>
          <w:rPrChange w:id="4650" w:author="Jackson Halpin" w:date="2025-06-11T14:22:00Z" w16du:dateUtc="2025-06-11T18:22:00Z">
            <w:rPr>
              <w:rFonts w:ascii="Times New Roman" w:hAnsi="Times New Roman" w:cs="Times New Roman"/>
              <w:shd w:val="clear" w:color="auto" w:fill="FFFFFF"/>
            </w:rPr>
          </w:rPrChange>
        </w:rPr>
        <w:t>)</w:t>
      </w:r>
      <w:r w:rsidRPr="00F61830">
        <w:rPr>
          <w:rFonts w:ascii="Times New Roman" w:hAnsi="Times New Roman" w:cs="Times New Roman"/>
          <w:sz w:val="21"/>
          <w:szCs w:val="21"/>
          <w:shd w:val="clear" w:color="auto" w:fill="FFFFFF"/>
          <w:rPrChange w:id="4651" w:author="Jackson Halpin" w:date="2025-06-11T14:22:00Z" w16du:dateUtc="2025-06-11T18:22:00Z">
            <w:rPr>
              <w:rFonts w:ascii="Times New Roman" w:hAnsi="Times New Roman" w:cs="Times New Roman"/>
              <w:shd w:val="clear" w:color="auto" w:fill="FFFFFF"/>
            </w:rPr>
          </w:rPrChange>
        </w:rPr>
        <w:t xml:space="preserve">. </w:t>
      </w:r>
      <w:r w:rsidR="00C20BE3" w:rsidRPr="00F61830">
        <w:rPr>
          <w:rFonts w:ascii="Times New Roman" w:hAnsi="Times New Roman" w:cs="Times New Roman"/>
          <w:sz w:val="21"/>
          <w:szCs w:val="21"/>
          <w:shd w:val="clear" w:color="auto" w:fill="FFFFFF"/>
          <w:rPrChange w:id="4652" w:author="Jackson Halpin" w:date="2025-06-11T14:22:00Z" w16du:dateUtc="2025-06-11T18:22:00Z">
            <w:rPr>
              <w:rFonts w:ascii="Times New Roman" w:hAnsi="Times New Roman" w:cs="Times New Roman"/>
              <w:shd w:val="clear" w:color="auto" w:fill="FFFFFF"/>
            </w:rPr>
          </w:rPrChange>
        </w:rPr>
        <w:t xml:space="preserve">Candidate </w:t>
      </w:r>
      <w:r w:rsidR="00D00A3F" w:rsidRPr="00F61830">
        <w:rPr>
          <w:rFonts w:ascii="Times New Roman" w:hAnsi="Times New Roman" w:cs="Times New Roman"/>
          <w:sz w:val="21"/>
          <w:szCs w:val="21"/>
          <w:shd w:val="clear" w:color="auto" w:fill="FFFFFF"/>
          <w:rPrChange w:id="4653" w:author="Jackson Halpin" w:date="2025-06-11T14:22:00Z" w16du:dateUtc="2025-06-11T18:22:00Z">
            <w:rPr>
              <w:rFonts w:ascii="Times New Roman" w:hAnsi="Times New Roman" w:cs="Times New Roman"/>
              <w:shd w:val="clear" w:color="auto" w:fill="FFFFFF"/>
            </w:rPr>
          </w:rPrChange>
        </w:rPr>
        <w:t xml:space="preserve">binding </w:t>
      </w:r>
      <w:r w:rsidR="004C54B7" w:rsidRPr="00F61830">
        <w:rPr>
          <w:rFonts w:ascii="Times New Roman" w:hAnsi="Times New Roman" w:cs="Times New Roman"/>
          <w:sz w:val="21"/>
          <w:szCs w:val="21"/>
          <w:shd w:val="clear" w:color="auto" w:fill="FFFFFF"/>
          <w:rPrChange w:id="4654" w:author="Jackson Halpin" w:date="2025-06-11T14:22:00Z" w16du:dateUtc="2025-06-11T18:22:00Z">
            <w:rPr>
              <w:rFonts w:ascii="Times New Roman" w:hAnsi="Times New Roman" w:cs="Times New Roman"/>
              <w:shd w:val="clear" w:color="auto" w:fill="FFFFFF"/>
            </w:rPr>
          </w:rPrChange>
        </w:rPr>
        <w:t xml:space="preserve">sites </w:t>
      </w:r>
      <w:r w:rsidR="009A1FF9" w:rsidRPr="00F61830">
        <w:rPr>
          <w:rFonts w:ascii="Times New Roman" w:hAnsi="Times New Roman" w:cs="Times New Roman"/>
          <w:sz w:val="21"/>
          <w:szCs w:val="21"/>
          <w:shd w:val="clear" w:color="auto" w:fill="FFFFFF"/>
          <w:rPrChange w:id="4655" w:author="Jackson Halpin" w:date="2025-06-11T14:22:00Z" w16du:dateUtc="2025-06-11T18:22:00Z">
            <w:rPr>
              <w:rFonts w:ascii="Times New Roman" w:hAnsi="Times New Roman" w:cs="Times New Roman"/>
              <w:shd w:val="clear" w:color="auto" w:fill="FFFFFF"/>
            </w:rPr>
          </w:rPrChange>
        </w:rPr>
        <w:t>that were mutated to Ala are</w:t>
      </w:r>
      <w:r w:rsidR="00D00A3F" w:rsidRPr="00F61830">
        <w:rPr>
          <w:rFonts w:ascii="Times New Roman" w:hAnsi="Times New Roman" w:cs="Times New Roman"/>
          <w:sz w:val="21"/>
          <w:szCs w:val="21"/>
          <w:shd w:val="clear" w:color="auto" w:fill="FFFFFF"/>
          <w:rPrChange w:id="4656" w:author="Jackson Halpin" w:date="2025-06-11T14:22:00Z" w16du:dateUtc="2025-06-11T18:22:00Z">
            <w:rPr>
              <w:rFonts w:ascii="Times New Roman" w:hAnsi="Times New Roman" w:cs="Times New Roman"/>
              <w:shd w:val="clear" w:color="auto" w:fill="FFFFFF"/>
            </w:rPr>
          </w:rPrChange>
        </w:rPr>
        <w:t xml:space="preserve"> </w:t>
      </w:r>
      <w:r w:rsidR="00DB6B41" w:rsidRPr="00F61830">
        <w:rPr>
          <w:rFonts w:ascii="Times New Roman" w:hAnsi="Times New Roman" w:cs="Times New Roman"/>
          <w:sz w:val="21"/>
          <w:szCs w:val="21"/>
          <w:shd w:val="clear" w:color="auto" w:fill="FFFFFF"/>
          <w:rPrChange w:id="4657" w:author="Jackson Halpin" w:date="2025-06-11T14:22:00Z" w16du:dateUtc="2025-06-11T18:22:00Z">
            <w:rPr>
              <w:rFonts w:ascii="Times New Roman" w:hAnsi="Times New Roman" w:cs="Times New Roman"/>
              <w:shd w:val="clear" w:color="auto" w:fill="FFFFFF"/>
            </w:rPr>
          </w:rPrChange>
        </w:rPr>
        <w:t>red</w:t>
      </w:r>
      <w:r w:rsidR="009A1FF9" w:rsidRPr="00F61830">
        <w:rPr>
          <w:rFonts w:ascii="Times New Roman" w:hAnsi="Times New Roman" w:cs="Times New Roman"/>
          <w:sz w:val="21"/>
          <w:szCs w:val="21"/>
          <w:shd w:val="clear" w:color="auto" w:fill="FFFFFF"/>
          <w:rPrChange w:id="4658" w:author="Jackson Halpin" w:date="2025-06-11T14:22:00Z" w16du:dateUtc="2025-06-11T18:22:00Z">
            <w:rPr>
              <w:rFonts w:ascii="Times New Roman" w:hAnsi="Times New Roman" w:cs="Times New Roman"/>
              <w:shd w:val="clear" w:color="auto" w:fill="FFFFFF"/>
            </w:rPr>
          </w:rPrChange>
        </w:rPr>
        <w:t xml:space="preserve"> in the mutated sequence</w:t>
      </w:r>
      <w:r w:rsidR="00D00A3F" w:rsidRPr="00F61830">
        <w:rPr>
          <w:rFonts w:ascii="Times New Roman" w:hAnsi="Times New Roman" w:cs="Times New Roman"/>
          <w:sz w:val="21"/>
          <w:szCs w:val="21"/>
          <w:shd w:val="clear" w:color="auto" w:fill="FFFFFF"/>
          <w:rPrChange w:id="4659" w:author="Jackson Halpin" w:date="2025-06-11T14:22:00Z" w16du:dateUtc="2025-06-11T18:22:00Z">
            <w:rPr>
              <w:rFonts w:ascii="Times New Roman" w:hAnsi="Times New Roman" w:cs="Times New Roman"/>
              <w:shd w:val="clear" w:color="auto" w:fill="FFFFFF"/>
            </w:rPr>
          </w:rPrChange>
        </w:rPr>
        <w:t xml:space="preserve">. </w:t>
      </w:r>
      <w:r w:rsidR="008B47F6" w:rsidRPr="00F61830">
        <w:rPr>
          <w:rFonts w:ascii="Times New Roman" w:hAnsi="Times New Roman" w:cs="Times New Roman"/>
          <w:sz w:val="21"/>
          <w:szCs w:val="21"/>
          <w:shd w:val="clear" w:color="auto" w:fill="FFFFFF"/>
          <w:rPrChange w:id="4660" w:author="Jackson Halpin" w:date="2025-06-11T14:22:00Z" w16du:dateUtc="2025-06-11T18:22:00Z">
            <w:rPr>
              <w:rFonts w:ascii="Times New Roman" w:hAnsi="Times New Roman" w:cs="Times New Roman"/>
              <w:shd w:val="clear" w:color="auto" w:fill="FFFFFF"/>
            </w:rPr>
          </w:rPrChange>
        </w:rPr>
        <w:t>Nonbinding peptides</w:t>
      </w:r>
      <w:r w:rsidR="0084271F" w:rsidRPr="00F61830">
        <w:rPr>
          <w:rFonts w:ascii="Times New Roman" w:hAnsi="Times New Roman" w:cs="Times New Roman"/>
          <w:sz w:val="21"/>
          <w:szCs w:val="21"/>
          <w:shd w:val="clear" w:color="auto" w:fill="FFFFFF"/>
          <w:rPrChange w:id="4661" w:author="Jackson Halpin" w:date="2025-06-11T14:22:00Z" w16du:dateUtc="2025-06-11T18:22:00Z">
            <w:rPr>
              <w:rFonts w:ascii="Times New Roman" w:hAnsi="Times New Roman" w:cs="Times New Roman"/>
              <w:shd w:val="clear" w:color="auto" w:fill="FFFFFF"/>
            </w:rPr>
          </w:rPrChange>
        </w:rPr>
        <w:t xml:space="preserve">, determined to have no binding response </w:t>
      </w:r>
      <w:r w:rsidR="00404C0A" w:rsidRPr="00F61830">
        <w:rPr>
          <w:rFonts w:ascii="Times New Roman" w:hAnsi="Times New Roman" w:cs="Times New Roman"/>
          <w:sz w:val="21"/>
          <w:szCs w:val="21"/>
          <w:shd w:val="clear" w:color="auto" w:fill="FFFFFF"/>
          <w:rPrChange w:id="4662" w:author="Jackson Halpin" w:date="2025-06-11T14:22:00Z" w16du:dateUtc="2025-06-11T18:22:00Z">
            <w:rPr>
              <w:rFonts w:ascii="Times New Roman" w:hAnsi="Times New Roman" w:cs="Times New Roman"/>
              <w:shd w:val="clear" w:color="auto" w:fill="FFFFFF"/>
            </w:rPr>
          </w:rPrChange>
        </w:rPr>
        <w:t xml:space="preserve">up to 40 </w:t>
      </w:r>
      <w:r w:rsidR="00384F04" w:rsidRPr="00F61830">
        <w:rPr>
          <w:rFonts w:ascii="Times New Roman" w:hAnsi="Times New Roman" w:cs="Times New Roman"/>
          <w:sz w:val="21"/>
          <w:szCs w:val="21"/>
          <w:shd w:val="clear" w:color="auto" w:fill="FFFFFF"/>
          <w:rPrChange w:id="4663" w:author="Jackson Halpin" w:date="2025-06-11T14:22:00Z" w16du:dateUtc="2025-06-11T18:22:00Z">
            <w:rPr>
              <w:rFonts w:ascii="Times New Roman" w:hAnsi="Times New Roman" w:cs="Times New Roman"/>
              <w:shd w:val="clear" w:color="auto" w:fill="FFFFFF"/>
            </w:rPr>
          </w:rPrChange>
        </w:rPr>
        <w:t>µM</w:t>
      </w:r>
      <w:r w:rsidR="00404C0A" w:rsidRPr="00F61830">
        <w:rPr>
          <w:rFonts w:ascii="Times New Roman" w:hAnsi="Times New Roman" w:cs="Times New Roman"/>
          <w:sz w:val="21"/>
          <w:szCs w:val="21"/>
          <w:shd w:val="clear" w:color="auto" w:fill="FFFFFF"/>
          <w:rPrChange w:id="4664" w:author="Jackson Halpin" w:date="2025-06-11T14:22:00Z" w16du:dateUtc="2025-06-11T18:22:00Z">
            <w:rPr>
              <w:rFonts w:ascii="Times New Roman" w:hAnsi="Times New Roman" w:cs="Times New Roman"/>
              <w:shd w:val="clear" w:color="auto" w:fill="FFFFFF"/>
            </w:rPr>
          </w:rPrChange>
        </w:rPr>
        <w:t xml:space="preserve"> LC3B,</w:t>
      </w:r>
      <w:r w:rsidR="008B47F6" w:rsidRPr="00F61830">
        <w:rPr>
          <w:rFonts w:ascii="Times New Roman" w:hAnsi="Times New Roman" w:cs="Times New Roman"/>
          <w:sz w:val="21"/>
          <w:szCs w:val="21"/>
          <w:shd w:val="clear" w:color="auto" w:fill="FFFFFF"/>
          <w:rPrChange w:id="4665" w:author="Jackson Halpin" w:date="2025-06-11T14:22:00Z" w16du:dateUtc="2025-06-11T18:22:00Z">
            <w:rPr>
              <w:rFonts w:ascii="Times New Roman" w:hAnsi="Times New Roman" w:cs="Times New Roman"/>
              <w:shd w:val="clear" w:color="auto" w:fill="FFFFFF"/>
            </w:rPr>
          </w:rPrChange>
        </w:rPr>
        <w:t xml:space="preserve"> </w:t>
      </w:r>
      <w:r w:rsidR="00674B7A" w:rsidRPr="00F61830">
        <w:rPr>
          <w:rFonts w:ascii="Times New Roman" w:hAnsi="Times New Roman" w:cs="Times New Roman"/>
          <w:sz w:val="21"/>
          <w:szCs w:val="21"/>
          <w:shd w:val="clear" w:color="auto" w:fill="FFFFFF"/>
          <w:rPrChange w:id="4666" w:author="Jackson Halpin" w:date="2025-06-11T14:22:00Z" w16du:dateUtc="2025-06-11T18:22:00Z">
            <w:rPr>
              <w:rFonts w:ascii="Times New Roman" w:hAnsi="Times New Roman" w:cs="Times New Roman"/>
              <w:shd w:val="clear" w:color="auto" w:fill="FFFFFF"/>
            </w:rPr>
          </w:rPrChange>
        </w:rPr>
        <w:t xml:space="preserve">are </w:t>
      </w:r>
      <w:r w:rsidR="00DB6B41" w:rsidRPr="00F61830">
        <w:rPr>
          <w:rFonts w:ascii="Times New Roman" w:hAnsi="Times New Roman" w:cs="Times New Roman"/>
          <w:sz w:val="21"/>
          <w:szCs w:val="21"/>
          <w:shd w:val="clear" w:color="auto" w:fill="FFFFFF"/>
          <w:rPrChange w:id="4667" w:author="Jackson Halpin" w:date="2025-06-11T14:22:00Z" w16du:dateUtc="2025-06-11T18:22:00Z">
            <w:rPr>
              <w:rFonts w:ascii="Times New Roman" w:hAnsi="Times New Roman" w:cs="Times New Roman"/>
              <w:shd w:val="clear" w:color="auto" w:fill="FFFFFF"/>
            </w:rPr>
          </w:rPrChange>
        </w:rPr>
        <w:t xml:space="preserve">marked in light gray and labeled with N.B. </w:t>
      </w:r>
      <w:r w:rsidR="005F7732" w:rsidRPr="00F61830">
        <w:rPr>
          <w:rFonts w:ascii="Times New Roman" w:hAnsi="Times New Roman" w:cs="Times New Roman"/>
          <w:sz w:val="21"/>
          <w:szCs w:val="21"/>
          <w:shd w:val="clear" w:color="auto" w:fill="FFFFFF"/>
          <w:rPrChange w:id="4668" w:author="Jackson Halpin" w:date="2025-06-11T14:22:00Z" w16du:dateUtc="2025-06-11T18:22:00Z">
            <w:rPr>
              <w:rFonts w:ascii="Times New Roman" w:hAnsi="Times New Roman" w:cs="Times New Roman"/>
              <w:shd w:val="clear" w:color="auto" w:fill="FFFFFF"/>
            </w:rPr>
          </w:rPrChange>
        </w:rPr>
        <w:t xml:space="preserve"> </w:t>
      </w:r>
    </w:p>
    <w:p w14:paraId="1D26C17D" w14:textId="33179629" w:rsidR="004B62E4" w:rsidRPr="00F61830" w:rsidRDefault="00674B7A" w:rsidP="004B62E4">
      <w:pPr>
        <w:pStyle w:val="ListParagraph"/>
        <w:numPr>
          <w:ilvl w:val="0"/>
          <w:numId w:val="13"/>
        </w:numPr>
        <w:rPr>
          <w:rFonts w:ascii="Times New Roman" w:hAnsi="Times New Roman" w:cs="Times New Roman"/>
          <w:b/>
          <w:bCs/>
          <w:sz w:val="21"/>
          <w:szCs w:val="21"/>
          <w:rPrChange w:id="4669"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sz w:val="21"/>
          <w:szCs w:val="21"/>
          <w:shd w:val="clear" w:color="auto" w:fill="FFFFFF"/>
          <w:rPrChange w:id="4670" w:author="Jackson Halpin" w:date="2025-06-11T14:22:00Z" w16du:dateUtc="2025-06-11T18:22:00Z">
            <w:rPr>
              <w:rFonts w:ascii="Times New Roman" w:hAnsi="Times New Roman" w:cs="Times New Roman"/>
              <w:shd w:val="clear" w:color="auto" w:fill="FFFFFF"/>
            </w:rPr>
          </w:rPrChange>
        </w:rPr>
        <w:t xml:space="preserve">Structure </w:t>
      </w:r>
      <w:r w:rsidR="002050F5" w:rsidRPr="00F61830">
        <w:rPr>
          <w:rFonts w:ascii="Times New Roman" w:hAnsi="Times New Roman" w:cs="Times New Roman"/>
          <w:sz w:val="21"/>
          <w:szCs w:val="21"/>
          <w:shd w:val="clear" w:color="auto" w:fill="FFFFFF"/>
          <w:rPrChange w:id="4671" w:author="Jackson Halpin" w:date="2025-06-11T14:22:00Z" w16du:dateUtc="2025-06-11T18:22:00Z">
            <w:rPr>
              <w:rFonts w:ascii="Times New Roman" w:hAnsi="Times New Roman" w:cs="Times New Roman"/>
              <w:shd w:val="clear" w:color="auto" w:fill="FFFFFF"/>
            </w:rPr>
          </w:rPrChange>
        </w:rPr>
        <w:t>of LC3B</w:t>
      </w:r>
      <w:r w:rsidRPr="00F61830">
        <w:rPr>
          <w:rFonts w:ascii="Times New Roman" w:hAnsi="Times New Roman" w:cs="Times New Roman"/>
          <w:sz w:val="21"/>
          <w:szCs w:val="21"/>
          <w:shd w:val="clear" w:color="auto" w:fill="FFFFFF"/>
          <w:rPrChange w:id="4672" w:author="Jackson Halpin" w:date="2025-06-11T14:22:00Z" w16du:dateUtc="2025-06-11T18:22:00Z">
            <w:rPr>
              <w:rFonts w:ascii="Times New Roman" w:hAnsi="Times New Roman" w:cs="Times New Roman"/>
              <w:shd w:val="clear" w:color="auto" w:fill="FFFFFF"/>
            </w:rPr>
          </w:rPrChange>
        </w:rPr>
        <w:t xml:space="preserve"> (PDB </w:t>
      </w:r>
      <w:commentRangeStart w:id="4673"/>
      <w:r w:rsidRPr="00F61830">
        <w:rPr>
          <w:rFonts w:ascii="Times New Roman" w:hAnsi="Times New Roman" w:cs="Times New Roman"/>
          <w:sz w:val="21"/>
          <w:szCs w:val="21"/>
          <w:shd w:val="clear" w:color="auto" w:fill="FFFFFF"/>
          <w:rPrChange w:id="4674" w:author="Jackson Halpin" w:date="2025-06-11T14:22:00Z" w16du:dateUtc="2025-06-11T18:22:00Z">
            <w:rPr>
              <w:rFonts w:ascii="Times New Roman" w:hAnsi="Times New Roman" w:cs="Times New Roman"/>
              <w:shd w:val="clear" w:color="auto" w:fill="FFFFFF"/>
            </w:rPr>
          </w:rPrChange>
        </w:rPr>
        <w:t>3VTU</w:t>
      </w:r>
      <w:commentRangeEnd w:id="4673"/>
      <w:r w:rsidR="004C54B7" w:rsidRPr="00F61830">
        <w:rPr>
          <w:rStyle w:val="CommentReference"/>
          <w:sz w:val="13"/>
          <w:szCs w:val="13"/>
          <w:rPrChange w:id="4675" w:author="Jackson Halpin" w:date="2025-06-11T14:22:00Z" w16du:dateUtc="2025-06-11T18:22:00Z">
            <w:rPr>
              <w:rStyle w:val="CommentReference"/>
            </w:rPr>
          </w:rPrChange>
        </w:rPr>
        <w:commentReference w:id="4673"/>
      </w:r>
      <w:r w:rsidRPr="00F61830">
        <w:rPr>
          <w:rFonts w:ascii="Times New Roman" w:hAnsi="Times New Roman" w:cs="Times New Roman"/>
          <w:sz w:val="21"/>
          <w:szCs w:val="21"/>
          <w:shd w:val="clear" w:color="auto" w:fill="FFFFFF"/>
          <w:rPrChange w:id="4676" w:author="Jackson Halpin" w:date="2025-06-11T14:22:00Z" w16du:dateUtc="2025-06-11T18:22:00Z">
            <w:rPr>
              <w:rFonts w:ascii="Times New Roman" w:hAnsi="Times New Roman" w:cs="Times New Roman"/>
              <w:shd w:val="clear" w:color="auto" w:fill="FFFFFF"/>
            </w:rPr>
          </w:rPrChange>
        </w:rPr>
        <w:t>)</w:t>
      </w:r>
      <w:r w:rsidR="002050F5" w:rsidRPr="00F61830">
        <w:rPr>
          <w:rFonts w:ascii="Times New Roman" w:hAnsi="Times New Roman" w:cs="Times New Roman"/>
          <w:sz w:val="21"/>
          <w:szCs w:val="21"/>
          <w:shd w:val="clear" w:color="auto" w:fill="FFFFFF"/>
          <w:rPrChange w:id="4677" w:author="Jackson Halpin" w:date="2025-06-11T14:22:00Z" w16du:dateUtc="2025-06-11T18:22:00Z">
            <w:rPr>
              <w:rFonts w:ascii="Times New Roman" w:hAnsi="Times New Roman" w:cs="Times New Roman"/>
              <w:shd w:val="clear" w:color="auto" w:fill="FFFFFF"/>
            </w:rPr>
          </w:rPrChange>
        </w:rPr>
        <w:t xml:space="preserve"> </w:t>
      </w:r>
      <w:r w:rsidR="009F3A16" w:rsidRPr="00F61830">
        <w:rPr>
          <w:rFonts w:ascii="Times New Roman" w:hAnsi="Times New Roman" w:cs="Times New Roman"/>
          <w:sz w:val="21"/>
          <w:szCs w:val="21"/>
          <w:shd w:val="clear" w:color="auto" w:fill="FFFFFF"/>
          <w:rPrChange w:id="4678" w:author="Jackson Halpin" w:date="2025-06-11T14:22:00Z" w16du:dateUtc="2025-06-11T18:22:00Z">
            <w:rPr>
              <w:rFonts w:ascii="Times New Roman" w:hAnsi="Times New Roman" w:cs="Times New Roman"/>
              <w:shd w:val="clear" w:color="auto" w:fill="FFFFFF"/>
            </w:rPr>
          </w:rPrChange>
        </w:rPr>
        <w:fldChar w:fldCharType="begin"/>
      </w:r>
      <w:r w:rsidR="009F3A16" w:rsidRPr="00F61830">
        <w:rPr>
          <w:rFonts w:ascii="Times New Roman" w:hAnsi="Times New Roman" w:cs="Times New Roman"/>
          <w:sz w:val="21"/>
          <w:szCs w:val="21"/>
          <w:shd w:val="clear" w:color="auto" w:fill="FFFFFF"/>
          <w:rPrChange w:id="4679" w:author="Jackson Halpin" w:date="2025-06-11T14:22:00Z" w16du:dateUtc="2025-06-11T18:22:00Z">
            <w:rPr>
              <w:rFonts w:ascii="Times New Roman" w:hAnsi="Times New Roman" w:cs="Times New Roman"/>
              <w:shd w:val="clear" w:color="auto" w:fill="FFFFFF"/>
            </w:rPr>
          </w:rPrChange>
        </w:rPr>
        <w:instrText xml:space="preserve"> ADDIN ZOTERO_ITEM CSL_CITATION {"citationID":"S5cR19EJ","properties":{"formattedCitation":"(Rogov et al. 2013)","plainCitation":"(Rogov et al. 2013)","noteIndex":0},"citationItems":[{"id":494,"uris":["http://zotero.org/users/14717947/items/CSZP82IE"],"itemData":{"id":494,"type":"article-journal","abstract":"Selective autophagy is mediated by the interaction of autophagy modifiers and autophagy receptors that also bind to ubiquitinated cargo. Optineurin is an autophagy receptor that plays a role in the clearance of cytosolic Salmonella. The interaction between receptors and modifiers is often relatively weak, with typical values for the dissociation constant in the low micromolar range. The interaction of optineurin with autophagy modifiers is even weaker, but can be significantly enhanced through phosphorylation by the TBK1 {TANK [TRAF (tumour-necrosis-factor-receptor-associated factor)-associated nuclear factor κB activator]-binding kinase 1}. In the present study we describe the NMR and crystal structures of the autophagy modifier LC3B (microtubule-associated protein light chain 3 beta) in complex with the LC3 interaction region of optineurin either phosphorylated or bearing phospho-mimicking mutations. The structures show that the negative charge induced by phosphorylation is recognized by the side chains of Arg11 and Lys51 in LC3B. Further mutational analysis suggests that the replacement of the canonical tryptophan residue side chain of autophagy receptors with the smaller phenylalanine side chain in optineurin significantly weakens its interaction with the autophagy modifier LC3B. Through phosphorylation of serine residues directly N-terminally located to the phenylalanine residue, the affinity is increased to the level normally seen for receptor–modifier interactions. Phosphorylation, therefore, acts as a switch for optineurin-based selective autophagy.","container-title":"Biochemical Journal","DOI":"10.1042/BJ20121907","ISSN":"0264-6021, 1470-8728","issue":"3","language":"en","page":"459-466","source":"DOI.org (Crossref)","title":"Structural basis for phosphorylation-triggered autophagic clearance of &lt;i&gt;Salmonella&lt;/i&gt;","volume":"454","author":[{"family":"Rogov","given":"Vladimir V."},{"family":"Suzuki","given":"Hironori"},{"family":"Fiskin","given":"Evgenij"},{"family":"Wild","given":"Philipp"},{"family":"Kniss","given":"Andreas"},{"family":"Rozenknop","given":"Alexis"},{"family":"Kato","given":"Ryuichi"},{"family":"Kawasaki","given":"Masato"},{"family":"McEwan","given":"David G."},{"family":"Löhr","given":"Frank"},{"family":"Güntert","given":"Peter"},{"family":"Dikic","given":"Ivan"},{"family":"Wakatsuki","given":"Soichi"},{"family":"Dötsch","given":"Volker"}],"issued":{"date-parts":[["2013",9,15]]}}}],"schema":"https://github.com/citation-style-language/schema/raw/master/csl-citation.json"} </w:instrText>
      </w:r>
      <w:r w:rsidR="009F3A16" w:rsidRPr="00F61830">
        <w:rPr>
          <w:rFonts w:ascii="Times New Roman" w:hAnsi="Times New Roman" w:cs="Times New Roman"/>
          <w:sz w:val="21"/>
          <w:szCs w:val="21"/>
          <w:shd w:val="clear" w:color="auto" w:fill="FFFFFF"/>
          <w:rPrChange w:id="4680" w:author="Jackson Halpin" w:date="2025-06-11T14:22:00Z" w16du:dateUtc="2025-06-11T18:22:00Z">
            <w:rPr>
              <w:rFonts w:ascii="Times New Roman" w:hAnsi="Times New Roman" w:cs="Times New Roman"/>
              <w:shd w:val="clear" w:color="auto" w:fill="FFFFFF"/>
            </w:rPr>
          </w:rPrChange>
        </w:rPr>
        <w:fldChar w:fldCharType="separate"/>
      </w:r>
      <w:r w:rsidR="009F3A16" w:rsidRPr="00F61830">
        <w:rPr>
          <w:rFonts w:ascii="Times New Roman" w:hAnsi="Times New Roman" w:cs="Times New Roman"/>
          <w:noProof/>
          <w:sz w:val="21"/>
          <w:szCs w:val="21"/>
          <w:shd w:val="clear" w:color="auto" w:fill="FFFFFF"/>
          <w:rPrChange w:id="4681" w:author="Jackson Halpin" w:date="2025-06-11T14:22:00Z" w16du:dateUtc="2025-06-11T18:22:00Z">
            <w:rPr>
              <w:rFonts w:ascii="Times New Roman" w:hAnsi="Times New Roman" w:cs="Times New Roman"/>
              <w:noProof/>
              <w:shd w:val="clear" w:color="auto" w:fill="FFFFFF"/>
            </w:rPr>
          </w:rPrChange>
        </w:rPr>
        <w:t>(Rogov et al. 2013)</w:t>
      </w:r>
      <w:r w:rsidR="009F3A16" w:rsidRPr="00F61830">
        <w:rPr>
          <w:rFonts w:ascii="Times New Roman" w:hAnsi="Times New Roman" w:cs="Times New Roman"/>
          <w:sz w:val="21"/>
          <w:szCs w:val="21"/>
          <w:shd w:val="clear" w:color="auto" w:fill="FFFFFF"/>
          <w:rPrChange w:id="4682" w:author="Jackson Halpin" w:date="2025-06-11T14:22:00Z" w16du:dateUtc="2025-06-11T18:22:00Z">
            <w:rPr>
              <w:rFonts w:ascii="Times New Roman" w:hAnsi="Times New Roman" w:cs="Times New Roman"/>
              <w:shd w:val="clear" w:color="auto" w:fill="FFFFFF"/>
            </w:rPr>
          </w:rPrChange>
        </w:rPr>
        <w:fldChar w:fldCharType="end"/>
      </w:r>
      <w:ins w:id="4683" w:author="Jennifer Kosmatka" w:date="2025-06-05T12:08:00Z" w16du:dateUtc="2025-06-05T16:08:00Z">
        <w:r w:rsidR="009F3A16" w:rsidRPr="00F61830">
          <w:rPr>
            <w:rFonts w:ascii="Times New Roman" w:hAnsi="Times New Roman" w:cs="Times New Roman"/>
            <w:sz w:val="21"/>
            <w:szCs w:val="21"/>
            <w:shd w:val="clear" w:color="auto" w:fill="FFFFFF"/>
            <w:rPrChange w:id="4684" w:author="Jackson Halpin" w:date="2025-06-11T14:22:00Z" w16du:dateUtc="2025-06-11T18:22:00Z">
              <w:rPr>
                <w:rFonts w:ascii="Times New Roman" w:hAnsi="Times New Roman" w:cs="Times New Roman"/>
                <w:shd w:val="clear" w:color="auto" w:fill="FFFFFF"/>
              </w:rPr>
            </w:rPrChange>
          </w:rPr>
          <w:t xml:space="preserve"> </w:t>
        </w:r>
      </w:ins>
      <w:r w:rsidRPr="00F61830">
        <w:rPr>
          <w:rFonts w:ascii="Times New Roman" w:hAnsi="Times New Roman" w:cs="Times New Roman"/>
          <w:sz w:val="21"/>
          <w:szCs w:val="21"/>
          <w:shd w:val="clear" w:color="auto" w:fill="FFFFFF"/>
          <w:rPrChange w:id="4685" w:author="Jackson Halpin" w:date="2025-06-11T14:22:00Z" w16du:dateUtc="2025-06-11T18:22:00Z">
            <w:rPr>
              <w:rFonts w:ascii="Times New Roman" w:hAnsi="Times New Roman" w:cs="Times New Roman"/>
              <w:shd w:val="clear" w:color="auto" w:fill="FFFFFF"/>
            </w:rPr>
          </w:rPrChange>
        </w:rPr>
        <w:t>showing Phe</w:t>
      </w:r>
      <w:r w:rsidR="002050F5" w:rsidRPr="00F61830">
        <w:rPr>
          <w:rFonts w:ascii="Times New Roman" w:hAnsi="Times New Roman" w:cs="Times New Roman"/>
          <w:sz w:val="21"/>
          <w:szCs w:val="21"/>
          <w:shd w:val="clear" w:color="auto" w:fill="FFFFFF"/>
          <w:rPrChange w:id="4686" w:author="Jackson Halpin" w:date="2025-06-11T14:22:00Z" w16du:dateUtc="2025-06-11T18:22:00Z">
            <w:rPr>
              <w:rFonts w:ascii="Times New Roman" w:hAnsi="Times New Roman" w:cs="Times New Roman"/>
              <w:shd w:val="clear" w:color="auto" w:fill="FFFFFF"/>
            </w:rPr>
          </w:rPrChange>
        </w:rPr>
        <w:t xml:space="preserve">52 </w:t>
      </w:r>
      <w:r w:rsidR="00F7254C" w:rsidRPr="00F61830">
        <w:rPr>
          <w:rFonts w:ascii="Times New Roman" w:hAnsi="Times New Roman" w:cs="Times New Roman"/>
          <w:sz w:val="21"/>
          <w:szCs w:val="21"/>
          <w:shd w:val="clear" w:color="auto" w:fill="FFFFFF"/>
          <w:rPrChange w:id="4687" w:author="Jackson Halpin" w:date="2025-06-11T14:22:00Z" w16du:dateUtc="2025-06-11T18:22:00Z">
            <w:rPr>
              <w:rFonts w:ascii="Times New Roman" w:hAnsi="Times New Roman" w:cs="Times New Roman"/>
              <w:shd w:val="clear" w:color="auto" w:fill="FFFFFF"/>
            </w:rPr>
          </w:rPrChange>
        </w:rPr>
        <w:t xml:space="preserve">in </w:t>
      </w:r>
      <w:r w:rsidR="002050F5" w:rsidRPr="00F61830">
        <w:rPr>
          <w:rFonts w:ascii="Times New Roman" w:hAnsi="Times New Roman" w:cs="Times New Roman"/>
          <w:sz w:val="21"/>
          <w:szCs w:val="21"/>
          <w:shd w:val="clear" w:color="auto" w:fill="FFFFFF"/>
          <w:rPrChange w:id="4688" w:author="Jackson Halpin" w:date="2025-06-11T14:22:00Z" w16du:dateUtc="2025-06-11T18:22:00Z">
            <w:rPr>
              <w:rFonts w:ascii="Times New Roman" w:hAnsi="Times New Roman" w:cs="Times New Roman"/>
              <w:shd w:val="clear" w:color="auto" w:fill="FFFFFF"/>
            </w:rPr>
          </w:rPrChange>
        </w:rPr>
        <w:t>HP2 and L</w:t>
      </w:r>
      <w:r w:rsidRPr="00F61830">
        <w:rPr>
          <w:rFonts w:ascii="Times New Roman" w:hAnsi="Times New Roman" w:cs="Times New Roman"/>
          <w:sz w:val="21"/>
          <w:szCs w:val="21"/>
          <w:shd w:val="clear" w:color="auto" w:fill="FFFFFF"/>
          <w:rPrChange w:id="4689" w:author="Jackson Halpin" w:date="2025-06-11T14:22:00Z" w16du:dateUtc="2025-06-11T18:22:00Z">
            <w:rPr>
              <w:rFonts w:ascii="Times New Roman" w:hAnsi="Times New Roman" w:cs="Times New Roman"/>
              <w:shd w:val="clear" w:color="auto" w:fill="FFFFFF"/>
            </w:rPr>
          </w:rPrChange>
        </w:rPr>
        <w:t>eu</w:t>
      </w:r>
      <w:r w:rsidR="002050F5" w:rsidRPr="00F61830">
        <w:rPr>
          <w:rFonts w:ascii="Times New Roman" w:hAnsi="Times New Roman" w:cs="Times New Roman"/>
          <w:sz w:val="21"/>
          <w:szCs w:val="21"/>
          <w:shd w:val="clear" w:color="auto" w:fill="FFFFFF"/>
          <w:rPrChange w:id="4690" w:author="Jackson Halpin" w:date="2025-06-11T14:22:00Z" w16du:dateUtc="2025-06-11T18:22:00Z">
            <w:rPr>
              <w:rFonts w:ascii="Times New Roman" w:hAnsi="Times New Roman" w:cs="Times New Roman"/>
              <w:shd w:val="clear" w:color="auto" w:fill="FFFFFF"/>
            </w:rPr>
          </w:rPrChange>
        </w:rPr>
        <w:t xml:space="preserve">53 </w:t>
      </w:r>
      <w:r w:rsidR="00F7254C" w:rsidRPr="00F61830">
        <w:rPr>
          <w:rFonts w:ascii="Times New Roman" w:hAnsi="Times New Roman" w:cs="Times New Roman"/>
          <w:sz w:val="21"/>
          <w:szCs w:val="21"/>
          <w:shd w:val="clear" w:color="auto" w:fill="FFFFFF"/>
          <w:rPrChange w:id="4691" w:author="Jackson Halpin" w:date="2025-06-11T14:22:00Z" w16du:dateUtc="2025-06-11T18:22:00Z">
            <w:rPr>
              <w:rFonts w:ascii="Times New Roman" w:hAnsi="Times New Roman" w:cs="Times New Roman"/>
              <w:shd w:val="clear" w:color="auto" w:fill="FFFFFF"/>
            </w:rPr>
          </w:rPrChange>
        </w:rPr>
        <w:t xml:space="preserve">in </w:t>
      </w:r>
      <w:r w:rsidR="002050F5" w:rsidRPr="00F61830">
        <w:rPr>
          <w:rFonts w:ascii="Times New Roman" w:hAnsi="Times New Roman" w:cs="Times New Roman"/>
          <w:sz w:val="21"/>
          <w:szCs w:val="21"/>
          <w:shd w:val="clear" w:color="auto" w:fill="FFFFFF"/>
          <w:rPrChange w:id="4692" w:author="Jackson Halpin" w:date="2025-06-11T14:22:00Z" w16du:dateUtc="2025-06-11T18:22:00Z">
            <w:rPr>
              <w:rFonts w:ascii="Times New Roman" w:hAnsi="Times New Roman" w:cs="Times New Roman"/>
              <w:shd w:val="clear" w:color="auto" w:fill="FFFFFF"/>
            </w:rPr>
          </w:rPrChange>
        </w:rPr>
        <w:t>HP1</w:t>
      </w:r>
      <w:r w:rsidR="004C54B7" w:rsidRPr="00F61830">
        <w:rPr>
          <w:rFonts w:ascii="Times New Roman" w:hAnsi="Times New Roman" w:cs="Times New Roman"/>
          <w:sz w:val="21"/>
          <w:szCs w:val="21"/>
          <w:shd w:val="clear" w:color="auto" w:fill="FFFFFF"/>
          <w:rPrChange w:id="4693" w:author="Jackson Halpin" w:date="2025-06-11T14:22:00Z" w16du:dateUtc="2025-06-11T18:22:00Z">
            <w:rPr>
              <w:rFonts w:ascii="Times New Roman" w:hAnsi="Times New Roman" w:cs="Times New Roman"/>
              <w:shd w:val="clear" w:color="auto" w:fill="FFFFFF"/>
            </w:rPr>
          </w:rPrChange>
        </w:rPr>
        <w:t xml:space="preserve">, which were </w:t>
      </w:r>
      <w:r w:rsidR="009A1FF9" w:rsidRPr="00F61830">
        <w:rPr>
          <w:rFonts w:ascii="Times New Roman" w:hAnsi="Times New Roman" w:cs="Times New Roman"/>
          <w:sz w:val="21"/>
          <w:szCs w:val="21"/>
          <w:shd w:val="clear" w:color="auto" w:fill="FFFFFF"/>
          <w:rPrChange w:id="4694" w:author="Jackson Halpin" w:date="2025-06-11T14:22:00Z" w16du:dateUtc="2025-06-11T18:22:00Z">
            <w:rPr>
              <w:rFonts w:ascii="Times New Roman" w:hAnsi="Times New Roman" w:cs="Times New Roman"/>
              <w:shd w:val="clear" w:color="auto" w:fill="FFFFFF"/>
            </w:rPr>
          </w:rPrChange>
        </w:rPr>
        <w:t xml:space="preserve">mutated to Ala in LC3B LDS*. </w:t>
      </w:r>
      <w:r w:rsidR="0034555A" w:rsidRPr="00F61830">
        <w:rPr>
          <w:rFonts w:ascii="Times New Roman" w:hAnsi="Times New Roman" w:cs="Times New Roman"/>
          <w:sz w:val="21"/>
          <w:szCs w:val="21"/>
          <w:shd w:val="clear" w:color="auto" w:fill="FFFFFF"/>
          <w:rPrChange w:id="4695" w:author="Jackson Halpin" w:date="2025-06-11T14:22:00Z" w16du:dateUtc="2025-06-11T18:22:00Z">
            <w:rPr>
              <w:rFonts w:ascii="Times New Roman" w:hAnsi="Times New Roman" w:cs="Times New Roman"/>
              <w:shd w:val="clear" w:color="auto" w:fill="FFFFFF"/>
            </w:rPr>
          </w:rPrChange>
        </w:rPr>
        <w:t xml:space="preserve">Known </w:t>
      </w:r>
      <w:r w:rsidR="00FA6AC0" w:rsidRPr="00F61830">
        <w:rPr>
          <w:rFonts w:ascii="Times New Roman" w:hAnsi="Times New Roman" w:cs="Times New Roman"/>
          <w:sz w:val="21"/>
          <w:szCs w:val="21"/>
          <w:shd w:val="clear" w:color="auto" w:fill="FFFFFF"/>
          <w:rPrChange w:id="4696" w:author="Jackson Halpin" w:date="2025-06-11T14:22:00Z" w16du:dateUtc="2025-06-11T18:22:00Z">
            <w:rPr>
              <w:rFonts w:ascii="Times New Roman" w:hAnsi="Times New Roman" w:cs="Times New Roman"/>
              <w:shd w:val="clear" w:color="auto" w:fill="FFFFFF"/>
            </w:rPr>
          </w:rPrChange>
        </w:rPr>
        <w:t xml:space="preserve">phosphorylation sites </w:t>
      </w:r>
      <w:r w:rsidR="0032133C" w:rsidRPr="00F61830">
        <w:rPr>
          <w:rFonts w:ascii="Times New Roman" w:hAnsi="Times New Roman" w:cs="Times New Roman"/>
          <w:sz w:val="21"/>
          <w:szCs w:val="21"/>
          <w:shd w:val="clear" w:color="auto" w:fill="FFFFFF"/>
          <w:rPrChange w:id="4697" w:author="Jackson Halpin" w:date="2025-06-11T14:22:00Z" w16du:dateUtc="2025-06-11T18:22:00Z">
            <w:rPr>
              <w:rFonts w:ascii="Times New Roman" w:hAnsi="Times New Roman" w:cs="Times New Roman"/>
              <w:shd w:val="clear" w:color="auto" w:fill="FFFFFF"/>
            </w:rPr>
          </w:rPrChange>
        </w:rPr>
        <w:t xml:space="preserve">near the LDS are </w:t>
      </w:r>
      <w:r w:rsidR="0034555A" w:rsidRPr="00F61830">
        <w:rPr>
          <w:rFonts w:ascii="Times New Roman" w:hAnsi="Times New Roman" w:cs="Times New Roman"/>
          <w:sz w:val="21"/>
          <w:szCs w:val="21"/>
          <w:shd w:val="clear" w:color="auto" w:fill="FFFFFF"/>
          <w:rPrChange w:id="4698" w:author="Jackson Halpin" w:date="2025-06-11T14:22:00Z" w16du:dateUtc="2025-06-11T18:22:00Z">
            <w:rPr>
              <w:rFonts w:ascii="Times New Roman" w:hAnsi="Times New Roman" w:cs="Times New Roman"/>
              <w:shd w:val="clear" w:color="auto" w:fill="FFFFFF"/>
            </w:rPr>
          </w:rPrChange>
        </w:rPr>
        <w:t xml:space="preserve">shown in </w:t>
      </w:r>
      <w:r w:rsidR="00C1470A" w:rsidRPr="00F61830">
        <w:rPr>
          <w:rFonts w:ascii="Times New Roman" w:hAnsi="Times New Roman" w:cs="Times New Roman"/>
          <w:sz w:val="21"/>
          <w:szCs w:val="21"/>
          <w:shd w:val="clear" w:color="auto" w:fill="FFFFFF"/>
          <w:rPrChange w:id="4699" w:author="Jackson Halpin" w:date="2025-06-11T14:22:00Z" w16du:dateUtc="2025-06-11T18:22:00Z">
            <w:rPr>
              <w:rFonts w:ascii="Times New Roman" w:hAnsi="Times New Roman" w:cs="Times New Roman"/>
              <w:shd w:val="clear" w:color="auto" w:fill="FFFFFF"/>
            </w:rPr>
          </w:rPrChange>
        </w:rPr>
        <w:t>black</w:t>
      </w:r>
      <w:r w:rsidR="0034555A" w:rsidRPr="00F61830">
        <w:rPr>
          <w:rFonts w:ascii="Times New Roman" w:hAnsi="Times New Roman" w:cs="Times New Roman"/>
          <w:sz w:val="21"/>
          <w:szCs w:val="21"/>
          <w:shd w:val="clear" w:color="auto" w:fill="FFFFFF"/>
          <w:rPrChange w:id="4700" w:author="Jackson Halpin" w:date="2025-06-11T14:22:00Z" w16du:dateUtc="2025-06-11T18:22:00Z">
            <w:rPr>
              <w:rFonts w:ascii="Times New Roman" w:hAnsi="Times New Roman" w:cs="Times New Roman"/>
              <w:shd w:val="clear" w:color="auto" w:fill="FFFFFF"/>
            </w:rPr>
          </w:rPrChange>
        </w:rPr>
        <w:t xml:space="preserve"> (</w:t>
      </w:r>
      <w:r w:rsidR="009A1FF9" w:rsidRPr="00F61830">
        <w:rPr>
          <w:rFonts w:ascii="Times New Roman" w:hAnsi="Times New Roman" w:cs="Times New Roman"/>
          <w:sz w:val="21"/>
          <w:szCs w:val="21"/>
          <w:shd w:val="clear" w:color="auto" w:fill="FFFFFF"/>
          <w:rPrChange w:id="4701" w:author="Jackson Halpin" w:date="2025-06-11T14:22:00Z" w16du:dateUtc="2025-06-11T18:22:00Z">
            <w:rPr>
              <w:rFonts w:ascii="Times New Roman" w:hAnsi="Times New Roman" w:cs="Times New Roman"/>
              <w:shd w:val="clear" w:color="auto" w:fill="FFFFFF"/>
            </w:rPr>
          </w:rPrChange>
        </w:rPr>
        <w:t>T</w:t>
      </w:r>
      <w:r w:rsidR="0034555A" w:rsidRPr="00F61830">
        <w:rPr>
          <w:rFonts w:ascii="Times New Roman" w:hAnsi="Times New Roman" w:cs="Times New Roman"/>
          <w:sz w:val="21"/>
          <w:szCs w:val="21"/>
          <w:shd w:val="clear" w:color="auto" w:fill="FFFFFF"/>
          <w:rPrChange w:id="4702" w:author="Jackson Halpin" w:date="2025-06-11T14:22:00Z" w16du:dateUtc="2025-06-11T18:22:00Z">
            <w:rPr>
              <w:rFonts w:ascii="Times New Roman" w:hAnsi="Times New Roman" w:cs="Times New Roman"/>
              <w:shd w:val="clear" w:color="auto" w:fill="FFFFFF"/>
            </w:rPr>
          </w:rPrChange>
        </w:rPr>
        <w:t xml:space="preserve">12, </w:t>
      </w:r>
      <w:commentRangeStart w:id="4703"/>
      <w:r w:rsidR="0034555A" w:rsidRPr="00F61830">
        <w:rPr>
          <w:rFonts w:ascii="Times New Roman" w:hAnsi="Times New Roman" w:cs="Times New Roman"/>
          <w:sz w:val="21"/>
          <w:szCs w:val="21"/>
          <w:shd w:val="clear" w:color="auto" w:fill="FFFFFF"/>
          <w:rPrChange w:id="4704" w:author="Jackson Halpin" w:date="2025-06-11T14:22:00Z" w16du:dateUtc="2025-06-11T18:22:00Z">
            <w:rPr>
              <w:rFonts w:ascii="Times New Roman" w:hAnsi="Times New Roman" w:cs="Times New Roman"/>
              <w:shd w:val="clear" w:color="auto" w:fill="FFFFFF"/>
            </w:rPr>
          </w:rPrChange>
        </w:rPr>
        <w:t>T50</w:t>
      </w:r>
      <w:commentRangeEnd w:id="4703"/>
      <w:r w:rsidR="004C54B7" w:rsidRPr="00F61830">
        <w:rPr>
          <w:rStyle w:val="CommentReference"/>
          <w:sz w:val="13"/>
          <w:szCs w:val="13"/>
          <w:rPrChange w:id="4705" w:author="Jackson Halpin" w:date="2025-06-11T14:22:00Z" w16du:dateUtc="2025-06-11T18:22:00Z">
            <w:rPr>
              <w:rStyle w:val="CommentReference"/>
            </w:rPr>
          </w:rPrChange>
        </w:rPr>
        <w:commentReference w:id="4703"/>
      </w:r>
      <w:r w:rsidR="0034555A" w:rsidRPr="00F61830">
        <w:rPr>
          <w:rFonts w:ascii="Times New Roman" w:hAnsi="Times New Roman" w:cs="Times New Roman"/>
          <w:sz w:val="21"/>
          <w:szCs w:val="21"/>
          <w:shd w:val="clear" w:color="auto" w:fill="FFFFFF"/>
          <w:rPrChange w:id="4706" w:author="Jackson Halpin" w:date="2025-06-11T14:22:00Z" w16du:dateUtc="2025-06-11T18:22:00Z">
            <w:rPr>
              <w:rFonts w:ascii="Times New Roman" w:hAnsi="Times New Roman" w:cs="Times New Roman"/>
              <w:shd w:val="clear" w:color="auto" w:fill="FFFFFF"/>
            </w:rPr>
          </w:rPrChange>
        </w:rPr>
        <w:t>)</w:t>
      </w:r>
      <w:ins w:id="4707" w:author="Jennifer Kosmatka" w:date="2025-06-10T17:50:00Z" w16du:dateUtc="2025-06-10T21:50:00Z">
        <w:r w:rsidR="005F63D7" w:rsidRPr="00F61830">
          <w:rPr>
            <w:rFonts w:ascii="Times New Roman" w:hAnsi="Times New Roman" w:cs="Times New Roman"/>
            <w:sz w:val="21"/>
            <w:szCs w:val="21"/>
            <w:shd w:val="clear" w:color="auto" w:fill="FFFFFF"/>
            <w:rPrChange w:id="4708" w:author="Jackson Halpin" w:date="2025-06-11T14:22:00Z" w16du:dateUtc="2025-06-11T18:22:00Z">
              <w:rPr>
                <w:rFonts w:ascii="Times New Roman" w:hAnsi="Times New Roman" w:cs="Times New Roman"/>
                <w:shd w:val="clear" w:color="auto" w:fill="FFFFFF"/>
              </w:rPr>
            </w:rPrChange>
          </w:rPr>
          <w:t xml:space="preserve"> </w:t>
        </w:r>
      </w:ins>
      <w:r w:rsidR="005F63D7" w:rsidRPr="00F61830">
        <w:rPr>
          <w:rFonts w:ascii="Times New Roman" w:hAnsi="Times New Roman" w:cs="Times New Roman"/>
          <w:sz w:val="21"/>
          <w:szCs w:val="21"/>
          <w:shd w:val="clear" w:color="auto" w:fill="FFFFFF"/>
          <w:rPrChange w:id="4709" w:author="Jackson Halpin" w:date="2025-06-11T14:22:00Z" w16du:dateUtc="2025-06-11T18:22:00Z">
            <w:rPr>
              <w:rFonts w:ascii="Times New Roman" w:hAnsi="Times New Roman" w:cs="Times New Roman"/>
              <w:shd w:val="clear" w:color="auto" w:fill="FFFFFF"/>
            </w:rPr>
          </w:rPrChange>
        </w:rPr>
        <w:fldChar w:fldCharType="begin"/>
      </w:r>
      <w:r w:rsidR="005F63D7" w:rsidRPr="00F61830">
        <w:rPr>
          <w:rFonts w:ascii="Times New Roman" w:hAnsi="Times New Roman" w:cs="Times New Roman"/>
          <w:sz w:val="21"/>
          <w:szCs w:val="21"/>
          <w:shd w:val="clear" w:color="auto" w:fill="FFFFFF"/>
          <w:rPrChange w:id="4710" w:author="Jackson Halpin" w:date="2025-06-11T14:22:00Z" w16du:dateUtc="2025-06-11T18:22:00Z">
            <w:rPr>
              <w:rFonts w:ascii="Times New Roman" w:hAnsi="Times New Roman" w:cs="Times New Roman"/>
              <w:shd w:val="clear" w:color="auto" w:fill="FFFFFF"/>
            </w:rPr>
          </w:rPrChange>
        </w:rPr>
        <w:instrText xml:space="preserve"> ADDIN ZOTERO_ITEM CSL_CITATION {"citationID":"Xo0u5HoU","properties":{"formattedCitation":"(Nieto-Torres et al. 2021; Shrestha et al. 2020; Cherra et al. 2010)","plainCitation":"(Nieto-Torres et al. 2021; Shrestha et al. 2020; Cherra et al. 2010)","noteIndex":0},"citationItems":[{"id":501,"uris":["http://zotero.org/users/14717947/items/RIXK7RUT"],"itemData":{"id":501,"type":"article-journal","container-title":"Current Biology","DOI":"10.1016/j.cub.2021.05.052","ISSN":"09609822","issue":"15","journalAbbreviation":"Current Biology","language":"en","page":"3440-3449.e7","source":"DOI.org (Crossref)","title":"LC3B phosphorylation regulates FYCO1 binding and directional transport of autophagosomes","volume":"31","author":[{"family":"Nieto-Torres","given":"Jose L."},{"family":"Shanahan","given":"Sean-Luc"},{"family":"Chassefeyre","given":"Romain"},{"family":"Chaiamarit","given":"Tai"},{"family":"Zaretski","given":"Sviatlana"},{"family":"Landeras-Bueno","given":"Sara"},{"family":"Verhelle","given":"Adriaan"},{"family":"Encalada","given":"Sandra E."},{"family":"Hansen","given":"Malene"}],"issued":{"date-parts":[["2021",8]]}}},{"id":62,"uris":["http://zotero.org/users/14717947/items/KVL4774U"],"itemData":{"id":62,"type":"article-journal","container-title":"Journal of Biological Chemistry","DOI":"10.1016/S0021-9258(17)49883-8","ISSN":"00219258","issue":"5","journalAbbreviation":"Journal of Biological Chemistry","language":"en","page":"1240-1260","source":"DOI.org (Crossref)","title":"NIMA-related kinase 9–mediated phosphorylation of the microtubule-associated LC3B protein at Thr-50 suppresses selective autophagy of p62/sequestosome 1","volume":"295","author":[{"family":"Shrestha","given":"Birendra Kumar"},{"family":"Skytte Rasmussen","given":"Mads"},{"family":"Abudu","given":"Yakubu Princely"},{"family":"Bruun","given":"Jack-Ansgar"},{"family":"Larsen","given":"Kenneth Bowitz"},{"family":"Alemu","given":"Endalkachew A."},{"family":"Sjøttem","given":"Eva"},{"family":"Lamark","given":"Trond"},{"family":"Johansen","given":"Terje"}],"issued":{"date-parts":[["2020",1]]}}},{"id":503,"uris":["http://zotero.org/users/14717947/items/U6JTSIVM"],"itemData":{"id":503,"type":"article-journal","abstract":"Macroautophagy is a major catabolic pathway that impacts cell survival, differentiation, tumorigenesis, and neurodegeneration. Although bulk degradation sustains carbon sources during starvation, autophagy contributes to shrinkage of differentiated neuronal processes. Identification of autophagy-related genes has spurred rapid advances in understanding the recruitment of microtubule-associated protein 1 light chain 3 (LC3) in autophagy induction, although braking mechanisms remain less understood. Using mass spectrometry, we identified a direct protein kinase A (PKA) phosphorylation site on LC3 that regulates its participation in autophagy. Both metabolic (rapamycin) and pathological (MPP+) inducers of autophagy caused dephosphorylation of endogenous LC3. The pseudophosphorylated LC3 mutant showed reduced recruitment to autophagosomes, whereas the nonphosphorylatable mutant exhibited enhanced puncta formation. Finally, autophagy-dependent neurite shortening induced by expression of a Parkinson disease–associated G2019S mutation in leucine-rich repeat kinase 2 was inhibited by dibutyryl–cyclic adenosine monophosphate, cytoplasmic expression of the PKA catalytic subunit, or the LC3 phosphorylation mimic. These data demonstrate a role for phosphorylation in regulating LC3 activity.","container-title":"Journal of Cell Biology","DOI":"10.1083/jcb.201002108","ISSN":"1540-8140, 0021-9525","issue":"4","language":"en","page":"533-539","source":"DOI.org (Crossref)","title":"Regulation of the autophagy protein LC3 by phosphorylation","volume":"190","author":[{"family":"Cherra","given":"Salvatore J."},{"family":"Kulich","given":"Scott M."},{"family":"Uechi","given":"Guy"},{"family":"Balasubramani","given":"Manimalha"},{"family":"Mountzouris","given":"John"},{"family":"Day","given":"Billy W."},{"family":"Chu","given":"Charleen T."}],"issued":{"date-parts":[["2010",8,23]]}}}],"schema":"https://github.com/citation-style-language/schema/raw/master/csl-citation.json"} </w:instrText>
      </w:r>
      <w:r w:rsidR="005F63D7" w:rsidRPr="00F61830">
        <w:rPr>
          <w:rFonts w:ascii="Times New Roman" w:hAnsi="Times New Roman" w:cs="Times New Roman"/>
          <w:sz w:val="21"/>
          <w:szCs w:val="21"/>
          <w:shd w:val="clear" w:color="auto" w:fill="FFFFFF"/>
          <w:rPrChange w:id="4711" w:author="Jackson Halpin" w:date="2025-06-11T14:22:00Z" w16du:dateUtc="2025-06-11T18:22:00Z">
            <w:rPr>
              <w:rFonts w:ascii="Times New Roman" w:hAnsi="Times New Roman" w:cs="Times New Roman"/>
              <w:shd w:val="clear" w:color="auto" w:fill="FFFFFF"/>
            </w:rPr>
          </w:rPrChange>
        </w:rPr>
        <w:fldChar w:fldCharType="separate"/>
      </w:r>
      <w:r w:rsidR="005F63D7" w:rsidRPr="00F61830">
        <w:rPr>
          <w:rFonts w:ascii="Times New Roman" w:hAnsi="Times New Roman" w:cs="Times New Roman"/>
          <w:noProof/>
          <w:sz w:val="21"/>
          <w:szCs w:val="21"/>
          <w:shd w:val="clear" w:color="auto" w:fill="FFFFFF"/>
          <w:rPrChange w:id="4712" w:author="Jackson Halpin" w:date="2025-06-11T14:22:00Z" w16du:dateUtc="2025-06-11T18:22:00Z">
            <w:rPr>
              <w:rFonts w:ascii="Times New Roman" w:hAnsi="Times New Roman" w:cs="Times New Roman"/>
              <w:noProof/>
              <w:shd w:val="clear" w:color="auto" w:fill="FFFFFF"/>
            </w:rPr>
          </w:rPrChange>
        </w:rPr>
        <w:t>(Nieto-Torres et al. 2021; Shrestha et al. 2020; Cherra et al. 2010)</w:t>
      </w:r>
      <w:r w:rsidR="005F63D7" w:rsidRPr="00F61830">
        <w:rPr>
          <w:rFonts w:ascii="Times New Roman" w:hAnsi="Times New Roman" w:cs="Times New Roman"/>
          <w:sz w:val="21"/>
          <w:szCs w:val="21"/>
          <w:shd w:val="clear" w:color="auto" w:fill="FFFFFF"/>
          <w:rPrChange w:id="4713" w:author="Jackson Halpin" w:date="2025-06-11T14:22:00Z" w16du:dateUtc="2025-06-11T18:22:00Z">
            <w:rPr>
              <w:rFonts w:ascii="Times New Roman" w:hAnsi="Times New Roman" w:cs="Times New Roman"/>
              <w:shd w:val="clear" w:color="auto" w:fill="FFFFFF"/>
            </w:rPr>
          </w:rPrChange>
        </w:rPr>
        <w:fldChar w:fldCharType="end"/>
      </w:r>
      <w:r w:rsidR="0034555A" w:rsidRPr="00F61830">
        <w:rPr>
          <w:rFonts w:ascii="Times New Roman" w:hAnsi="Times New Roman" w:cs="Times New Roman"/>
          <w:sz w:val="21"/>
          <w:szCs w:val="21"/>
          <w:shd w:val="clear" w:color="auto" w:fill="FFFFFF"/>
          <w:rPrChange w:id="4714" w:author="Jackson Halpin" w:date="2025-06-11T14:22:00Z" w16du:dateUtc="2025-06-11T18:22:00Z">
            <w:rPr>
              <w:rFonts w:ascii="Times New Roman" w:hAnsi="Times New Roman" w:cs="Times New Roman"/>
              <w:shd w:val="clear" w:color="auto" w:fill="FFFFFF"/>
            </w:rPr>
          </w:rPrChange>
        </w:rPr>
        <w:t>.</w:t>
      </w:r>
    </w:p>
    <w:p w14:paraId="6F6E6ED6" w14:textId="1B58160A" w:rsidR="005844C1" w:rsidRPr="00F61830" w:rsidRDefault="005844C1" w:rsidP="004B62E4">
      <w:pPr>
        <w:pStyle w:val="ListParagraph"/>
        <w:numPr>
          <w:ilvl w:val="0"/>
          <w:numId w:val="13"/>
        </w:numPr>
        <w:rPr>
          <w:rFonts w:ascii="Times New Roman" w:hAnsi="Times New Roman" w:cs="Times New Roman"/>
          <w:b/>
          <w:bCs/>
          <w:sz w:val="21"/>
          <w:szCs w:val="21"/>
          <w:rPrChange w:id="4715" w:author="Jackson Halpin" w:date="2025-06-11T14:22:00Z" w16du:dateUtc="2025-06-11T18:22:00Z">
            <w:rPr>
              <w:rFonts w:ascii="Times New Roman" w:hAnsi="Times New Roman" w:cs="Times New Roman"/>
              <w:b/>
              <w:bCs/>
            </w:rPr>
          </w:rPrChange>
        </w:rPr>
      </w:pPr>
      <w:commentRangeStart w:id="4716"/>
      <w:r w:rsidRPr="00F61830">
        <w:rPr>
          <w:rFonts w:ascii="Times New Roman" w:hAnsi="Times New Roman" w:cs="Times New Roman"/>
          <w:bCs/>
          <w:sz w:val="21"/>
          <w:szCs w:val="21"/>
          <w:rPrChange w:id="4717" w:author="Jackson Halpin" w:date="2025-06-11T14:22:00Z" w16du:dateUtc="2025-06-11T18:22:00Z">
            <w:rPr>
              <w:rFonts w:ascii="Times New Roman" w:hAnsi="Times New Roman" w:cs="Times New Roman"/>
              <w:bCs/>
            </w:rPr>
          </w:rPrChange>
        </w:rPr>
        <w:t xml:space="preserve">Enrichment profiles </w:t>
      </w:r>
      <w:r w:rsidR="008C0640" w:rsidRPr="00F61830">
        <w:rPr>
          <w:rFonts w:ascii="Times New Roman" w:hAnsi="Times New Roman" w:cs="Times New Roman"/>
          <w:bCs/>
          <w:sz w:val="21"/>
          <w:szCs w:val="21"/>
          <w:rPrChange w:id="4718" w:author="Jackson Halpin" w:date="2025-06-11T14:22:00Z" w16du:dateUtc="2025-06-11T18:22:00Z">
            <w:rPr>
              <w:rFonts w:ascii="Times New Roman" w:hAnsi="Times New Roman" w:cs="Times New Roman"/>
              <w:bCs/>
            </w:rPr>
          </w:rPrChange>
        </w:rPr>
        <w:t xml:space="preserve">for </w:t>
      </w:r>
      <w:ins w:id="4719" w:author="Jennifer Kosmatka" w:date="2025-06-11T12:13:00Z" w16du:dateUtc="2025-06-11T16:13:00Z">
        <w:r w:rsidR="00AC7E82" w:rsidRPr="00F61830">
          <w:rPr>
            <w:rFonts w:ascii="Times New Roman" w:hAnsi="Times New Roman" w:cs="Times New Roman"/>
            <w:bCs/>
            <w:sz w:val="21"/>
            <w:szCs w:val="21"/>
            <w:rPrChange w:id="4720" w:author="Jackson Halpin" w:date="2025-06-11T14:22:00Z" w16du:dateUtc="2025-06-11T18:22:00Z">
              <w:rPr>
                <w:rFonts w:ascii="Times New Roman" w:hAnsi="Times New Roman" w:cs="Times New Roman"/>
                <w:bCs/>
              </w:rPr>
            </w:rPrChange>
          </w:rPr>
          <w:t>nine</w:t>
        </w:r>
      </w:ins>
      <w:del w:id="4721" w:author="Jennifer Kosmatka" w:date="2025-06-11T12:13:00Z" w16du:dateUtc="2025-06-11T16:13:00Z">
        <w:r w:rsidRPr="00F61830" w:rsidDel="00AC7E82">
          <w:rPr>
            <w:rFonts w:ascii="Times New Roman" w:hAnsi="Times New Roman" w:cs="Times New Roman"/>
            <w:bCs/>
            <w:sz w:val="21"/>
            <w:szCs w:val="21"/>
            <w:rPrChange w:id="4722" w:author="Jackson Halpin" w:date="2025-06-11T14:22:00Z" w16du:dateUtc="2025-06-11T18:22:00Z">
              <w:rPr>
                <w:rFonts w:ascii="Times New Roman" w:hAnsi="Times New Roman" w:cs="Times New Roman"/>
                <w:bCs/>
              </w:rPr>
            </w:rPrChange>
          </w:rPr>
          <w:delText>four</w:delText>
        </w:r>
      </w:del>
      <w:r w:rsidRPr="00F61830">
        <w:rPr>
          <w:rFonts w:ascii="Times New Roman" w:hAnsi="Times New Roman" w:cs="Times New Roman"/>
          <w:bCs/>
          <w:sz w:val="21"/>
          <w:szCs w:val="21"/>
          <w:rPrChange w:id="4723" w:author="Jackson Halpin" w:date="2025-06-11T14:22:00Z" w16du:dateUtc="2025-06-11T18:22:00Z">
            <w:rPr>
              <w:rFonts w:ascii="Times New Roman" w:hAnsi="Times New Roman" w:cs="Times New Roman"/>
              <w:bCs/>
            </w:rPr>
          </w:rPrChange>
        </w:rPr>
        <w:t xml:space="preserve"> peptides </w:t>
      </w:r>
      <w:ins w:id="4724" w:author="Jennifer Kosmatka" w:date="2025-06-11T12:13:00Z" w16du:dateUtc="2025-06-11T16:13:00Z">
        <w:r w:rsidR="00AC7E82" w:rsidRPr="00F61830">
          <w:rPr>
            <w:rFonts w:ascii="Times New Roman" w:hAnsi="Times New Roman" w:cs="Times New Roman"/>
            <w:bCs/>
            <w:sz w:val="21"/>
            <w:szCs w:val="21"/>
            <w:rPrChange w:id="4725" w:author="Jackson Halpin" w:date="2025-06-11T14:22:00Z" w16du:dateUtc="2025-06-11T18:22:00Z">
              <w:rPr>
                <w:rFonts w:ascii="Times New Roman" w:hAnsi="Times New Roman" w:cs="Times New Roman"/>
                <w:bCs/>
              </w:rPr>
            </w:rPrChange>
          </w:rPr>
          <w:t>through the three rounds of the LC3B LDS*</w:t>
        </w:r>
      </w:ins>
      <w:ins w:id="4726" w:author="Jennifer Kosmatka" w:date="2025-06-11T12:14:00Z" w16du:dateUtc="2025-06-11T16:14:00Z">
        <w:r w:rsidR="00AC7E82" w:rsidRPr="00F61830">
          <w:rPr>
            <w:rFonts w:ascii="Times New Roman" w:hAnsi="Times New Roman" w:cs="Times New Roman"/>
            <w:bCs/>
            <w:sz w:val="21"/>
            <w:szCs w:val="21"/>
            <w:rPrChange w:id="4727" w:author="Jackson Halpin" w:date="2025-06-11T14:22:00Z" w16du:dateUtc="2025-06-11T18:22:00Z">
              <w:rPr>
                <w:rFonts w:ascii="Times New Roman" w:hAnsi="Times New Roman" w:cs="Times New Roman"/>
                <w:bCs/>
              </w:rPr>
            </w:rPrChange>
          </w:rPr>
          <w:t xml:space="preserve"> enrichment sort</w:t>
        </w:r>
      </w:ins>
      <w:ins w:id="4728" w:author="Jennifer Kosmatka" w:date="2025-06-11T12:13:00Z" w16du:dateUtc="2025-06-11T16:13:00Z">
        <w:r w:rsidR="00AC7E82" w:rsidRPr="00F61830">
          <w:rPr>
            <w:rFonts w:ascii="Times New Roman" w:hAnsi="Times New Roman" w:cs="Times New Roman"/>
            <w:bCs/>
            <w:sz w:val="21"/>
            <w:szCs w:val="21"/>
            <w:rPrChange w:id="4729" w:author="Jackson Halpin" w:date="2025-06-11T14:22:00Z" w16du:dateUtc="2025-06-11T18:22:00Z">
              <w:rPr>
                <w:rFonts w:ascii="Times New Roman" w:hAnsi="Times New Roman" w:cs="Times New Roman"/>
                <w:bCs/>
              </w:rPr>
            </w:rPrChange>
          </w:rPr>
          <w:t>.</w:t>
        </w:r>
      </w:ins>
      <w:ins w:id="4730" w:author="Jennifer Kosmatka" w:date="2025-06-11T12:15:00Z" w16du:dateUtc="2025-06-11T16:15:00Z">
        <w:r w:rsidR="00AC7E82" w:rsidRPr="00F61830">
          <w:rPr>
            <w:rFonts w:ascii="Times New Roman" w:hAnsi="Times New Roman" w:cs="Times New Roman"/>
            <w:bCs/>
            <w:sz w:val="21"/>
            <w:szCs w:val="21"/>
            <w:rPrChange w:id="4731" w:author="Jackson Halpin" w:date="2025-06-11T14:22:00Z" w16du:dateUtc="2025-06-11T18:22:00Z">
              <w:rPr>
                <w:rFonts w:ascii="Times New Roman" w:hAnsi="Times New Roman" w:cs="Times New Roman"/>
                <w:bCs/>
              </w:rPr>
            </w:rPrChange>
          </w:rPr>
          <w:t xml:space="preserve"> The four peptides that bound with measurable affinity to LC3B LDS* (colored in shades of blue) show enrichment through the three rounds.</w:t>
        </w:r>
      </w:ins>
      <w:ins w:id="4732" w:author="Jennifer Kosmatka" w:date="2025-06-11T12:13:00Z" w16du:dateUtc="2025-06-11T16:13:00Z">
        <w:r w:rsidR="00AC7E82" w:rsidRPr="00F61830">
          <w:rPr>
            <w:rFonts w:ascii="Times New Roman" w:hAnsi="Times New Roman" w:cs="Times New Roman"/>
            <w:bCs/>
            <w:sz w:val="21"/>
            <w:szCs w:val="21"/>
            <w:rPrChange w:id="4733" w:author="Jackson Halpin" w:date="2025-06-11T14:22:00Z" w16du:dateUtc="2025-06-11T18:22:00Z">
              <w:rPr>
                <w:rFonts w:ascii="Times New Roman" w:hAnsi="Times New Roman" w:cs="Times New Roman"/>
                <w:bCs/>
              </w:rPr>
            </w:rPrChange>
          </w:rPr>
          <w:t xml:space="preserve"> Known, canonical LC3B </w:t>
        </w:r>
      </w:ins>
      <w:ins w:id="4734" w:author="Jennifer Kosmatka" w:date="2025-06-11T12:16:00Z" w16du:dateUtc="2025-06-11T16:16:00Z">
        <w:r w:rsidR="00AC7E82" w:rsidRPr="00F61830">
          <w:rPr>
            <w:rFonts w:ascii="Times New Roman" w:hAnsi="Times New Roman" w:cs="Times New Roman"/>
            <w:bCs/>
            <w:sz w:val="21"/>
            <w:szCs w:val="21"/>
            <w:rPrChange w:id="4735" w:author="Jackson Halpin" w:date="2025-06-11T14:22:00Z" w16du:dateUtc="2025-06-11T18:22:00Z">
              <w:rPr>
                <w:rFonts w:ascii="Times New Roman" w:hAnsi="Times New Roman" w:cs="Times New Roman"/>
                <w:bCs/>
              </w:rPr>
            </w:rPrChange>
          </w:rPr>
          <w:t xml:space="preserve">LDS </w:t>
        </w:r>
      </w:ins>
      <w:ins w:id="4736" w:author="Jennifer Kosmatka" w:date="2025-06-11T12:13:00Z" w16du:dateUtc="2025-06-11T16:13:00Z">
        <w:r w:rsidR="00AC7E82" w:rsidRPr="00F61830">
          <w:rPr>
            <w:rFonts w:ascii="Times New Roman" w:hAnsi="Times New Roman" w:cs="Times New Roman"/>
            <w:bCs/>
            <w:sz w:val="21"/>
            <w:szCs w:val="21"/>
            <w:rPrChange w:id="4737" w:author="Jackson Halpin" w:date="2025-06-11T14:22:00Z" w16du:dateUtc="2025-06-11T18:22:00Z">
              <w:rPr>
                <w:rFonts w:ascii="Times New Roman" w:hAnsi="Times New Roman" w:cs="Times New Roman"/>
                <w:bCs/>
              </w:rPr>
            </w:rPrChange>
          </w:rPr>
          <w:t xml:space="preserve">binders </w:t>
        </w:r>
      </w:ins>
      <w:ins w:id="4738" w:author="Jennifer Kosmatka" w:date="2025-06-11T12:14:00Z" w16du:dateUtc="2025-06-11T16:14:00Z">
        <w:r w:rsidR="00AC7E82" w:rsidRPr="00F61830">
          <w:rPr>
            <w:rFonts w:ascii="Times New Roman" w:hAnsi="Times New Roman" w:cs="Times New Roman"/>
            <w:bCs/>
            <w:sz w:val="21"/>
            <w:szCs w:val="21"/>
            <w:rPrChange w:id="4739" w:author="Jackson Halpin" w:date="2025-06-11T14:22:00Z" w16du:dateUtc="2025-06-11T18:22:00Z">
              <w:rPr>
                <w:rFonts w:ascii="Times New Roman" w:hAnsi="Times New Roman" w:cs="Times New Roman"/>
                <w:bCs/>
              </w:rPr>
            </w:rPrChange>
          </w:rPr>
          <w:t>(colored in purple and red) show depletion throughout the LDS</w:t>
        </w:r>
      </w:ins>
      <w:ins w:id="4740" w:author="Jennifer Kosmatka" w:date="2025-06-11T12:16:00Z" w16du:dateUtc="2025-06-11T16:16:00Z">
        <w:r w:rsidR="00AC7E82" w:rsidRPr="00F61830">
          <w:rPr>
            <w:rFonts w:ascii="Times New Roman" w:hAnsi="Times New Roman" w:cs="Times New Roman"/>
            <w:bCs/>
            <w:sz w:val="21"/>
            <w:szCs w:val="21"/>
            <w:rPrChange w:id="4741" w:author="Jackson Halpin" w:date="2025-06-11T14:22:00Z" w16du:dateUtc="2025-06-11T18:22:00Z">
              <w:rPr>
                <w:rFonts w:ascii="Times New Roman" w:hAnsi="Times New Roman" w:cs="Times New Roman"/>
                <w:bCs/>
              </w:rPr>
            </w:rPrChange>
          </w:rPr>
          <w:t>*</w:t>
        </w:r>
      </w:ins>
      <w:ins w:id="4742" w:author="Jennifer Kosmatka" w:date="2025-06-11T12:14:00Z" w16du:dateUtc="2025-06-11T16:14:00Z">
        <w:r w:rsidR="00AC7E82" w:rsidRPr="00F61830">
          <w:rPr>
            <w:rFonts w:ascii="Times New Roman" w:hAnsi="Times New Roman" w:cs="Times New Roman"/>
            <w:bCs/>
            <w:sz w:val="21"/>
            <w:szCs w:val="21"/>
            <w:rPrChange w:id="4743" w:author="Jackson Halpin" w:date="2025-06-11T14:22:00Z" w16du:dateUtc="2025-06-11T18:22:00Z">
              <w:rPr>
                <w:rFonts w:ascii="Times New Roman" w:hAnsi="Times New Roman" w:cs="Times New Roman"/>
                <w:bCs/>
              </w:rPr>
            </w:rPrChange>
          </w:rPr>
          <w:t xml:space="preserve"> sort</w:t>
        </w:r>
      </w:ins>
      <w:ins w:id="4744" w:author="Jennifer Kosmatka" w:date="2025-06-11T12:15:00Z" w16du:dateUtc="2025-06-11T16:15:00Z">
        <w:r w:rsidR="00AC7E82" w:rsidRPr="00F61830">
          <w:rPr>
            <w:rFonts w:ascii="Times New Roman" w:hAnsi="Times New Roman" w:cs="Times New Roman"/>
            <w:bCs/>
            <w:sz w:val="21"/>
            <w:szCs w:val="21"/>
            <w:rPrChange w:id="4745" w:author="Jackson Halpin" w:date="2025-06-11T14:22:00Z" w16du:dateUtc="2025-06-11T18:22:00Z">
              <w:rPr>
                <w:rFonts w:ascii="Times New Roman" w:hAnsi="Times New Roman" w:cs="Times New Roman"/>
                <w:bCs/>
              </w:rPr>
            </w:rPrChange>
          </w:rPr>
          <w:t xml:space="preserve"> </w:t>
        </w:r>
      </w:ins>
      <w:ins w:id="4746" w:author="Jennifer Kosmatka" w:date="2025-06-11T12:16:00Z" w16du:dateUtc="2025-06-11T16:16:00Z">
        <w:r w:rsidR="00AC7E82" w:rsidRPr="00F61830">
          <w:rPr>
            <w:rFonts w:ascii="Times New Roman" w:hAnsi="Times New Roman" w:cs="Times New Roman"/>
            <w:bCs/>
            <w:sz w:val="21"/>
            <w:szCs w:val="21"/>
            <w:rPrChange w:id="4747" w:author="Jackson Halpin" w:date="2025-06-11T14:22:00Z" w16du:dateUtc="2025-06-11T18:22:00Z">
              <w:rPr>
                <w:rFonts w:ascii="Times New Roman" w:hAnsi="Times New Roman" w:cs="Times New Roman"/>
                <w:bCs/>
              </w:rPr>
            </w:rPrChange>
          </w:rPr>
          <w:t>and are shown for comparison.</w:t>
        </w:r>
      </w:ins>
      <w:ins w:id="4748" w:author="Jennifer Kosmatka" w:date="2025-06-11T12:15:00Z" w16du:dateUtc="2025-06-11T16:15:00Z">
        <w:r w:rsidR="00AC7E82" w:rsidRPr="00F61830">
          <w:rPr>
            <w:rFonts w:ascii="Times New Roman" w:hAnsi="Times New Roman" w:cs="Times New Roman"/>
            <w:bCs/>
            <w:sz w:val="21"/>
            <w:szCs w:val="21"/>
            <w:rPrChange w:id="4749" w:author="Jackson Halpin" w:date="2025-06-11T14:22:00Z" w16du:dateUtc="2025-06-11T18:22:00Z">
              <w:rPr>
                <w:rFonts w:ascii="Times New Roman" w:hAnsi="Times New Roman" w:cs="Times New Roman"/>
                <w:bCs/>
              </w:rPr>
            </w:rPrChange>
          </w:rPr>
          <w:t xml:space="preserve"> </w:t>
        </w:r>
      </w:ins>
      <w:del w:id="4750" w:author="Jennifer Kosmatka" w:date="2025-06-11T12:16:00Z" w16du:dateUtc="2025-06-11T16:16:00Z">
        <w:r w:rsidR="00424026" w:rsidRPr="00F61830" w:rsidDel="00AC7E82">
          <w:rPr>
            <w:rFonts w:ascii="Times New Roman" w:hAnsi="Times New Roman" w:cs="Times New Roman"/>
            <w:bCs/>
            <w:sz w:val="21"/>
            <w:szCs w:val="21"/>
            <w:rPrChange w:id="4751" w:author="Jackson Halpin" w:date="2025-06-11T14:22:00Z" w16du:dateUtc="2025-06-11T18:22:00Z">
              <w:rPr>
                <w:rFonts w:ascii="Times New Roman" w:hAnsi="Times New Roman" w:cs="Times New Roman"/>
                <w:bCs/>
              </w:rPr>
            </w:rPrChange>
          </w:rPr>
          <w:delText>that</w:delText>
        </w:r>
        <w:r w:rsidRPr="00F61830" w:rsidDel="00AC7E82">
          <w:rPr>
            <w:rFonts w:ascii="Times New Roman" w:hAnsi="Times New Roman" w:cs="Times New Roman"/>
            <w:bCs/>
            <w:sz w:val="21"/>
            <w:szCs w:val="21"/>
            <w:rPrChange w:id="4752" w:author="Jackson Halpin" w:date="2025-06-11T14:22:00Z" w16du:dateUtc="2025-06-11T18:22:00Z">
              <w:rPr>
                <w:rFonts w:ascii="Times New Roman" w:hAnsi="Times New Roman" w:cs="Times New Roman"/>
                <w:bCs/>
              </w:rPr>
            </w:rPrChange>
          </w:rPr>
          <w:delText xml:space="preserve"> </w:delText>
        </w:r>
        <w:r w:rsidR="00424026" w:rsidRPr="00F61830" w:rsidDel="00AC7E82">
          <w:rPr>
            <w:rFonts w:ascii="Times New Roman" w:hAnsi="Times New Roman" w:cs="Times New Roman"/>
            <w:bCs/>
            <w:sz w:val="21"/>
            <w:szCs w:val="21"/>
            <w:rPrChange w:id="4753" w:author="Jackson Halpin" w:date="2025-06-11T14:22:00Z" w16du:dateUtc="2025-06-11T18:22:00Z">
              <w:rPr>
                <w:rFonts w:ascii="Times New Roman" w:hAnsi="Times New Roman" w:cs="Times New Roman"/>
                <w:bCs/>
              </w:rPr>
            </w:rPrChange>
          </w:rPr>
          <w:delText xml:space="preserve">bound </w:delText>
        </w:r>
        <w:r w:rsidRPr="00F61830" w:rsidDel="00AC7E82">
          <w:rPr>
            <w:rFonts w:ascii="Times New Roman" w:hAnsi="Times New Roman" w:cs="Times New Roman"/>
            <w:bCs/>
            <w:sz w:val="21"/>
            <w:szCs w:val="21"/>
            <w:rPrChange w:id="4754" w:author="Jackson Halpin" w:date="2025-06-11T14:22:00Z" w16du:dateUtc="2025-06-11T18:22:00Z">
              <w:rPr>
                <w:rFonts w:ascii="Times New Roman" w:hAnsi="Times New Roman" w:cs="Times New Roman"/>
                <w:bCs/>
              </w:rPr>
            </w:rPrChange>
          </w:rPr>
          <w:delText>with measurable affinity to LC3B</w:delText>
        </w:r>
        <w:r w:rsidR="00FB3D24" w:rsidRPr="00F61830" w:rsidDel="00AC7E82">
          <w:rPr>
            <w:rFonts w:ascii="Times New Roman" w:hAnsi="Times New Roman" w:cs="Times New Roman"/>
            <w:sz w:val="21"/>
            <w:szCs w:val="21"/>
            <w:shd w:val="clear" w:color="auto" w:fill="FFFFFF"/>
            <w:rPrChange w:id="4755" w:author="Jackson Halpin" w:date="2025-06-11T14:22:00Z" w16du:dateUtc="2025-06-11T18:22:00Z">
              <w:rPr>
                <w:rFonts w:ascii="Times New Roman" w:hAnsi="Times New Roman" w:cs="Times New Roman"/>
                <w:shd w:val="clear" w:color="auto" w:fill="FFFFFF"/>
              </w:rPr>
            </w:rPrChange>
          </w:rPr>
          <w:delText xml:space="preserve"> LDS*</w:delText>
        </w:r>
        <w:r w:rsidRPr="00F61830" w:rsidDel="00AC7E82">
          <w:rPr>
            <w:rFonts w:ascii="Times New Roman" w:hAnsi="Times New Roman" w:cs="Times New Roman"/>
            <w:bCs/>
            <w:sz w:val="21"/>
            <w:szCs w:val="21"/>
            <w:rPrChange w:id="4756" w:author="Jackson Halpin" w:date="2025-06-11T14:22:00Z" w16du:dateUtc="2025-06-11T18:22:00Z">
              <w:rPr>
                <w:rFonts w:ascii="Times New Roman" w:hAnsi="Times New Roman" w:cs="Times New Roman"/>
                <w:bCs/>
              </w:rPr>
            </w:rPrChange>
          </w:rPr>
          <w:delText xml:space="preserve"> (colored </w:delText>
        </w:r>
        <w:r w:rsidR="002050F5" w:rsidRPr="00F61830" w:rsidDel="00AC7E82">
          <w:rPr>
            <w:rFonts w:ascii="Times New Roman" w:hAnsi="Times New Roman" w:cs="Times New Roman"/>
            <w:bCs/>
            <w:sz w:val="21"/>
            <w:szCs w:val="21"/>
            <w:rPrChange w:id="4757" w:author="Jackson Halpin" w:date="2025-06-11T14:22:00Z" w16du:dateUtc="2025-06-11T18:22:00Z">
              <w:rPr>
                <w:rFonts w:ascii="Times New Roman" w:hAnsi="Times New Roman" w:cs="Times New Roman"/>
                <w:bCs/>
              </w:rPr>
            </w:rPrChange>
          </w:rPr>
          <w:delText xml:space="preserve">blue, </w:delText>
        </w:r>
        <w:r w:rsidR="0084271F" w:rsidRPr="00F61830" w:rsidDel="00AC7E82">
          <w:rPr>
            <w:rFonts w:ascii="Times New Roman" w:hAnsi="Times New Roman" w:cs="Times New Roman"/>
            <w:bCs/>
            <w:sz w:val="21"/>
            <w:szCs w:val="21"/>
            <w:rPrChange w:id="4758" w:author="Jackson Halpin" w:date="2025-06-11T14:22:00Z" w16du:dateUtc="2025-06-11T18:22:00Z">
              <w:rPr>
                <w:rFonts w:ascii="Times New Roman" w:hAnsi="Times New Roman" w:cs="Times New Roman"/>
                <w:bCs/>
              </w:rPr>
            </w:rPrChange>
          </w:rPr>
          <w:delText>gold,</w:delText>
        </w:r>
        <w:r w:rsidR="00D00A3F" w:rsidRPr="00F61830" w:rsidDel="00AC7E82">
          <w:rPr>
            <w:rFonts w:ascii="Times New Roman" w:hAnsi="Times New Roman" w:cs="Times New Roman"/>
            <w:bCs/>
            <w:sz w:val="21"/>
            <w:szCs w:val="21"/>
            <w:rPrChange w:id="4759" w:author="Jackson Halpin" w:date="2025-06-11T14:22:00Z" w16du:dateUtc="2025-06-11T18:22:00Z">
              <w:rPr>
                <w:rFonts w:ascii="Times New Roman" w:hAnsi="Times New Roman" w:cs="Times New Roman"/>
                <w:bCs/>
              </w:rPr>
            </w:rPrChange>
          </w:rPr>
          <w:delText xml:space="preserve"> cyan, </w:delText>
        </w:r>
        <w:r w:rsidR="002050F5" w:rsidRPr="00F61830" w:rsidDel="00AC7E82">
          <w:rPr>
            <w:rFonts w:ascii="Times New Roman" w:hAnsi="Times New Roman" w:cs="Times New Roman"/>
            <w:bCs/>
            <w:sz w:val="21"/>
            <w:szCs w:val="21"/>
            <w:rPrChange w:id="4760" w:author="Jackson Halpin" w:date="2025-06-11T14:22:00Z" w16du:dateUtc="2025-06-11T18:22:00Z">
              <w:rPr>
                <w:rFonts w:ascii="Times New Roman" w:hAnsi="Times New Roman" w:cs="Times New Roman"/>
                <w:bCs/>
              </w:rPr>
            </w:rPrChange>
          </w:rPr>
          <w:delText>purple</w:delText>
        </w:r>
        <w:r w:rsidRPr="00F61830" w:rsidDel="00AC7E82">
          <w:rPr>
            <w:rFonts w:ascii="Times New Roman" w:hAnsi="Times New Roman" w:cs="Times New Roman"/>
            <w:bCs/>
            <w:sz w:val="21"/>
            <w:szCs w:val="21"/>
            <w:rPrChange w:id="4761" w:author="Jackson Halpin" w:date="2025-06-11T14:22:00Z" w16du:dateUtc="2025-06-11T18:22:00Z">
              <w:rPr>
                <w:rFonts w:ascii="Times New Roman" w:hAnsi="Times New Roman" w:cs="Times New Roman"/>
                <w:bCs/>
              </w:rPr>
            </w:rPrChange>
          </w:rPr>
          <w:delText>).</w:delText>
        </w:r>
        <w:r w:rsidR="002050F5" w:rsidRPr="00F61830" w:rsidDel="00AC7E82">
          <w:rPr>
            <w:rFonts w:ascii="Times New Roman" w:hAnsi="Times New Roman" w:cs="Times New Roman"/>
            <w:bCs/>
            <w:sz w:val="21"/>
            <w:szCs w:val="21"/>
            <w:rPrChange w:id="4762" w:author="Jackson Halpin" w:date="2025-06-11T14:22:00Z" w16du:dateUtc="2025-06-11T18:22:00Z">
              <w:rPr>
                <w:rFonts w:ascii="Times New Roman" w:hAnsi="Times New Roman" w:cs="Times New Roman"/>
                <w:bCs/>
              </w:rPr>
            </w:rPrChange>
          </w:rPr>
          <w:delText xml:space="preserve"> </w:delText>
        </w:r>
        <w:commentRangeStart w:id="4763"/>
        <w:r w:rsidR="002050F5" w:rsidRPr="00F61830" w:rsidDel="00AC7E82">
          <w:rPr>
            <w:rFonts w:ascii="Times New Roman" w:hAnsi="Times New Roman" w:cs="Times New Roman"/>
            <w:bCs/>
            <w:sz w:val="21"/>
            <w:szCs w:val="21"/>
            <w:rPrChange w:id="4764" w:author="Jackson Halpin" w:date="2025-06-11T14:22:00Z" w16du:dateUtc="2025-06-11T18:22:00Z">
              <w:rPr>
                <w:rFonts w:ascii="Times New Roman" w:hAnsi="Times New Roman" w:cs="Times New Roman"/>
                <w:bCs/>
              </w:rPr>
            </w:rPrChange>
          </w:rPr>
          <w:delText xml:space="preserve">FYCO1 </w:delText>
        </w:r>
        <w:commentRangeEnd w:id="4763"/>
        <w:r w:rsidR="004C54B7" w:rsidRPr="00F61830" w:rsidDel="00AC7E82">
          <w:rPr>
            <w:rStyle w:val="CommentReference"/>
            <w:sz w:val="13"/>
            <w:szCs w:val="13"/>
            <w:rPrChange w:id="4765" w:author="Jackson Halpin" w:date="2025-06-11T14:22:00Z" w16du:dateUtc="2025-06-11T18:22:00Z">
              <w:rPr>
                <w:rStyle w:val="CommentReference"/>
              </w:rPr>
            </w:rPrChange>
          </w:rPr>
          <w:commentReference w:id="4763"/>
        </w:r>
        <w:r w:rsidR="004C54B7" w:rsidRPr="00F61830" w:rsidDel="00AC7E82">
          <w:rPr>
            <w:rFonts w:ascii="Times New Roman" w:hAnsi="Times New Roman" w:cs="Times New Roman"/>
            <w:bCs/>
            <w:sz w:val="21"/>
            <w:szCs w:val="21"/>
            <w:rPrChange w:id="4766" w:author="Jackson Halpin" w:date="2025-06-11T14:22:00Z" w16du:dateUtc="2025-06-11T18:22:00Z">
              <w:rPr>
                <w:rFonts w:ascii="Times New Roman" w:hAnsi="Times New Roman" w:cs="Times New Roman"/>
                <w:bCs/>
              </w:rPr>
            </w:rPrChange>
          </w:rPr>
          <w:delText xml:space="preserve">is </w:delText>
        </w:r>
        <w:r w:rsidR="002050F5" w:rsidRPr="00F61830" w:rsidDel="00AC7E82">
          <w:rPr>
            <w:rFonts w:ascii="Times New Roman" w:hAnsi="Times New Roman" w:cs="Times New Roman"/>
            <w:bCs/>
            <w:sz w:val="21"/>
            <w:szCs w:val="21"/>
            <w:rPrChange w:id="4767" w:author="Jackson Halpin" w:date="2025-06-11T14:22:00Z" w16du:dateUtc="2025-06-11T18:22:00Z">
              <w:rPr>
                <w:rFonts w:ascii="Times New Roman" w:hAnsi="Times New Roman" w:cs="Times New Roman"/>
                <w:bCs/>
              </w:rPr>
            </w:rPrChange>
          </w:rPr>
          <w:delText>shown in pink</w:delText>
        </w:r>
        <w:r w:rsidR="00424026" w:rsidRPr="00F61830" w:rsidDel="00AC7E82">
          <w:rPr>
            <w:rFonts w:ascii="Times New Roman" w:hAnsi="Times New Roman" w:cs="Times New Roman"/>
            <w:bCs/>
            <w:sz w:val="21"/>
            <w:szCs w:val="21"/>
            <w:rPrChange w:id="4768" w:author="Jackson Halpin" w:date="2025-06-11T14:22:00Z" w16du:dateUtc="2025-06-11T18:22:00Z">
              <w:rPr>
                <w:rFonts w:ascii="Times New Roman" w:hAnsi="Times New Roman" w:cs="Times New Roman"/>
                <w:bCs/>
              </w:rPr>
            </w:rPrChange>
          </w:rPr>
          <w:delText xml:space="preserve"> for comparison</w:delText>
        </w:r>
        <w:r w:rsidR="002050F5" w:rsidRPr="00F61830" w:rsidDel="00AC7E82">
          <w:rPr>
            <w:rFonts w:ascii="Times New Roman" w:hAnsi="Times New Roman" w:cs="Times New Roman"/>
            <w:bCs/>
            <w:sz w:val="21"/>
            <w:szCs w:val="21"/>
            <w:rPrChange w:id="4769" w:author="Jackson Halpin" w:date="2025-06-11T14:22:00Z" w16du:dateUtc="2025-06-11T18:22:00Z">
              <w:rPr>
                <w:rFonts w:ascii="Times New Roman" w:hAnsi="Times New Roman" w:cs="Times New Roman"/>
                <w:bCs/>
              </w:rPr>
            </w:rPrChange>
          </w:rPr>
          <w:delText xml:space="preserve">. </w:delText>
        </w:r>
      </w:del>
      <w:r w:rsidRPr="00F61830">
        <w:rPr>
          <w:rFonts w:ascii="Times New Roman" w:hAnsi="Times New Roman" w:cs="Times New Roman"/>
          <w:bCs/>
          <w:sz w:val="21"/>
          <w:szCs w:val="21"/>
          <w:rPrChange w:id="4770" w:author="Jackson Halpin" w:date="2025-06-11T14:22:00Z" w16du:dateUtc="2025-06-11T18:22:00Z">
            <w:rPr>
              <w:rFonts w:ascii="Times New Roman" w:hAnsi="Times New Roman" w:cs="Times New Roman"/>
              <w:bCs/>
            </w:rPr>
          </w:rPrChange>
        </w:rPr>
        <w:t xml:space="preserve">Black lines </w:t>
      </w:r>
      <w:commentRangeStart w:id="4771"/>
      <w:r w:rsidRPr="00F61830">
        <w:rPr>
          <w:rFonts w:ascii="Times New Roman" w:hAnsi="Times New Roman" w:cs="Times New Roman"/>
          <w:bCs/>
          <w:sz w:val="21"/>
          <w:szCs w:val="21"/>
          <w:rPrChange w:id="4772" w:author="Jackson Halpin" w:date="2025-06-11T14:22:00Z" w16du:dateUtc="2025-06-11T18:22:00Z">
            <w:rPr>
              <w:rFonts w:ascii="Times New Roman" w:hAnsi="Times New Roman" w:cs="Times New Roman"/>
              <w:bCs/>
            </w:rPr>
          </w:rPrChange>
        </w:rPr>
        <w:t xml:space="preserve">(alpha 0.1) </w:t>
      </w:r>
      <w:commentRangeEnd w:id="4771"/>
      <w:r w:rsidR="004C54B7" w:rsidRPr="00F61830">
        <w:rPr>
          <w:rStyle w:val="CommentReference"/>
          <w:sz w:val="13"/>
          <w:szCs w:val="13"/>
          <w:rPrChange w:id="4773" w:author="Jackson Halpin" w:date="2025-06-11T14:22:00Z" w16du:dateUtc="2025-06-11T18:22:00Z">
            <w:rPr>
              <w:rStyle w:val="CommentReference"/>
            </w:rPr>
          </w:rPrChange>
        </w:rPr>
        <w:commentReference w:id="4771"/>
      </w:r>
      <w:r w:rsidRPr="00F61830">
        <w:rPr>
          <w:rFonts w:ascii="Times New Roman" w:hAnsi="Times New Roman" w:cs="Times New Roman"/>
          <w:bCs/>
          <w:sz w:val="21"/>
          <w:szCs w:val="21"/>
          <w:rPrChange w:id="4774" w:author="Jackson Halpin" w:date="2025-06-11T14:22:00Z" w16du:dateUtc="2025-06-11T18:22:00Z">
            <w:rPr>
              <w:rFonts w:ascii="Times New Roman" w:hAnsi="Times New Roman" w:cs="Times New Roman"/>
              <w:bCs/>
            </w:rPr>
          </w:rPrChange>
        </w:rPr>
        <w:t>indicate a random sampling of 10% of peptides that persist</w:t>
      </w:r>
      <w:r w:rsidR="00871985" w:rsidRPr="00F61830">
        <w:rPr>
          <w:rFonts w:ascii="Times New Roman" w:hAnsi="Times New Roman" w:cs="Times New Roman"/>
          <w:bCs/>
          <w:sz w:val="21"/>
          <w:szCs w:val="21"/>
          <w:rPrChange w:id="4775" w:author="Jackson Halpin" w:date="2025-06-11T14:22:00Z" w16du:dateUtc="2025-06-11T18:22:00Z">
            <w:rPr>
              <w:rFonts w:ascii="Times New Roman" w:hAnsi="Times New Roman" w:cs="Times New Roman"/>
              <w:bCs/>
            </w:rPr>
          </w:rPrChange>
        </w:rPr>
        <w:t>ed</w:t>
      </w:r>
      <w:r w:rsidRPr="00F61830">
        <w:rPr>
          <w:rFonts w:ascii="Times New Roman" w:hAnsi="Times New Roman" w:cs="Times New Roman"/>
          <w:bCs/>
          <w:sz w:val="21"/>
          <w:szCs w:val="21"/>
          <w:rPrChange w:id="4776" w:author="Jackson Halpin" w:date="2025-06-11T14:22:00Z" w16du:dateUtc="2025-06-11T18:22:00Z">
            <w:rPr>
              <w:rFonts w:ascii="Times New Roman" w:hAnsi="Times New Roman" w:cs="Times New Roman"/>
              <w:bCs/>
            </w:rPr>
          </w:rPrChange>
        </w:rPr>
        <w:t xml:space="preserve"> through LC3B</w:t>
      </w:r>
      <w:r w:rsidR="00DB6B41" w:rsidRPr="00F61830">
        <w:rPr>
          <w:rFonts w:ascii="Times New Roman" w:hAnsi="Times New Roman" w:cs="Times New Roman"/>
          <w:sz w:val="21"/>
          <w:szCs w:val="21"/>
          <w:shd w:val="clear" w:color="auto" w:fill="FFFFFF"/>
          <w:rPrChange w:id="4777" w:author="Jackson Halpin" w:date="2025-06-11T14:22:00Z" w16du:dateUtc="2025-06-11T18:22:00Z">
            <w:rPr>
              <w:rFonts w:ascii="Times New Roman" w:hAnsi="Times New Roman" w:cs="Times New Roman"/>
              <w:shd w:val="clear" w:color="auto" w:fill="FFFFFF"/>
            </w:rPr>
          </w:rPrChange>
        </w:rPr>
        <w:t xml:space="preserve"> </w:t>
      </w:r>
      <w:r w:rsidRPr="00F61830">
        <w:rPr>
          <w:rFonts w:ascii="Times New Roman" w:hAnsi="Times New Roman" w:cs="Times New Roman"/>
          <w:sz w:val="21"/>
          <w:szCs w:val="21"/>
          <w:shd w:val="clear" w:color="auto" w:fill="FFFFFF"/>
          <w:rPrChange w:id="4778" w:author="Jackson Halpin" w:date="2025-06-11T14:22:00Z" w16du:dateUtc="2025-06-11T18:22:00Z">
            <w:rPr>
              <w:rFonts w:ascii="Times New Roman" w:hAnsi="Times New Roman" w:cs="Times New Roman"/>
              <w:shd w:val="clear" w:color="auto" w:fill="FFFFFF"/>
            </w:rPr>
          </w:rPrChange>
        </w:rPr>
        <w:t>LDS</w:t>
      </w:r>
      <w:r w:rsidR="00DB6B41" w:rsidRPr="00F61830">
        <w:rPr>
          <w:rFonts w:ascii="Times New Roman" w:hAnsi="Times New Roman" w:cs="Times New Roman"/>
          <w:sz w:val="21"/>
          <w:szCs w:val="21"/>
          <w:shd w:val="clear" w:color="auto" w:fill="FFFFFF"/>
          <w:rPrChange w:id="4779" w:author="Jackson Halpin" w:date="2025-06-11T14:22:00Z" w16du:dateUtc="2025-06-11T18:22:00Z">
            <w:rPr>
              <w:rFonts w:ascii="Times New Roman" w:hAnsi="Times New Roman" w:cs="Times New Roman"/>
              <w:shd w:val="clear" w:color="auto" w:fill="FFFFFF"/>
            </w:rPr>
          </w:rPrChange>
        </w:rPr>
        <w:t>*</w:t>
      </w:r>
      <w:r w:rsidRPr="00F61830">
        <w:rPr>
          <w:rFonts w:ascii="Times New Roman" w:hAnsi="Times New Roman" w:cs="Times New Roman"/>
          <w:sz w:val="21"/>
          <w:szCs w:val="21"/>
          <w:shd w:val="clear" w:color="auto" w:fill="FFFFFF"/>
          <w:rPrChange w:id="4780" w:author="Jackson Halpin" w:date="2025-06-11T14:22:00Z" w16du:dateUtc="2025-06-11T18:22:00Z">
            <w:rPr>
              <w:rFonts w:ascii="Times New Roman" w:hAnsi="Times New Roman" w:cs="Times New Roman"/>
              <w:shd w:val="clear" w:color="auto" w:fill="FFFFFF"/>
            </w:rPr>
          </w:rPrChange>
        </w:rPr>
        <w:t xml:space="preserve"> sort 3</w:t>
      </w:r>
      <w:r w:rsidRPr="00F61830">
        <w:rPr>
          <w:rFonts w:ascii="Times New Roman" w:hAnsi="Times New Roman" w:cs="Times New Roman"/>
          <w:bCs/>
          <w:sz w:val="21"/>
          <w:szCs w:val="21"/>
          <w:rPrChange w:id="4781" w:author="Jackson Halpin" w:date="2025-06-11T14:22:00Z" w16du:dateUtc="2025-06-11T18:22:00Z">
            <w:rPr>
              <w:rFonts w:ascii="Times New Roman" w:hAnsi="Times New Roman" w:cs="Times New Roman"/>
              <w:bCs/>
            </w:rPr>
          </w:rPrChange>
        </w:rPr>
        <w:t xml:space="preserve">. </w:t>
      </w:r>
      <w:commentRangeEnd w:id="4716"/>
      <w:r w:rsidR="00C20BE3" w:rsidRPr="00F61830">
        <w:rPr>
          <w:rStyle w:val="CommentReference"/>
          <w:sz w:val="13"/>
          <w:szCs w:val="13"/>
          <w:rPrChange w:id="4782" w:author="Jackson Halpin" w:date="2025-06-11T14:22:00Z" w16du:dateUtc="2025-06-11T18:22:00Z">
            <w:rPr>
              <w:rStyle w:val="CommentReference"/>
            </w:rPr>
          </w:rPrChange>
        </w:rPr>
        <w:commentReference w:id="4716"/>
      </w:r>
    </w:p>
    <w:p w14:paraId="6D05F50A" w14:textId="6F8F8D89" w:rsidR="00033690" w:rsidRPr="00F61830" w:rsidRDefault="00033690" w:rsidP="004B62E4">
      <w:pPr>
        <w:pStyle w:val="ListParagraph"/>
        <w:numPr>
          <w:ilvl w:val="0"/>
          <w:numId w:val="13"/>
        </w:numPr>
        <w:rPr>
          <w:rFonts w:ascii="Times New Roman" w:hAnsi="Times New Roman" w:cs="Times New Roman"/>
          <w:b/>
          <w:bCs/>
          <w:sz w:val="21"/>
          <w:szCs w:val="21"/>
          <w:rPrChange w:id="4783"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sz w:val="21"/>
          <w:szCs w:val="21"/>
          <w:shd w:val="clear" w:color="auto" w:fill="FFFFFF"/>
          <w:rPrChange w:id="4784" w:author="Jackson Halpin" w:date="2025-06-11T14:22:00Z" w16du:dateUtc="2025-06-11T18:22:00Z">
            <w:rPr>
              <w:rFonts w:ascii="Times New Roman" w:hAnsi="Times New Roman" w:cs="Times New Roman"/>
              <w:shd w:val="clear" w:color="auto" w:fill="FFFFFF"/>
            </w:rPr>
          </w:rPrChange>
        </w:rPr>
        <w:t xml:space="preserve">Affinities </w:t>
      </w:r>
      <w:r w:rsidR="005844C1" w:rsidRPr="00F61830">
        <w:rPr>
          <w:rFonts w:ascii="Times New Roman" w:hAnsi="Times New Roman" w:cs="Times New Roman"/>
          <w:sz w:val="21"/>
          <w:szCs w:val="21"/>
          <w:shd w:val="clear" w:color="auto" w:fill="FFFFFF"/>
          <w:rPrChange w:id="4785" w:author="Jackson Halpin" w:date="2025-06-11T14:22:00Z" w16du:dateUtc="2025-06-11T18:22:00Z">
            <w:rPr>
              <w:rFonts w:ascii="Times New Roman" w:hAnsi="Times New Roman" w:cs="Times New Roman"/>
              <w:shd w:val="clear" w:color="auto" w:fill="FFFFFF"/>
            </w:rPr>
          </w:rPrChange>
        </w:rPr>
        <w:t xml:space="preserve">of LC3B (blue) and </w:t>
      </w:r>
      <w:r w:rsidR="005844C1" w:rsidRPr="00F61830">
        <w:rPr>
          <w:rFonts w:ascii="Times New Roman" w:hAnsi="Times New Roman" w:cs="Times New Roman"/>
          <w:bCs/>
          <w:sz w:val="21"/>
          <w:szCs w:val="21"/>
          <w:rPrChange w:id="4786" w:author="Jackson Halpin" w:date="2025-06-11T14:22:00Z" w16du:dateUtc="2025-06-11T18:22:00Z">
            <w:rPr>
              <w:rFonts w:ascii="Times New Roman" w:hAnsi="Times New Roman" w:cs="Times New Roman"/>
              <w:bCs/>
            </w:rPr>
          </w:rPrChange>
        </w:rPr>
        <w:t>LC3B</w:t>
      </w:r>
      <w:r w:rsidR="00FB3D24" w:rsidRPr="00F61830">
        <w:rPr>
          <w:rFonts w:ascii="Times New Roman" w:hAnsi="Times New Roman" w:cs="Times New Roman"/>
          <w:sz w:val="21"/>
          <w:szCs w:val="21"/>
          <w:shd w:val="clear" w:color="auto" w:fill="FFFFFF"/>
          <w:rPrChange w:id="4787" w:author="Jackson Halpin" w:date="2025-06-11T14:22:00Z" w16du:dateUtc="2025-06-11T18:22:00Z">
            <w:rPr>
              <w:rFonts w:ascii="Times New Roman" w:hAnsi="Times New Roman" w:cs="Times New Roman"/>
              <w:shd w:val="clear" w:color="auto" w:fill="FFFFFF"/>
            </w:rPr>
          </w:rPrChange>
        </w:rPr>
        <w:t xml:space="preserve"> LDS*</w:t>
      </w:r>
      <w:r w:rsidR="005844C1" w:rsidRPr="00F61830">
        <w:rPr>
          <w:rFonts w:ascii="Times New Roman" w:hAnsi="Times New Roman" w:cs="Times New Roman"/>
          <w:sz w:val="21"/>
          <w:szCs w:val="21"/>
          <w:shd w:val="clear" w:color="auto" w:fill="FFFFFF"/>
          <w:rPrChange w:id="4788" w:author="Jackson Halpin" w:date="2025-06-11T14:22:00Z" w16du:dateUtc="2025-06-11T18:22:00Z">
            <w:rPr>
              <w:rFonts w:ascii="Times New Roman" w:hAnsi="Times New Roman" w:cs="Times New Roman"/>
              <w:shd w:val="clear" w:color="auto" w:fill="FFFFFF"/>
            </w:rPr>
          </w:rPrChange>
        </w:rPr>
        <w:t xml:space="preserve"> (</w:t>
      </w:r>
      <w:r w:rsidR="00D00A3F" w:rsidRPr="00F61830">
        <w:rPr>
          <w:rFonts w:ascii="Times New Roman" w:hAnsi="Times New Roman" w:cs="Times New Roman"/>
          <w:sz w:val="21"/>
          <w:szCs w:val="21"/>
          <w:shd w:val="clear" w:color="auto" w:fill="FFFFFF"/>
          <w:rPrChange w:id="4789" w:author="Jackson Halpin" w:date="2025-06-11T14:22:00Z" w16du:dateUtc="2025-06-11T18:22:00Z">
            <w:rPr>
              <w:rFonts w:ascii="Times New Roman" w:hAnsi="Times New Roman" w:cs="Times New Roman"/>
              <w:shd w:val="clear" w:color="auto" w:fill="FFFFFF"/>
            </w:rPr>
          </w:rPrChange>
        </w:rPr>
        <w:t xml:space="preserve">light </w:t>
      </w:r>
      <w:r w:rsidR="005844C1" w:rsidRPr="00F61830">
        <w:rPr>
          <w:rFonts w:ascii="Times New Roman" w:hAnsi="Times New Roman" w:cs="Times New Roman"/>
          <w:sz w:val="21"/>
          <w:szCs w:val="21"/>
          <w:shd w:val="clear" w:color="auto" w:fill="FFFFFF"/>
          <w:rPrChange w:id="4790" w:author="Jackson Halpin" w:date="2025-06-11T14:22:00Z" w16du:dateUtc="2025-06-11T18:22:00Z">
            <w:rPr>
              <w:rFonts w:ascii="Times New Roman" w:hAnsi="Times New Roman" w:cs="Times New Roman"/>
              <w:shd w:val="clear" w:color="auto" w:fill="FFFFFF"/>
            </w:rPr>
          </w:rPrChange>
        </w:rPr>
        <w:t xml:space="preserve">red) </w:t>
      </w:r>
      <w:r w:rsidR="00871985" w:rsidRPr="00F61830">
        <w:rPr>
          <w:rFonts w:ascii="Times New Roman" w:hAnsi="Times New Roman" w:cs="Times New Roman"/>
          <w:sz w:val="21"/>
          <w:szCs w:val="21"/>
          <w:shd w:val="clear" w:color="auto" w:fill="FFFFFF"/>
          <w:rPrChange w:id="4791" w:author="Jackson Halpin" w:date="2025-06-11T14:22:00Z" w16du:dateUtc="2025-06-11T18:22:00Z">
            <w:rPr>
              <w:rFonts w:ascii="Times New Roman" w:hAnsi="Times New Roman" w:cs="Times New Roman"/>
              <w:shd w:val="clear" w:color="auto" w:fill="FFFFFF"/>
            </w:rPr>
          </w:rPrChange>
        </w:rPr>
        <w:t>for</w:t>
      </w:r>
      <w:r w:rsidR="005844C1" w:rsidRPr="00F61830">
        <w:rPr>
          <w:rFonts w:ascii="Times New Roman" w:hAnsi="Times New Roman" w:cs="Times New Roman"/>
          <w:sz w:val="21"/>
          <w:szCs w:val="21"/>
          <w:shd w:val="clear" w:color="auto" w:fill="FFFFFF"/>
          <w:rPrChange w:id="4792" w:author="Jackson Halpin" w:date="2025-06-11T14:22:00Z" w16du:dateUtc="2025-06-11T18:22:00Z">
            <w:rPr>
              <w:rFonts w:ascii="Times New Roman" w:hAnsi="Times New Roman" w:cs="Times New Roman"/>
              <w:shd w:val="clear" w:color="auto" w:fill="FFFFFF"/>
            </w:rPr>
          </w:rPrChange>
        </w:rPr>
        <w:t xml:space="preserve"> peptides from </w:t>
      </w:r>
      <w:ins w:id="4793" w:author="Jennifer Kosmatka" w:date="2025-06-09T19:19:00Z" w16du:dateUtc="2025-06-09T23:19:00Z">
        <w:r w:rsidR="004C2D00" w:rsidRPr="00F61830">
          <w:rPr>
            <w:rFonts w:ascii="Times New Roman" w:hAnsi="Times New Roman" w:cs="Times New Roman"/>
            <w:bCs/>
            <w:sz w:val="21"/>
            <w:szCs w:val="21"/>
            <w:rPrChange w:id="4794" w:author="Jackson Halpin" w:date="2025-06-11T14:22:00Z" w16du:dateUtc="2025-06-11T18:22:00Z">
              <w:rPr>
                <w:rFonts w:ascii="Times New Roman" w:hAnsi="Times New Roman" w:cs="Times New Roman"/>
                <w:bCs/>
              </w:rPr>
            </w:rPrChange>
          </w:rPr>
          <w:t>FYCO1</w:t>
        </w:r>
        <w:r w:rsidR="004C2D00" w:rsidRPr="00F61830">
          <w:rPr>
            <w:rFonts w:ascii="Times New Roman" w:hAnsi="Times New Roman" w:cs="Times New Roman"/>
            <w:sz w:val="21"/>
            <w:szCs w:val="21"/>
            <w:vertAlign w:val="superscript"/>
            <w:rPrChange w:id="4795" w:author="Jackson Halpin" w:date="2025-06-11T14:22:00Z" w16du:dateUtc="2025-06-11T18:22:00Z">
              <w:rPr>
                <w:rFonts w:ascii="Times New Roman" w:hAnsi="Times New Roman" w:cs="Times New Roman"/>
                <w:vertAlign w:val="superscript"/>
              </w:rPr>
            </w:rPrChange>
          </w:rPr>
          <w:t>1277-1312</w:t>
        </w:r>
      </w:ins>
      <w:del w:id="4796" w:author="Jennifer Kosmatka" w:date="2025-06-09T19:19:00Z" w16du:dateUtc="2025-06-09T23:19:00Z">
        <w:r w:rsidR="005844C1" w:rsidRPr="00F61830" w:rsidDel="004C2D00">
          <w:rPr>
            <w:rFonts w:ascii="Times New Roman" w:hAnsi="Times New Roman" w:cs="Times New Roman"/>
            <w:sz w:val="21"/>
            <w:szCs w:val="21"/>
            <w:shd w:val="clear" w:color="auto" w:fill="FFFFFF"/>
            <w:rPrChange w:id="4797" w:author="Jackson Halpin" w:date="2025-06-11T14:22:00Z" w16du:dateUtc="2025-06-11T18:22:00Z">
              <w:rPr>
                <w:rFonts w:ascii="Times New Roman" w:hAnsi="Times New Roman" w:cs="Times New Roman"/>
                <w:shd w:val="clear" w:color="auto" w:fill="FFFFFF"/>
              </w:rPr>
            </w:rPrChange>
          </w:rPr>
          <w:delText>FYCO1</w:delText>
        </w:r>
      </w:del>
      <w:r w:rsidR="005844C1" w:rsidRPr="00F61830">
        <w:rPr>
          <w:rFonts w:ascii="Times New Roman" w:hAnsi="Times New Roman" w:cs="Times New Roman"/>
          <w:sz w:val="21"/>
          <w:szCs w:val="21"/>
          <w:shd w:val="clear" w:color="auto" w:fill="FFFFFF"/>
          <w:rPrChange w:id="4798" w:author="Jackson Halpin" w:date="2025-06-11T14:22:00Z" w16du:dateUtc="2025-06-11T18:22:00Z">
            <w:rPr>
              <w:rFonts w:ascii="Times New Roman" w:hAnsi="Times New Roman" w:cs="Times New Roman"/>
              <w:shd w:val="clear" w:color="auto" w:fill="FFFFFF"/>
            </w:rPr>
          </w:rPrChange>
        </w:rPr>
        <w:t xml:space="preserve"> and </w:t>
      </w:r>
      <w:ins w:id="4799" w:author="Jennifer Kosmatka" w:date="2025-06-11T12:26:00Z" w16du:dateUtc="2025-06-11T16:26:00Z">
        <w:r w:rsidR="00AC7E82" w:rsidRPr="00F61830">
          <w:rPr>
            <w:rFonts w:ascii="Times New Roman" w:hAnsi="Times New Roman" w:cs="Times New Roman"/>
            <w:sz w:val="21"/>
            <w:szCs w:val="21"/>
            <w:rPrChange w:id="4800" w:author="Jackson Halpin" w:date="2025-06-11T14:22:00Z" w16du:dateUtc="2025-06-11T18:22:00Z">
              <w:rPr>
                <w:rFonts w:ascii="Times New Roman" w:hAnsi="Times New Roman" w:cs="Times New Roman"/>
              </w:rPr>
            </w:rPrChange>
          </w:rPr>
          <w:t>ATG4A</w:t>
        </w:r>
        <w:r w:rsidR="00AC7E82" w:rsidRPr="00F61830">
          <w:rPr>
            <w:rFonts w:ascii="Times New Roman" w:hAnsi="Times New Roman" w:cs="Times New Roman"/>
            <w:sz w:val="21"/>
            <w:szCs w:val="21"/>
            <w:vertAlign w:val="superscript"/>
            <w:rPrChange w:id="4801" w:author="Jackson Halpin" w:date="2025-06-11T14:22:00Z" w16du:dateUtc="2025-06-11T18:22:00Z">
              <w:rPr>
                <w:rFonts w:ascii="Times New Roman" w:hAnsi="Times New Roman" w:cs="Times New Roman"/>
                <w:vertAlign w:val="superscript"/>
              </w:rPr>
            </w:rPrChange>
          </w:rPr>
          <w:t>363-398</w:t>
        </w:r>
      </w:ins>
      <w:ins w:id="4802" w:author="Jennifer Kosmatka" w:date="2025-06-11T12:30:00Z" w16du:dateUtc="2025-06-11T16:30:00Z">
        <w:r w:rsidR="00AC7E82" w:rsidRPr="00F61830">
          <w:rPr>
            <w:rFonts w:ascii="Times New Roman" w:hAnsi="Times New Roman" w:cs="Times New Roman"/>
            <w:sz w:val="21"/>
            <w:szCs w:val="21"/>
            <w:vertAlign w:val="superscript"/>
            <w:rPrChange w:id="4803" w:author="Jackson Halpin" w:date="2025-06-11T14:22:00Z" w16du:dateUtc="2025-06-11T18:22:00Z">
              <w:rPr>
                <w:rFonts w:ascii="Times New Roman" w:hAnsi="Times New Roman" w:cs="Times New Roman"/>
                <w:vertAlign w:val="superscript"/>
              </w:rPr>
            </w:rPrChange>
          </w:rPr>
          <w:t xml:space="preserve"> </w:t>
        </w:r>
      </w:ins>
      <w:del w:id="4804" w:author="Jennifer Kosmatka" w:date="2025-06-09T19:20:00Z" w16du:dateUtc="2025-06-09T23:20:00Z">
        <w:r w:rsidR="005844C1" w:rsidRPr="00F61830" w:rsidDel="004C2D00">
          <w:rPr>
            <w:rFonts w:ascii="Times New Roman" w:hAnsi="Times New Roman" w:cs="Times New Roman"/>
            <w:sz w:val="21"/>
            <w:szCs w:val="21"/>
            <w:shd w:val="clear" w:color="auto" w:fill="FFFFFF"/>
            <w:rPrChange w:id="4805" w:author="Jackson Halpin" w:date="2025-06-11T14:22:00Z" w16du:dateUtc="2025-06-11T18:22:00Z">
              <w:rPr>
                <w:rFonts w:ascii="Times New Roman" w:hAnsi="Times New Roman" w:cs="Times New Roman"/>
                <w:shd w:val="clear" w:color="auto" w:fill="FFFFFF"/>
              </w:rPr>
            </w:rPrChange>
          </w:rPr>
          <w:delText>ATG4B</w:delText>
        </w:r>
        <w:r w:rsidR="00871985" w:rsidRPr="00F61830" w:rsidDel="004C2D00">
          <w:rPr>
            <w:rFonts w:ascii="Times New Roman" w:hAnsi="Times New Roman" w:cs="Times New Roman"/>
            <w:sz w:val="21"/>
            <w:szCs w:val="21"/>
            <w:shd w:val="clear" w:color="auto" w:fill="FFFFFF"/>
            <w:rPrChange w:id="4806" w:author="Jackson Halpin" w:date="2025-06-11T14:22:00Z" w16du:dateUtc="2025-06-11T18:22:00Z">
              <w:rPr>
                <w:rFonts w:ascii="Times New Roman" w:hAnsi="Times New Roman" w:cs="Times New Roman"/>
                <w:shd w:val="clear" w:color="auto" w:fill="FFFFFF"/>
              </w:rPr>
            </w:rPrChange>
          </w:rPr>
          <w:delText xml:space="preserve"> </w:delText>
        </w:r>
      </w:del>
      <w:r w:rsidR="00871985" w:rsidRPr="00F61830">
        <w:rPr>
          <w:rFonts w:ascii="Times New Roman" w:hAnsi="Times New Roman" w:cs="Times New Roman"/>
          <w:sz w:val="21"/>
          <w:szCs w:val="21"/>
          <w:shd w:val="clear" w:color="auto" w:fill="FFFFFF"/>
          <w:rPrChange w:id="4807" w:author="Jackson Halpin" w:date="2025-06-11T14:22:00Z" w16du:dateUtc="2025-06-11T18:22:00Z">
            <w:rPr>
              <w:rFonts w:ascii="Times New Roman" w:hAnsi="Times New Roman" w:cs="Times New Roman"/>
              <w:shd w:val="clear" w:color="auto" w:fill="FFFFFF"/>
            </w:rPr>
          </w:rPrChange>
        </w:rPr>
        <w:t>and for</w:t>
      </w:r>
      <w:r w:rsidR="005844C1" w:rsidRPr="00F61830">
        <w:rPr>
          <w:rFonts w:ascii="Times New Roman" w:hAnsi="Times New Roman" w:cs="Times New Roman"/>
          <w:sz w:val="21"/>
          <w:szCs w:val="21"/>
          <w:shd w:val="clear" w:color="auto" w:fill="FFFFFF"/>
          <w:rPrChange w:id="4808" w:author="Jackson Halpin" w:date="2025-06-11T14:22:00Z" w16du:dateUtc="2025-06-11T18:22:00Z">
            <w:rPr>
              <w:rFonts w:ascii="Times New Roman" w:hAnsi="Times New Roman" w:cs="Times New Roman"/>
              <w:shd w:val="clear" w:color="auto" w:fill="FFFFFF"/>
            </w:rPr>
          </w:rPrChange>
        </w:rPr>
        <w:t xml:space="preserve"> four confirmed hits from LC3B</w:t>
      </w:r>
      <w:r w:rsidR="00FB3D24" w:rsidRPr="00F61830">
        <w:rPr>
          <w:rFonts w:ascii="Times New Roman" w:hAnsi="Times New Roman" w:cs="Times New Roman"/>
          <w:sz w:val="21"/>
          <w:szCs w:val="21"/>
          <w:shd w:val="clear" w:color="auto" w:fill="FFFFFF"/>
          <w:rPrChange w:id="4809" w:author="Jackson Halpin" w:date="2025-06-11T14:22:00Z" w16du:dateUtc="2025-06-11T18:22:00Z">
            <w:rPr>
              <w:rFonts w:ascii="Times New Roman" w:hAnsi="Times New Roman" w:cs="Times New Roman"/>
              <w:shd w:val="clear" w:color="auto" w:fill="FFFFFF"/>
            </w:rPr>
          </w:rPrChange>
        </w:rPr>
        <w:t xml:space="preserve"> LDS*</w:t>
      </w:r>
      <w:r w:rsidR="005844C1" w:rsidRPr="00F61830">
        <w:rPr>
          <w:rFonts w:ascii="Times New Roman" w:hAnsi="Times New Roman" w:cs="Times New Roman"/>
          <w:sz w:val="21"/>
          <w:szCs w:val="21"/>
          <w:shd w:val="clear" w:color="auto" w:fill="FFFFFF"/>
          <w:rPrChange w:id="4810" w:author="Jackson Halpin" w:date="2025-06-11T14:22:00Z" w16du:dateUtc="2025-06-11T18:22:00Z">
            <w:rPr>
              <w:rFonts w:ascii="Times New Roman" w:hAnsi="Times New Roman" w:cs="Times New Roman"/>
              <w:shd w:val="clear" w:color="auto" w:fill="FFFFFF"/>
            </w:rPr>
          </w:rPrChange>
        </w:rPr>
        <w:t xml:space="preserve"> sorting</w:t>
      </w:r>
      <w:r w:rsidR="00541688" w:rsidRPr="00F61830">
        <w:rPr>
          <w:rFonts w:ascii="Times New Roman" w:hAnsi="Times New Roman" w:cs="Times New Roman"/>
          <w:sz w:val="21"/>
          <w:szCs w:val="21"/>
          <w:shd w:val="clear" w:color="auto" w:fill="FFFFFF"/>
          <w:rPrChange w:id="4811" w:author="Jackson Halpin" w:date="2025-06-11T14:22:00Z" w16du:dateUtc="2025-06-11T18:22:00Z">
            <w:rPr>
              <w:rFonts w:ascii="Times New Roman" w:hAnsi="Times New Roman" w:cs="Times New Roman"/>
              <w:shd w:val="clear" w:color="auto" w:fill="FFFFFF"/>
            </w:rPr>
          </w:rPrChange>
        </w:rPr>
        <w:t xml:space="preserve">, </w:t>
      </w:r>
      <w:ins w:id="4812" w:author="Jennifer Kosmatka" w:date="2025-06-09T19:18:00Z" w16du:dateUtc="2025-06-09T23:18:00Z">
        <w:r w:rsidR="004C2D00" w:rsidRPr="00F61830">
          <w:rPr>
            <w:rFonts w:ascii="Times New Roman" w:hAnsi="Times New Roman" w:cs="Times New Roman"/>
            <w:sz w:val="21"/>
            <w:szCs w:val="21"/>
            <w:rPrChange w:id="4813" w:author="Jackson Halpin" w:date="2025-06-11T14:22:00Z" w16du:dateUtc="2025-06-11T18:22:00Z">
              <w:rPr>
                <w:rFonts w:ascii="Times New Roman" w:hAnsi="Times New Roman" w:cs="Times New Roman"/>
              </w:rPr>
            </w:rPrChange>
          </w:rPr>
          <w:t>PPM1H</w:t>
        </w:r>
        <w:r w:rsidR="004C2D00" w:rsidRPr="00F61830">
          <w:rPr>
            <w:rFonts w:ascii="Times New Roman" w:hAnsi="Times New Roman" w:cs="Times New Roman"/>
            <w:sz w:val="21"/>
            <w:szCs w:val="21"/>
            <w:vertAlign w:val="superscript"/>
            <w:rPrChange w:id="4814" w:author="Jackson Halpin" w:date="2025-06-11T14:22:00Z" w16du:dateUtc="2025-06-11T18:22:00Z">
              <w:rPr>
                <w:rFonts w:ascii="Times New Roman" w:hAnsi="Times New Roman" w:cs="Times New Roman"/>
                <w:vertAlign w:val="superscript"/>
              </w:rPr>
            </w:rPrChange>
          </w:rPr>
          <w:t>436-471</w:t>
        </w:r>
      </w:ins>
      <w:del w:id="4815" w:author="Jennifer Kosmatka" w:date="2025-06-09T19:18:00Z" w16du:dateUtc="2025-06-09T23:18:00Z">
        <w:r w:rsidR="00541688" w:rsidRPr="00F61830" w:rsidDel="004C2D00">
          <w:rPr>
            <w:rFonts w:ascii="Times New Roman" w:hAnsi="Times New Roman" w:cs="Times New Roman"/>
            <w:sz w:val="21"/>
            <w:szCs w:val="21"/>
            <w:shd w:val="clear" w:color="auto" w:fill="FFFFFF"/>
            <w:rPrChange w:id="4816" w:author="Jackson Halpin" w:date="2025-06-11T14:22:00Z" w16du:dateUtc="2025-06-11T18:22:00Z">
              <w:rPr>
                <w:rFonts w:ascii="Times New Roman" w:hAnsi="Times New Roman" w:cs="Times New Roman"/>
                <w:shd w:val="clear" w:color="auto" w:fill="FFFFFF"/>
              </w:rPr>
            </w:rPrChange>
          </w:rPr>
          <w:delText>PPM1H</w:delText>
        </w:r>
        <w:r w:rsidR="00541688" w:rsidRPr="00F61830" w:rsidDel="004C2D00">
          <w:rPr>
            <w:rFonts w:ascii="Times New Roman" w:hAnsi="Times New Roman" w:cs="Times New Roman"/>
            <w:sz w:val="21"/>
            <w:szCs w:val="21"/>
            <w:shd w:val="clear" w:color="auto" w:fill="FFFFFF"/>
            <w:vertAlign w:val="superscript"/>
            <w:rPrChange w:id="4817" w:author="Jackson Halpin" w:date="2025-06-11T14:22:00Z" w16du:dateUtc="2025-06-11T18:22:00Z">
              <w:rPr>
                <w:rFonts w:ascii="Times New Roman" w:hAnsi="Times New Roman" w:cs="Times New Roman"/>
                <w:shd w:val="clear" w:color="auto" w:fill="FFFFFF"/>
                <w:vertAlign w:val="superscript"/>
              </w:rPr>
            </w:rPrChange>
          </w:rPr>
          <w:delText>xx</w:delText>
        </w:r>
      </w:del>
      <w:r w:rsidR="00541688" w:rsidRPr="00F61830">
        <w:rPr>
          <w:rFonts w:ascii="Times New Roman" w:hAnsi="Times New Roman" w:cs="Times New Roman"/>
          <w:sz w:val="21"/>
          <w:szCs w:val="21"/>
          <w:shd w:val="clear" w:color="auto" w:fill="FFFFFF"/>
          <w:rPrChange w:id="4818" w:author="Jackson Halpin" w:date="2025-06-11T14:22:00Z" w16du:dateUtc="2025-06-11T18:22:00Z">
            <w:rPr>
              <w:rFonts w:ascii="Times New Roman" w:hAnsi="Times New Roman" w:cs="Times New Roman"/>
              <w:shd w:val="clear" w:color="auto" w:fill="FFFFFF"/>
            </w:rPr>
          </w:rPrChange>
        </w:rPr>
        <w:t xml:space="preserve">, </w:t>
      </w:r>
      <w:ins w:id="4819" w:author="Jennifer Kosmatka" w:date="2025-06-09T19:21:00Z" w16du:dateUtc="2025-06-09T23:21:00Z">
        <w:r w:rsidR="004C2D00" w:rsidRPr="00F61830">
          <w:rPr>
            <w:rFonts w:ascii="Times New Roman" w:hAnsi="Times New Roman" w:cs="Times New Roman"/>
            <w:sz w:val="21"/>
            <w:szCs w:val="21"/>
            <w:rPrChange w:id="4820" w:author="Jackson Halpin" w:date="2025-06-11T14:22:00Z" w16du:dateUtc="2025-06-11T18:22:00Z">
              <w:rPr>
                <w:rFonts w:ascii="Times New Roman" w:hAnsi="Times New Roman" w:cs="Times New Roman"/>
              </w:rPr>
            </w:rPrChange>
          </w:rPr>
          <w:t>OSBL7</w:t>
        </w:r>
        <w:r w:rsidR="004C2D00" w:rsidRPr="00F61830">
          <w:rPr>
            <w:rFonts w:ascii="Times New Roman" w:hAnsi="Times New Roman" w:cs="Times New Roman"/>
            <w:sz w:val="21"/>
            <w:szCs w:val="21"/>
            <w:vertAlign w:val="superscript"/>
            <w:rPrChange w:id="4821" w:author="Jackson Halpin" w:date="2025-06-11T14:22:00Z" w16du:dateUtc="2025-06-11T18:22:00Z">
              <w:rPr>
                <w:rFonts w:ascii="Times New Roman" w:hAnsi="Times New Roman" w:cs="Times New Roman"/>
                <w:vertAlign w:val="superscript"/>
              </w:rPr>
            </w:rPrChange>
          </w:rPr>
          <w:t>1-36</w:t>
        </w:r>
        <w:r w:rsidR="004C2D00" w:rsidRPr="00F61830">
          <w:rPr>
            <w:rFonts w:ascii="Times New Roman" w:hAnsi="Times New Roman" w:cs="Times New Roman"/>
            <w:sz w:val="21"/>
            <w:szCs w:val="21"/>
            <w:rPrChange w:id="4822" w:author="Jackson Halpin" w:date="2025-06-11T14:22:00Z" w16du:dateUtc="2025-06-11T18:22:00Z">
              <w:rPr>
                <w:rFonts w:ascii="Times New Roman" w:hAnsi="Times New Roman" w:cs="Times New Roman"/>
              </w:rPr>
            </w:rPrChange>
          </w:rPr>
          <w:t>, PEP2, TRIM52</w:t>
        </w:r>
        <w:r w:rsidR="004C2D00" w:rsidRPr="00F61830">
          <w:rPr>
            <w:rFonts w:ascii="Times New Roman" w:hAnsi="Times New Roman" w:cs="Times New Roman"/>
            <w:sz w:val="21"/>
            <w:szCs w:val="21"/>
            <w:vertAlign w:val="superscript"/>
            <w:rPrChange w:id="4823" w:author="Jackson Halpin" w:date="2025-06-11T14:22:00Z" w16du:dateUtc="2025-06-11T18:22:00Z">
              <w:rPr>
                <w:rFonts w:ascii="Times New Roman" w:hAnsi="Times New Roman" w:cs="Times New Roman"/>
                <w:vertAlign w:val="superscript"/>
              </w:rPr>
            </w:rPrChange>
          </w:rPr>
          <w:t>88-120</w:t>
        </w:r>
      </w:ins>
      <w:del w:id="4824" w:author="Jennifer Kosmatka" w:date="2025-06-09T19:21:00Z" w16du:dateUtc="2025-06-09T23:21:00Z">
        <w:r w:rsidR="00541688" w:rsidRPr="00F61830" w:rsidDel="004C2D00">
          <w:rPr>
            <w:rFonts w:ascii="Times New Roman" w:hAnsi="Times New Roman" w:cs="Times New Roman"/>
            <w:sz w:val="21"/>
            <w:szCs w:val="21"/>
            <w:shd w:val="clear" w:color="auto" w:fill="FFFFFF"/>
            <w:rPrChange w:id="4825" w:author="Jackson Halpin" w:date="2025-06-11T14:22:00Z" w16du:dateUtc="2025-06-11T18:22:00Z">
              <w:rPr>
                <w:rFonts w:ascii="Times New Roman" w:hAnsi="Times New Roman" w:cs="Times New Roman"/>
                <w:shd w:val="clear" w:color="auto" w:fill="FFFFFF"/>
              </w:rPr>
            </w:rPrChange>
          </w:rPr>
          <w:delText>OSBL7</w:delText>
        </w:r>
        <w:r w:rsidR="00541688" w:rsidRPr="00F61830" w:rsidDel="004C2D00">
          <w:rPr>
            <w:rFonts w:ascii="Times New Roman" w:hAnsi="Times New Roman" w:cs="Times New Roman"/>
            <w:sz w:val="21"/>
            <w:szCs w:val="21"/>
            <w:shd w:val="clear" w:color="auto" w:fill="FFFFFF"/>
            <w:vertAlign w:val="superscript"/>
            <w:rPrChange w:id="4826" w:author="Jackson Halpin" w:date="2025-06-11T14:22:00Z" w16du:dateUtc="2025-06-11T18:22:00Z">
              <w:rPr>
                <w:rFonts w:ascii="Times New Roman" w:hAnsi="Times New Roman" w:cs="Times New Roman"/>
                <w:shd w:val="clear" w:color="auto" w:fill="FFFFFF"/>
                <w:vertAlign w:val="superscript"/>
              </w:rPr>
            </w:rPrChange>
          </w:rPr>
          <w:delText>xx</w:delText>
        </w:r>
      </w:del>
      <w:ins w:id="4827" w:author="Jennifer Kosmatka" w:date="2025-06-09T19:21:00Z" w16du:dateUtc="2025-06-09T23:21:00Z">
        <w:r w:rsidR="004C2D00" w:rsidRPr="00F61830">
          <w:rPr>
            <w:rFonts w:ascii="Times New Roman" w:hAnsi="Times New Roman" w:cs="Times New Roman"/>
            <w:sz w:val="21"/>
            <w:szCs w:val="21"/>
            <w:shd w:val="clear" w:color="auto" w:fill="FFFFFF"/>
            <w:rPrChange w:id="4828" w:author="Jackson Halpin" w:date="2025-06-11T14:22:00Z" w16du:dateUtc="2025-06-11T18:22:00Z">
              <w:rPr>
                <w:rFonts w:ascii="Times New Roman" w:hAnsi="Times New Roman" w:cs="Times New Roman"/>
                <w:shd w:val="clear" w:color="auto" w:fill="FFFFFF"/>
              </w:rPr>
            </w:rPrChange>
          </w:rPr>
          <w:t>.</w:t>
        </w:r>
      </w:ins>
      <w:ins w:id="4829" w:author="Jennifer Kosmatka" w:date="2025-06-10T10:54:00Z" w16du:dateUtc="2025-06-10T14:54:00Z">
        <w:r w:rsidR="000C77C4" w:rsidRPr="00F61830">
          <w:rPr>
            <w:rFonts w:ascii="Times New Roman" w:hAnsi="Times New Roman" w:cs="Times New Roman"/>
            <w:sz w:val="21"/>
            <w:szCs w:val="21"/>
            <w:shd w:val="clear" w:color="auto" w:fill="FFFFFF"/>
            <w:rPrChange w:id="4830" w:author="Jackson Halpin" w:date="2025-06-11T14:22:00Z" w16du:dateUtc="2025-06-11T18:22:00Z">
              <w:rPr>
                <w:rFonts w:ascii="Times New Roman" w:hAnsi="Times New Roman" w:cs="Times New Roman"/>
                <w:shd w:val="clear" w:color="auto" w:fill="FFFFFF"/>
              </w:rPr>
            </w:rPrChange>
          </w:rPr>
          <w:t xml:space="preserve"> (mean  ± </w:t>
        </w:r>
        <w:commentRangeStart w:id="4831"/>
        <w:proofErr w:type="spellStart"/>
        <w:r w:rsidR="000C77C4" w:rsidRPr="00F61830">
          <w:rPr>
            <w:rFonts w:ascii="Times New Roman" w:hAnsi="Times New Roman" w:cs="Times New Roman"/>
            <w:sz w:val="21"/>
            <w:szCs w:val="21"/>
            <w:shd w:val="clear" w:color="auto" w:fill="FFFFFF"/>
            <w:rPrChange w:id="4832" w:author="Jackson Halpin" w:date="2025-06-11T14:22:00Z" w16du:dateUtc="2025-06-11T18:22:00Z">
              <w:rPr>
                <w:rFonts w:ascii="Times New Roman" w:hAnsi="Times New Roman" w:cs="Times New Roman"/>
                <w:shd w:val="clear" w:color="auto" w:fill="FFFFFF"/>
              </w:rPr>
            </w:rPrChange>
          </w:rPr>
          <w:t>s.e.m</w:t>
        </w:r>
        <w:commentRangeEnd w:id="4831"/>
        <w:proofErr w:type="spellEnd"/>
        <w:r w:rsidR="000C77C4" w:rsidRPr="00F61830">
          <w:rPr>
            <w:rStyle w:val="CommentReference"/>
            <w:sz w:val="13"/>
            <w:szCs w:val="13"/>
            <w:rPrChange w:id="4833" w:author="Jackson Halpin" w:date="2025-06-11T14:22:00Z" w16du:dateUtc="2025-06-11T18:22:00Z">
              <w:rPr>
                <w:rStyle w:val="CommentReference"/>
              </w:rPr>
            </w:rPrChange>
          </w:rPr>
          <w:commentReference w:id="4831"/>
        </w:r>
        <w:r w:rsidR="000C77C4" w:rsidRPr="00F61830">
          <w:rPr>
            <w:rFonts w:ascii="Times New Roman" w:hAnsi="Times New Roman" w:cs="Times New Roman"/>
            <w:sz w:val="21"/>
            <w:szCs w:val="21"/>
            <w:shd w:val="clear" w:color="auto" w:fill="FFFFFF"/>
            <w:rPrChange w:id="4834" w:author="Jackson Halpin" w:date="2025-06-11T14:22:00Z" w16du:dateUtc="2025-06-11T18:22:00Z">
              <w:rPr>
                <w:rFonts w:ascii="Times New Roman" w:hAnsi="Times New Roman" w:cs="Times New Roman"/>
                <w:shd w:val="clear" w:color="auto" w:fill="FFFFFF"/>
              </w:rPr>
            </w:rPrChange>
          </w:rPr>
          <w:t>,</w:t>
        </w:r>
        <w:r w:rsidR="000C77C4" w:rsidRPr="00F61830">
          <w:rPr>
            <w:rStyle w:val="apple-converted-space"/>
            <w:rFonts w:ascii="Times New Roman" w:hAnsi="Times New Roman" w:cs="Times New Roman"/>
            <w:sz w:val="21"/>
            <w:szCs w:val="21"/>
            <w:shd w:val="clear" w:color="auto" w:fill="FFFFFF"/>
            <w:rPrChange w:id="4835" w:author="Jackson Halpin" w:date="2025-06-11T14:22:00Z" w16du:dateUtc="2025-06-11T18:22:00Z">
              <w:rPr>
                <w:rStyle w:val="apple-converted-space"/>
                <w:rFonts w:ascii="Times New Roman" w:hAnsi="Times New Roman" w:cs="Times New Roman"/>
                <w:shd w:val="clear" w:color="auto" w:fill="FFFFFF"/>
              </w:rPr>
            </w:rPrChange>
          </w:rPr>
          <w:t> </w:t>
        </w:r>
        <w:r w:rsidR="000C77C4" w:rsidRPr="00F61830">
          <w:rPr>
            <w:rFonts w:ascii="Times New Roman" w:hAnsi="Times New Roman" w:cs="Times New Roman"/>
            <w:i/>
            <w:iCs/>
            <w:sz w:val="21"/>
            <w:szCs w:val="21"/>
            <w:rPrChange w:id="4836" w:author="Jackson Halpin" w:date="2025-06-11T14:22:00Z" w16du:dateUtc="2025-06-11T18:22:00Z">
              <w:rPr>
                <w:rFonts w:ascii="Times New Roman" w:hAnsi="Times New Roman" w:cs="Times New Roman"/>
                <w:i/>
                <w:iCs/>
              </w:rPr>
            </w:rPrChange>
          </w:rPr>
          <w:t>n</w:t>
        </w:r>
        <w:r w:rsidR="000C77C4" w:rsidRPr="00F61830">
          <w:rPr>
            <w:rFonts w:ascii="Times New Roman" w:hAnsi="Times New Roman" w:cs="Times New Roman"/>
            <w:sz w:val="21"/>
            <w:szCs w:val="21"/>
            <w:rPrChange w:id="4837" w:author="Jackson Halpin" w:date="2025-06-11T14:22:00Z" w16du:dateUtc="2025-06-11T18:22:00Z">
              <w:rPr>
                <w:rFonts w:ascii="Times New Roman" w:hAnsi="Times New Roman" w:cs="Times New Roman"/>
              </w:rPr>
            </w:rPrChange>
          </w:rPr>
          <w:t>≥</w:t>
        </w:r>
        <w:r w:rsidR="000C77C4" w:rsidRPr="00F61830">
          <w:rPr>
            <w:rFonts w:ascii="Times New Roman" w:hAnsi="Times New Roman" w:cs="Times New Roman"/>
            <w:sz w:val="21"/>
            <w:szCs w:val="21"/>
            <w:shd w:val="clear" w:color="auto" w:fill="FFFFFF"/>
            <w:rPrChange w:id="4838" w:author="Jackson Halpin" w:date="2025-06-11T14:22:00Z" w16du:dateUtc="2025-06-11T18:22:00Z">
              <w:rPr>
                <w:rFonts w:ascii="Times New Roman" w:hAnsi="Times New Roman" w:cs="Times New Roman"/>
                <w:shd w:val="clear" w:color="auto" w:fill="FFFFFF"/>
              </w:rPr>
            </w:rPrChange>
          </w:rPr>
          <w:t>3)</w:t>
        </w:r>
      </w:ins>
      <w:ins w:id="4839" w:author="Jennifer Kosmatka" w:date="2025-06-11T12:30:00Z" w16du:dateUtc="2025-06-11T16:30:00Z">
        <w:r w:rsidR="00AC7E82" w:rsidRPr="00F61830">
          <w:rPr>
            <w:rFonts w:ascii="Times New Roman" w:hAnsi="Times New Roman" w:cs="Times New Roman"/>
            <w:sz w:val="21"/>
            <w:szCs w:val="21"/>
            <w:shd w:val="clear" w:color="auto" w:fill="FFFFFF"/>
            <w:rPrChange w:id="4840" w:author="Jackson Halpin" w:date="2025-06-11T14:22:00Z" w16du:dateUtc="2025-06-11T18:22:00Z">
              <w:rPr>
                <w:rFonts w:ascii="Times New Roman" w:hAnsi="Times New Roman" w:cs="Times New Roman"/>
                <w:shd w:val="clear" w:color="auto" w:fill="FFFFFF"/>
              </w:rPr>
            </w:rPrChange>
          </w:rPr>
          <w:t xml:space="preserve">. Binding profiles for </w:t>
        </w:r>
      </w:ins>
      <w:ins w:id="4841" w:author="Jennifer Kosmatka" w:date="2025-06-11T12:31:00Z" w16du:dateUtc="2025-06-11T16:31:00Z">
        <w:r w:rsidR="00AC7E82" w:rsidRPr="00F61830">
          <w:rPr>
            <w:rFonts w:ascii="Times New Roman" w:hAnsi="Times New Roman" w:cs="Times New Roman"/>
            <w:bCs/>
            <w:sz w:val="21"/>
            <w:szCs w:val="21"/>
            <w:rPrChange w:id="4842" w:author="Jackson Halpin" w:date="2025-06-11T14:22:00Z" w16du:dateUtc="2025-06-11T18:22:00Z">
              <w:rPr>
                <w:rFonts w:ascii="Times New Roman" w:hAnsi="Times New Roman" w:cs="Times New Roman"/>
                <w:bCs/>
              </w:rPr>
            </w:rPrChange>
          </w:rPr>
          <w:t>FYCO1</w:t>
        </w:r>
        <w:r w:rsidR="00AC7E82" w:rsidRPr="00F61830">
          <w:rPr>
            <w:rFonts w:ascii="Times New Roman" w:hAnsi="Times New Roman" w:cs="Times New Roman"/>
            <w:sz w:val="21"/>
            <w:szCs w:val="21"/>
            <w:vertAlign w:val="superscript"/>
            <w:rPrChange w:id="4843" w:author="Jackson Halpin" w:date="2025-06-11T14:22:00Z" w16du:dateUtc="2025-06-11T18:22:00Z">
              <w:rPr>
                <w:rFonts w:ascii="Times New Roman" w:hAnsi="Times New Roman" w:cs="Times New Roman"/>
                <w:vertAlign w:val="superscript"/>
              </w:rPr>
            </w:rPrChange>
          </w:rPr>
          <w:t>1277-1312</w:t>
        </w:r>
        <w:r w:rsidR="00AC7E82" w:rsidRPr="00F61830">
          <w:rPr>
            <w:rFonts w:ascii="Times New Roman" w:hAnsi="Times New Roman" w:cs="Times New Roman"/>
            <w:sz w:val="21"/>
            <w:szCs w:val="21"/>
            <w:shd w:val="clear" w:color="auto" w:fill="FFFFFF"/>
            <w:rPrChange w:id="4844" w:author="Jackson Halpin" w:date="2025-06-11T14:22:00Z" w16du:dateUtc="2025-06-11T18:22:00Z">
              <w:rPr>
                <w:rFonts w:ascii="Times New Roman" w:hAnsi="Times New Roman" w:cs="Times New Roman"/>
                <w:shd w:val="clear" w:color="auto" w:fill="FFFFFF"/>
              </w:rPr>
            </w:rPrChange>
          </w:rPr>
          <w:t xml:space="preserve"> and </w:t>
        </w:r>
        <w:r w:rsidR="00AC7E82" w:rsidRPr="00F61830">
          <w:rPr>
            <w:rFonts w:ascii="Times New Roman" w:hAnsi="Times New Roman" w:cs="Times New Roman"/>
            <w:sz w:val="21"/>
            <w:szCs w:val="21"/>
            <w:rPrChange w:id="4845" w:author="Jackson Halpin" w:date="2025-06-11T14:22:00Z" w16du:dateUtc="2025-06-11T18:22:00Z">
              <w:rPr>
                <w:rFonts w:ascii="Times New Roman" w:hAnsi="Times New Roman" w:cs="Times New Roman"/>
              </w:rPr>
            </w:rPrChange>
          </w:rPr>
          <w:t>ATG4A</w:t>
        </w:r>
        <w:r w:rsidR="00AC7E82" w:rsidRPr="00F61830">
          <w:rPr>
            <w:rFonts w:ascii="Times New Roman" w:hAnsi="Times New Roman" w:cs="Times New Roman"/>
            <w:sz w:val="21"/>
            <w:szCs w:val="21"/>
            <w:vertAlign w:val="superscript"/>
            <w:rPrChange w:id="4846" w:author="Jackson Halpin" w:date="2025-06-11T14:22:00Z" w16du:dateUtc="2025-06-11T18:22:00Z">
              <w:rPr>
                <w:rFonts w:ascii="Times New Roman" w:hAnsi="Times New Roman" w:cs="Times New Roman"/>
                <w:vertAlign w:val="superscript"/>
              </w:rPr>
            </w:rPrChange>
          </w:rPr>
          <w:t>363-398</w:t>
        </w:r>
        <w:r w:rsidR="00AC7E82" w:rsidRPr="00F61830">
          <w:rPr>
            <w:rFonts w:ascii="Times New Roman" w:hAnsi="Times New Roman" w:cs="Times New Roman"/>
            <w:sz w:val="21"/>
            <w:szCs w:val="21"/>
            <w:rPrChange w:id="4847" w:author="Jackson Halpin" w:date="2025-06-11T14:22:00Z" w16du:dateUtc="2025-06-11T18:22:00Z">
              <w:rPr>
                <w:rFonts w:ascii="Times New Roman" w:hAnsi="Times New Roman" w:cs="Times New Roman"/>
              </w:rPr>
            </w:rPrChange>
          </w:rPr>
          <w:t xml:space="preserve"> are shown in Supplemental Figure 11. </w:t>
        </w:r>
      </w:ins>
      <w:del w:id="4848" w:author="Jennifer Kosmatka" w:date="2025-06-09T19:21:00Z" w16du:dateUtc="2025-06-09T23:21:00Z">
        <w:r w:rsidR="00541688" w:rsidRPr="00F61830" w:rsidDel="004C2D00">
          <w:rPr>
            <w:rFonts w:ascii="Times New Roman" w:hAnsi="Times New Roman" w:cs="Times New Roman"/>
            <w:sz w:val="21"/>
            <w:szCs w:val="21"/>
            <w:shd w:val="clear" w:color="auto" w:fill="FFFFFF"/>
            <w:rPrChange w:id="4849" w:author="Jackson Halpin" w:date="2025-06-11T14:22:00Z" w16du:dateUtc="2025-06-11T18:22:00Z">
              <w:rPr>
                <w:rFonts w:ascii="Times New Roman" w:hAnsi="Times New Roman" w:cs="Times New Roman"/>
                <w:shd w:val="clear" w:color="auto" w:fill="FFFFFF"/>
              </w:rPr>
            </w:rPrChange>
          </w:rPr>
          <w:delText>, PEP2</w:delText>
        </w:r>
      </w:del>
      <w:del w:id="4850" w:author="Jennifer Kosmatka" w:date="2025-06-09T19:20:00Z" w16du:dateUtc="2025-06-09T23:20:00Z">
        <w:r w:rsidR="00541688" w:rsidRPr="00F61830" w:rsidDel="004C2D00">
          <w:rPr>
            <w:rFonts w:ascii="Times New Roman" w:hAnsi="Times New Roman" w:cs="Times New Roman"/>
            <w:sz w:val="21"/>
            <w:szCs w:val="21"/>
            <w:shd w:val="clear" w:color="auto" w:fill="FFFFFF"/>
            <w:vertAlign w:val="superscript"/>
            <w:rPrChange w:id="4851" w:author="Jackson Halpin" w:date="2025-06-11T14:22:00Z" w16du:dateUtc="2025-06-11T18:22:00Z">
              <w:rPr>
                <w:rFonts w:ascii="Times New Roman" w:hAnsi="Times New Roman" w:cs="Times New Roman"/>
                <w:shd w:val="clear" w:color="auto" w:fill="FFFFFF"/>
                <w:vertAlign w:val="superscript"/>
              </w:rPr>
            </w:rPrChange>
          </w:rPr>
          <w:delText>xx</w:delText>
        </w:r>
      </w:del>
      <w:del w:id="4852" w:author="Jennifer Kosmatka" w:date="2025-06-09T19:21:00Z" w16du:dateUtc="2025-06-09T23:21:00Z">
        <w:r w:rsidR="00541688" w:rsidRPr="00F61830" w:rsidDel="004C2D00">
          <w:rPr>
            <w:rFonts w:ascii="Times New Roman" w:hAnsi="Times New Roman" w:cs="Times New Roman"/>
            <w:sz w:val="21"/>
            <w:szCs w:val="21"/>
            <w:shd w:val="clear" w:color="auto" w:fill="FFFFFF"/>
            <w:rPrChange w:id="4853" w:author="Jackson Halpin" w:date="2025-06-11T14:22:00Z" w16du:dateUtc="2025-06-11T18:22:00Z">
              <w:rPr>
                <w:rFonts w:ascii="Times New Roman" w:hAnsi="Times New Roman" w:cs="Times New Roman"/>
                <w:shd w:val="clear" w:color="auto" w:fill="FFFFFF"/>
              </w:rPr>
            </w:rPrChange>
          </w:rPr>
          <w:delText>, TRIM52</w:delText>
        </w:r>
        <w:r w:rsidR="00541688" w:rsidRPr="00F61830" w:rsidDel="004C2D00">
          <w:rPr>
            <w:rFonts w:ascii="Times New Roman" w:hAnsi="Times New Roman" w:cs="Times New Roman"/>
            <w:sz w:val="21"/>
            <w:szCs w:val="21"/>
            <w:shd w:val="clear" w:color="auto" w:fill="FFFFFF"/>
            <w:vertAlign w:val="superscript"/>
            <w:rPrChange w:id="4854" w:author="Jackson Halpin" w:date="2025-06-11T14:22:00Z" w16du:dateUtc="2025-06-11T18:22:00Z">
              <w:rPr>
                <w:rFonts w:ascii="Times New Roman" w:hAnsi="Times New Roman" w:cs="Times New Roman"/>
                <w:shd w:val="clear" w:color="auto" w:fill="FFFFFF"/>
                <w:vertAlign w:val="superscript"/>
              </w:rPr>
            </w:rPrChange>
          </w:rPr>
          <w:delText>xx</w:delText>
        </w:r>
        <w:r w:rsidR="00541688" w:rsidRPr="00F61830" w:rsidDel="004C2D00">
          <w:rPr>
            <w:rFonts w:ascii="Times New Roman" w:hAnsi="Times New Roman" w:cs="Times New Roman"/>
            <w:sz w:val="21"/>
            <w:szCs w:val="21"/>
            <w:shd w:val="clear" w:color="auto" w:fill="FFFFFF"/>
            <w:rPrChange w:id="4855" w:author="Jackson Halpin" w:date="2025-06-11T14:22:00Z" w16du:dateUtc="2025-06-11T18:22:00Z">
              <w:rPr>
                <w:rFonts w:ascii="Times New Roman" w:hAnsi="Times New Roman" w:cs="Times New Roman"/>
                <w:shd w:val="clear" w:color="auto" w:fill="FFFFFF"/>
              </w:rPr>
            </w:rPrChange>
          </w:rPr>
          <w:delText>.</w:delText>
        </w:r>
      </w:del>
    </w:p>
    <w:p w14:paraId="65C25225" w14:textId="77777777" w:rsidR="00B960DE" w:rsidRPr="00F61830" w:rsidRDefault="00B960DE" w:rsidP="003D01F5">
      <w:pPr>
        <w:pStyle w:val="ListParagraph"/>
        <w:ind w:left="0"/>
        <w:rPr>
          <w:rFonts w:ascii="Times New Roman" w:hAnsi="Times New Roman" w:cs="Times New Roman"/>
          <w:sz w:val="21"/>
          <w:szCs w:val="21"/>
          <w:rPrChange w:id="4856" w:author="Jackson Halpin" w:date="2025-06-11T14:22:00Z" w16du:dateUtc="2025-06-11T18:22:00Z">
            <w:rPr>
              <w:rFonts w:ascii="Times New Roman" w:hAnsi="Times New Roman" w:cs="Times New Roman"/>
            </w:rPr>
          </w:rPrChange>
        </w:rPr>
      </w:pPr>
    </w:p>
    <w:p w14:paraId="214A1114" w14:textId="77777777" w:rsidR="009E4A8D" w:rsidRPr="00F61830" w:rsidDel="00AC7E82" w:rsidRDefault="009E4A8D" w:rsidP="00CD6A8D">
      <w:pPr>
        <w:rPr>
          <w:del w:id="4857" w:author="Jennifer Kosmatka" w:date="2025-06-11T12:18:00Z" w16du:dateUtc="2025-06-11T16:18:00Z"/>
          <w:rFonts w:ascii="Times New Roman" w:hAnsi="Times New Roman" w:cs="Times New Roman"/>
          <w:b/>
          <w:bCs/>
          <w:sz w:val="21"/>
          <w:szCs w:val="21"/>
          <w:rPrChange w:id="4858" w:author="Jackson Halpin" w:date="2025-06-11T14:22:00Z" w16du:dateUtc="2025-06-11T18:22:00Z">
            <w:rPr>
              <w:del w:id="4859" w:author="Jennifer Kosmatka" w:date="2025-06-11T12:18:00Z" w16du:dateUtc="2025-06-11T16:18:00Z"/>
              <w:rFonts w:ascii="Times New Roman" w:hAnsi="Times New Roman" w:cs="Times New Roman"/>
              <w:b/>
              <w:bCs/>
            </w:rPr>
          </w:rPrChange>
        </w:rPr>
      </w:pPr>
    </w:p>
    <w:p w14:paraId="18ADFBDD" w14:textId="53FC0E13" w:rsidR="000C0615" w:rsidRPr="00F61830" w:rsidDel="00F61830" w:rsidRDefault="000C0615" w:rsidP="00F61830">
      <w:pPr>
        <w:rPr>
          <w:del w:id="4860" w:author="Jackson Halpin" w:date="2025-06-11T14:23:00Z" w16du:dateUtc="2025-06-11T18:23:00Z"/>
          <w:rFonts w:ascii="Times New Roman" w:hAnsi="Times New Roman" w:cs="Times New Roman"/>
          <w:b/>
          <w:bCs/>
          <w:sz w:val="21"/>
          <w:szCs w:val="21"/>
          <w:rPrChange w:id="4861" w:author="Jackson Halpin" w:date="2025-06-11T14:22:00Z" w16du:dateUtc="2025-06-11T18:22:00Z">
            <w:rPr>
              <w:del w:id="4862" w:author="Jackson Halpin" w:date="2025-06-11T14:23:00Z" w16du:dateUtc="2025-06-11T18:23:00Z"/>
              <w:rFonts w:ascii="Times New Roman" w:hAnsi="Times New Roman" w:cs="Times New Roman"/>
              <w:b/>
              <w:bCs/>
            </w:rPr>
          </w:rPrChange>
        </w:rPr>
        <w:pPrChange w:id="4863" w:author="Jackson Halpin" w:date="2025-06-11T14:23:00Z" w16du:dateUtc="2025-06-11T18:23:00Z">
          <w:pPr/>
        </w:pPrChange>
      </w:pPr>
      <w:del w:id="4864" w:author="Jennifer Kosmatka" w:date="2025-06-11T12:18:00Z" w16du:dateUtc="2025-06-11T16:18:00Z">
        <w:r w:rsidRPr="00F61830" w:rsidDel="00AC7E82">
          <w:rPr>
            <w:rFonts w:ascii="Times New Roman" w:hAnsi="Times New Roman" w:cs="Times New Roman"/>
            <w:b/>
            <w:sz w:val="21"/>
            <w:szCs w:val="21"/>
            <w:rPrChange w:id="4865" w:author="Jackson Halpin" w:date="2025-06-11T14:22:00Z" w16du:dateUtc="2025-06-11T18:22:00Z">
              <w:rPr>
                <w:rFonts w:ascii="Times New Roman" w:hAnsi="Times New Roman" w:cs="Times New Roman"/>
                <w:b/>
              </w:rPr>
            </w:rPrChange>
          </w:rPr>
          <w:br w:type="page"/>
        </w:r>
      </w:del>
    </w:p>
    <w:p w14:paraId="53A6792F" w14:textId="3EB29C38" w:rsidR="00CB56B1" w:rsidRPr="00F61830" w:rsidDel="00F61830" w:rsidRDefault="00CB56B1" w:rsidP="00F61830">
      <w:pPr>
        <w:rPr>
          <w:del w:id="4866" w:author="Jackson Halpin" w:date="2025-06-11T14:23:00Z" w16du:dateUtc="2025-06-11T18:23:00Z"/>
          <w:rFonts w:ascii="Times New Roman" w:hAnsi="Times New Roman" w:cs="Times New Roman"/>
          <w:b/>
          <w:sz w:val="21"/>
          <w:szCs w:val="21"/>
          <w:rPrChange w:id="4867" w:author="Jackson Halpin" w:date="2025-06-11T14:22:00Z" w16du:dateUtc="2025-06-11T18:22:00Z">
            <w:rPr>
              <w:del w:id="4868" w:author="Jackson Halpin" w:date="2025-06-11T14:23:00Z" w16du:dateUtc="2025-06-11T18:23:00Z"/>
              <w:rFonts w:ascii="Times New Roman" w:hAnsi="Times New Roman" w:cs="Times New Roman"/>
              <w:b/>
            </w:rPr>
          </w:rPrChange>
        </w:rPr>
        <w:pPrChange w:id="4869" w:author="Jackson Halpin" w:date="2025-06-11T14:23:00Z" w16du:dateUtc="2025-06-11T18:23:00Z">
          <w:pPr>
            <w:spacing w:line="480" w:lineRule="auto"/>
            <w:jc w:val="both"/>
          </w:pPr>
        </w:pPrChange>
      </w:pPr>
      <w:commentRangeStart w:id="4870"/>
      <w:del w:id="4871" w:author="Jackson Halpin" w:date="2025-06-11T14:23:00Z" w16du:dateUtc="2025-06-11T18:23:00Z">
        <w:r w:rsidRPr="00F61830" w:rsidDel="00F61830">
          <w:rPr>
            <w:rFonts w:ascii="Times New Roman" w:hAnsi="Times New Roman" w:cs="Times New Roman"/>
            <w:b/>
            <w:sz w:val="21"/>
            <w:szCs w:val="21"/>
            <w:rPrChange w:id="4872" w:author="Jackson Halpin" w:date="2025-06-11T14:22:00Z" w16du:dateUtc="2025-06-11T18:22:00Z">
              <w:rPr>
                <w:rFonts w:ascii="Times New Roman" w:hAnsi="Times New Roman" w:cs="Times New Roman"/>
                <w:b/>
              </w:rPr>
            </w:rPrChange>
          </w:rPr>
          <w:delText>References</w:delText>
        </w:r>
        <w:commentRangeEnd w:id="4870"/>
        <w:r w:rsidR="00AC7E82" w:rsidRPr="00F61830" w:rsidDel="00F61830">
          <w:rPr>
            <w:rStyle w:val="CommentReference"/>
            <w:sz w:val="13"/>
            <w:szCs w:val="13"/>
            <w:rPrChange w:id="4873" w:author="Jackson Halpin" w:date="2025-06-11T14:22:00Z" w16du:dateUtc="2025-06-11T18:22:00Z">
              <w:rPr>
                <w:rStyle w:val="CommentReference"/>
              </w:rPr>
            </w:rPrChange>
          </w:rPr>
          <w:commentReference w:id="4870"/>
        </w:r>
      </w:del>
    </w:p>
    <w:p w14:paraId="065C8065" w14:textId="060639DF" w:rsidR="00AC7E82" w:rsidRPr="00F61830" w:rsidDel="00F61830" w:rsidRDefault="00CB56B1" w:rsidP="00F61830">
      <w:pPr>
        <w:rPr>
          <w:del w:id="4874" w:author="Jackson Halpin" w:date="2025-06-11T14:23:00Z" w16du:dateUtc="2025-06-11T18:23:00Z"/>
          <w:sz w:val="21"/>
          <w:szCs w:val="21"/>
          <w:rPrChange w:id="4875" w:author="Jackson Halpin" w:date="2025-06-11T14:22:00Z" w16du:dateUtc="2025-06-11T18:22:00Z">
            <w:rPr>
              <w:del w:id="4876" w:author="Jackson Halpin" w:date="2025-06-11T14:23:00Z" w16du:dateUtc="2025-06-11T18:23:00Z"/>
            </w:rPr>
          </w:rPrChange>
        </w:rPr>
        <w:pPrChange w:id="4877" w:author="Jackson Halpin" w:date="2025-06-11T14:23:00Z" w16du:dateUtc="2025-06-11T18:23:00Z">
          <w:pPr>
            <w:pStyle w:val="Bibliography"/>
          </w:pPr>
        </w:pPrChange>
      </w:pPr>
      <w:del w:id="4878" w:author="Jackson Halpin" w:date="2025-06-11T14:23:00Z" w16du:dateUtc="2025-06-11T18:23:00Z">
        <w:r w:rsidRPr="00F61830" w:rsidDel="00F61830">
          <w:rPr>
            <w:sz w:val="21"/>
            <w:szCs w:val="21"/>
            <w:rPrChange w:id="4879" w:author="Jackson Halpin" w:date="2025-06-11T14:22:00Z" w16du:dateUtc="2025-06-11T18:22:00Z">
              <w:rPr/>
            </w:rPrChange>
          </w:rPr>
          <w:fldChar w:fldCharType="begin"/>
        </w:r>
        <w:r w:rsidR="00B15AF8" w:rsidRPr="00F61830" w:rsidDel="00F61830">
          <w:rPr>
            <w:sz w:val="21"/>
            <w:szCs w:val="21"/>
            <w:rPrChange w:id="4880" w:author="Jackson Halpin" w:date="2025-06-11T14:22:00Z" w16du:dateUtc="2025-06-11T18:22:00Z">
              <w:rPr/>
            </w:rPrChange>
          </w:rPr>
          <w:delInstrText xml:space="preserve"> ADDIN ZOTERO_BIBL {"uncited":[],"omitted":[],"custom":[]} CSL_BIBLIOGRAPHY </w:delInstrText>
        </w:r>
        <w:r w:rsidRPr="00F61830" w:rsidDel="00F61830">
          <w:rPr>
            <w:sz w:val="21"/>
            <w:szCs w:val="21"/>
            <w:rPrChange w:id="4881" w:author="Jackson Halpin" w:date="2025-06-11T14:22:00Z" w16du:dateUtc="2025-06-11T18:22:00Z">
              <w:rPr/>
            </w:rPrChange>
          </w:rPr>
          <w:fldChar w:fldCharType="separate"/>
        </w:r>
        <w:r w:rsidR="00AC7E82" w:rsidRPr="00F61830" w:rsidDel="00F61830">
          <w:rPr>
            <w:sz w:val="21"/>
            <w:szCs w:val="21"/>
            <w:rPrChange w:id="4882" w:author="Jackson Halpin" w:date="2025-06-11T14:22:00Z" w16du:dateUtc="2025-06-11T18:22:00Z">
              <w:rPr/>
            </w:rPrChange>
          </w:rPr>
          <w:delText xml:space="preserve">Abu-Jamous B, Kelly S. 2018. Clust: automatic extraction of optimal co-expressed gene clusters from gene expression data. </w:delText>
        </w:r>
        <w:r w:rsidR="00AC7E82" w:rsidRPr="00F61830" w:rsidDel="00F61830">
          <w:rPr>
            <w:i/>
            <w:iCs/>
            <w:sz w:val="21"/>
            <w:szCs w:val="21"/>
            <w:rPrChange w:id="4883" w:author="Jackson Halpin" w:date="2025-06-11T14:22:00Z" w16du:dateUtc="2025-06-11T18:22:00Z">
              <w:rPr>
                <w:i/>
                <w:iCs/>
              </w:rPr>
            </w:rPrChange>
          </w:rPr>
          <w:delText>Genome Biol</w:delText>
        </w:r>
        <w:r w:rsidR="00AC7E82" w:rsidRPr="00F61830" w:rsidDel="00F61830">
          <w:rPr>
            <w:sz w:val="21"/>
            <w:szCs w:val="21"/>
            <w:rPrChange w:id="4884" w:author="Jackson Halpin" w:date="2025-06-11T14:22:00Z" w16du:dateUtc="2025-06-11T18:22:00Z">
              <w:rPr/>
            </w:rPrChange>
          </w:rPr>
          <w:delText xml:space="preserve"> </w:delText>
        </w:r>
        <w:r w:rsidR="00AC7E82" w:rsidRPr="00F61830" w:rsidDel="00F61830">
          <w:rPr>
            <w:b/>
            <w:bCs/>
            <w:sz w:val="21"/>
            <w:szCs w:val="21"/>
            <w:rPrChange w:id="4885" w:author="Jackson Halpin" w:date="2025-06-11T14:22:00Z" w16du:dateUtc="2025-06-11T18:22:00Z">
              <w:rPr>
                <w:b/>
                <w:bCs/>
              </w:rPr>
            </w:rPrChange>
          </w:rPr>
          <w:delText>19</w:delText>
        </w:r>
        <w:r w:rsidR="00AC7E82" w:rsidRPr="00F61830" w:rsidDel="00F61830">
          <w:rPr>
            <w:sz w:val="21"/>
            <w:szCs w:val="21"/>
            <w:rPrChange w:id="4886" w:author="Jackson Halpin" w:date="2025-06-11T14:22:00Z" w16du:dateUtc="2025-06-11T18:22:00Z">
              <w:rPr/>
            </w:rPrChange>
          </w:rPr>
          <w:delText>: 172.</w:delText>
        </w:r>
      </w:del>
    </w:p>
    <w:p w14:paraId="25B64430" w14:textId="2027B1B0" w:rsidR="00AC7E82" w:rsidRPr="00F61830" w:rsidDel="00F61830" w:rsidRDefault="00AC7E82" w:rsidP="00F61830">
      <w:pPr>
        <w:rPr>
          <w:del w:id="4887" w:author="Jackson Halpin" w:date="2025-06-11T14:23:00Z" w16du:dateUtc="2025-06-11T18:23:00Z"/>
          <w:sz w:val="21"/>
          <w:szCs w:val="21"/>
          <w:rPrChange w:id="4888" w:author="Jackson Halpin" w:date="2025-06-11T14:22:00Z" w16du:dateUtc="2025-06-11T18:22:00Z">
            <w:rPr>
              <w:del w:id="4889" w:author="Jackson Halpin" w:date="2025-06-11T14:23:00Z" w16du:dateUtc="2025-06-11T18:23:00Z"/>
            </w:rPr>
          </w:rPrChange>
        </w:rPr>
        <w:pPrChange w:id="4890" w:author="Jackson Halpin" w:date="2025-06-11T14:23:00Z" w16du:dateUtc="2025-06-11T18:23:00Z">
          <w:pPr>
            <w:pStyle w:val="Bibliography"/>
          </w:pPr>
        </w:pPrChange>
      </w:pPr>
      <w:del w:id="4891" w:author="Jackson Halpin" w:date="2025-06-11T14:23:00Z" w16du:dateUtc="2025-06-11T18:23:00Z">
        <w:r w:rsidRPr="00F61830" w:rsidDel="00F61830">
          <w:rPr>
            <w:sz w:val="21"/>
            <w:szCs w:val="21"/>
            <w:rPrChange w:id="4892" w:author="Jackson Halpin" w:date="2025-06-11T14:22:00Z" w16du:dateUtc="2025-06-11T18:22:00Z">
              <w:rPr/>
            </w:rPrChange>
          </w:rPr>
          <w:delText xml:space="preserve">Ashburner M, Ball CA, Blake JA, Botstein D, Butler H, Cherry JM, Davis AP, Dolinski K, Dwight SS, Eppig JT, et al. 2000. Gene Ontology: tool for the unification of biology. </w:delText>
        </w:r>
        <w:r w:rsidRPr="00F61830" w:rsidDel="00F61830">
          <w:rPr>
            <w:i/>
            <w:iCs/>
            <w:sz w:val="21"/>
            <w:szCs w:val="21"/>
            <w:rPrChange w:id="4893" w:author="Jackson Halpin" w:date="2025-06-11T14:22:00Z" w16du:dateUtc="2025-06-11T18:22:00Z">
              <w:rPr>
                <w:i/>
                <w:iCs/>
              </w:rPr>
            </w:rPrChange>
          </w:rPr>
          <w:delText>Nat Genet</w:delText>
        </w:r>
        <w:r w:rsidRPr="00F61830" w:rsidDel="00F61830">
          <w:rPr>
            <w:sz w:val="21"/>
            <w:szCs w:val="21"/>
            <w:rPrChange w:id="4894" w:author="Jackson Halpin" w:date="2025-06-11T14:22:00Z" w16du:dateUtc="2025-06-11T18:22:00Z">
              <w:rPr/>
            </w:rPrChange>
          </w:rPr>
          <w:delText xml:space="preserve"> </w:delText>
        </w:r>
        <w:r w:rsidRPr="00F61830" w:rsidDel="00F61830">
          <w:rPr>
            <w:b/>
            <w:bCs/>
            <w:sz w:val="21"/>
            <w:szCs w:val="21"/>
            <w:rPrChange w:id="4895" w:author="Jackson Halpin" w:date="2025-06-11T14:22:00Z" w16du:dateUtc="2025-06-11T18:22:00Z">
              <w:rPr>
                <w:b/>
                <w:bCs/>
              </w:rPr>
            </w:rPrChange>
          </w:rPr>
          <w:delText>25</w:delText>
        </w:r>
        <w:r w:rsidRPr="00F61830" w:rsidDel="00F61830">
          <w:rPr>
            <w:sz w:val="21"/>
            <w:szCs w:val="21"/>
            <w:rPrChange w:id="4896" w:author="Jackson Halpin" w:date="2025-06-11T14:22:00Z" w16du:dateUtc="2025-06-11T18:22:00Z">
              <w:rPr/>
            </w:rPrChange>
          </w:rPr>
          <w:delText>: 25–29.</w:delText>
        </w:r>
      </w:del>
    </w:p>
    <w:p w14:paraId="5C62A054" w14:textId="695FA578" w:rsidR="00AC7E82" w:rsidRPr="00F61830" w:rsidDel="00F61830" w:rsidRDefault="00AC7E82" w:rsidP="00F61830">
      <w:pPr>
        <w:rPr>
          <w:del w:id="4897" w:author="Jackson Halpin" w:date="2025-06-11T14:23:00Z" w16du:dateUtc="2025-06-11T18:23:00Z"/>
          <w:sz w:val="21"/>
          <w:szCs w:val="21"/>
          <w:rPrChange w:id="4898" w:author="Jackson Halpin" w:date="2025-06-11T14:22:00Z" w16du:dateUtc="2025-06-11T18:22:00Z">
            <w:rPr>
              <w:del w:id="4899" w:author="Jackson Halpin" w:date="2025-06-11T14:23:00Z" w16du:dateUtc="2025-06-11T18:23:00Z"/>
            </w:rPr>
          </w:rPrChange>
        </w:rPr>
        <w:pPrChange w:id="4900" w:author="Jackson Halpin" w:date="2025-06-11T14:23:00Z" w16du:dateUtc="2025-06-11T18:23:00Z">
          <w:pPr>
            <w:pStyle w:val="Bibliography"/>
          </w:pPr>
        </w:pPrChange>
      </w:pPr>
      <w:del w:id="4901" w:author="Jackson Halpin" w:date="2025-06-11T14:23:00Z" w16du:dateUtc="2025-06-11T18:23:00Z">
        <w:r w:rsidRPr="00F61830" w:rsidDel="00F61830">
          <w:rPr>
            <w:sz w:val="21"/>
            <w:szCs w:val="21"/>
            <w:rPrChange w:id="4902" w:author="Jackson Halpin" w:date="2025-06-11T14:22:00Z" w16du:dateUtc="2025-06-11T18:22:00Z">
              <w:rPr/>
            </w:rPrChange>
          </w:rPr>
          <w:delText xml:space="preserve">Behrends C, Sowa ME, Gygi SP, Harper JW. 2010. Network organization of the human autophagy system. </w:delText>
        </w:r>
        <w:r w:rsidRPr="00F61830" w:rsidDel="00F61830">
          <w:rPr>
            <w:i/>
            <w:iCs/>
            <w:sz w:val="21"/>
            <w:szCs w:val="21"/>
            <w:rPrChange w:id="4903" w:author="Jackson Halpin" w:date="2025-06-11T14:22:00Z" w16du:dateUtc="2025-06-11T18:22:00Z">
              <w:rPr>
                <w:i/>
                <w:iCs/>
              </w:rPr>
            </w:rPrChange>
          </w:rPr>
          <w:delText>Nature</w:delText>
        </w:r>
        <w:r w:rsidRPr="00F61830" w:rsidDel="00F61830">
          <w:rPr>
            <w:sz w:val="21"/>
            <w:szCs w:val="21"/>
            <w:rPrChange w:id="4904" w:author="Jackson Halpin" w:date="2025-06-11T14:22:00Z" w16du:dateUtc="2025-06-11T18:22:00Z">
              <w:rPr/>
            </w:rPrChange>
          </w:rPr>
          <w:delText xml:space="preserve"> </w:delText>
        </w:r>
        <w:r w:rsidRPr="00F61830" w:rsidDel="00F61830">
          <w:rPr>
            <w:b/>
            <w:bCs/>
            <w:sz w:val="21"/>
            <w:szCs w:val="21"/>
            <w:rPrChange w:id="4905" w:author="Jackson Halpin" w:date="2025-06-11T14:22:00Z" w16du:dateUtc="2025-06-11T18:22:00Z">
              <w:rPr>
                <w:b/>
                <w:bCs/>
              </w:rPr>
            </w:rPrChange>
          </w:rPr>
          <w:delText>466</w:delText>
        </w:r>
        <w:r w:rsidRPr="00F61830" w:rsidDel="00F61830">
          <w:rPr>
            <w:sz w:val="21"/>
            <w:szCs w:val="21"/>
            <w:rPrChange w:id="4906" w:author="Jackson Halpin" w:date="2025-06-11T14:22:00Z" w16du:dateUtc="2025-06-11T18:22:00Z">
              <w:rPr/>
            </w:rPrChange>
          </w:rPr>
          <w:delText>: 68–76.</w:delText>
        </w:r>
      </w:del>
    </w:p>
    <w:p w14:paraId="4EADADE0" w14:textId="611247A8" w:rsidR="00AC7E82" w:rsidRPr="00F61830" w:rsidDel="00F61830" w:rsidRDefault="00AC7E82" w:rsidP="00F61830">
      <w:pPr>
        <w:rPr>
          <w:del w:id="4907" w:author="Jackson Halpin" w:date="2025-06-11T14:23:00Z" w16du:dateUtc="2025-06-11T18:23:00Z"/>
          <w:sz w:val="21"/>
          <w:szCs w:val="21"/>
          <w:rPrChange w:id="4908" w:author="Jackson Halpin" w:date="2025-06-11T14:22:00Z" w16du:dateUtc="2025-06-11T18:22:00Z">
            <w:rPr>
              <w:del w:id="4909" w:author="Jackson Halpin" w:date="2025-06-11T14:23:00Z" w16du:dateUtc="2025-06-11T18:23:00Z"/>
            </w:rPr>
          </w:rPrChange>
        </w:rPr>
        <w:pPrChange w:id="4910" w:author="Jackson Halpin" w:date="2025-06-11T14:23:00Z" w16du:dateUtc="2025-06-11T18:23:00Z">
          <w:pPr>
            <w:pStyle w:val="Bibliography"/>
          </w:pPr>
        </w:pPrChange>
      </w:pPr>
      <w:del w:id="4911" w:author="Jackson Halpin" w:date="2025-06-11T14:23:00Z" w16du:dateUtc="2025-06-11T18:23:00Z">
        <w:r w:rsidRPr="00F61830" w:rsidDel="00F61830">
          <w:rPr>
            <w:sz w:val="21"/>
            <w:szCs w:val="21"/>
            <w:rPrChange w:id="4912" w:author="Jackson Halpin" w:date="2025-06-11T14:22:00Z" w16du:dateUtc="2025-06-11T18:22:00Z">
              <w:rPr/>
            </w:rPrChange>
          </w:rPr>
          <w:delText xml:space="preserve">Birgisdottir ÅB, Lamark T, Johansen T. 2013. The LIR motif – crucial for selective autophagy. </w:delText>
        </w:r>
        <w:r w:rsidRPr="00F61830" w:rsidDel="00F61830">
          <w:rPr>
            <w:i/>
            <w:iCs/>
            <w:sz w:val="21"/>
            <w:szCs w:val="21"/>
            <w:rPrChange w:id="4913" w:author="Jackson Halpin" w:date="2025-06-11T14:22:00Z" w16du:dateUtc="2025-06-11T18:22:00Z">
              <w:rPr>
                <w:i/>
                <w:iCs/>
              </w:rPr>
            </w:rPrChange>
          </w:rPr>
          <w:delText>J Cell Sci</w:delText>
        </w:r>
        <w:r w:rsidRPr="00F61830" w:rsidDel="00F61830">
          <w:rPr>
            <w:sz w:val="21"/>
            <w:szCs w:val="21"/>
            <w:rPrChange w:id="4914" w:author="Jackson Halpin" w:date="2025-06-11T14:22:00Z" w16du:dateUtc="2025-06-11T18:22:00Z">
              <w:rPr/>
            </w:rPrChange>
          </w:rPr>
          <w:delText xml:space="preserve"> </w:delText>
        </w:r>
        <w:r w:rsidRPr="00F61830" w:rsidDel="00F61830">
          <w:rPr>
            <w:b/>
            <w:bCs/>
            <w:sz w:val="21"/>
            <w:szCs w:val="21"/>
            <w:rPrChange w:id="4915" w:author="Jackson Halpin" w:date="2025-06-11T14:22:00Z" w16du:dateUtc="2025-06-11T18:22:00Z">
              <w:rPr>
                <w:b/>
                <w:bCs/>
              </w:rPr>
            </w:rPrChange>
          </w:rPr>
          <w:delText>126</w:delText>
        </w:r>
        <w:r w:rsidRPr="00F61830" w:rsidDel="00F61830">
          <w:rPr>
            <w:sz w:val="21"/>
            <w:szCs w:val="21"/>
            <w:rPrChange w:id="4916" w:author="Jackson Halpin" w:date="2025-06-11T14:22:00Z" w16du:dateUtc="2025-06-11T18:22:00Z">
              <w:rPr/>
            </w:rPrChange>
          </w:rPr>
          <w:delText>: 3237–3247.</w:delText>
        </w:r>
      </w:del>
    </w:p>
    <w:p w14:paraId="77F451C6" w14:textId="4D55BB27" w:rsidR="00AC7E82" w:rsidRPr="00F61830" w:rsidDel="00F61830" w:rsidRDefault="00AC7E82" w:rsidP="00F61830">
      <w:pPr>
        <w:rPr>
          <w:del w:id="4917" w:author="Jackson Halpin" w:date="2025-06-11T14:23:00Z" w16du:dateUtc="2025-06-11T18:23:00Z"/>
          <w:sz w:val="21"/>
          <w:szCs w:val="21"/>
          <w:rPrChange w:id="4918" w:author="Jackson Halpin" w:date="2025-06-11T14:22:00Z" w16du:dateUtc="2025-06-11T18:22:00Z">
            <w:rPr>
              <w:del w:id="4919" w:author="Jackson Halpin" w:date="2025-06-11T14:23:00Z" w16du:dateUtc="2025-06-11T18:23:00Z"/>
            </w:rPr>
          </w:rPrChange>
        </w:rPr>
        <w:pPrChange w:id="4920" w:author="Jackson Halpin" w:date="2025-06-11T14:23:00Z" w16du:dateUtc="2025-06-11T18:23:00Z">
          <w:pPr>
            <w:pStyle w:val="Bibliography"/>
          </w:pPr>
        </w:pPrChange>
      </w:pPr>
      <w:del w:id="4921" w:author="Jackson Halpin" w:date="2025-06-11T14:23:00Z" w16du:dateUtc="2025-06-11T18:23:00Z">
        <w:r w:rsidRPr="00F61830" w:rsidDel="00F61830">
          <w:rPr>
            <w:sz w:val="21"/>
            <w:szCs w:val="21"/>
            <w:rPrChange w:id="4922" w:author="Jackson Halpin" w:date="2025-06-11T14:22:00Z" w16du:dateUtc="2025-06-11T18:22:00Z">
              <w:rPr/>
            </w:rPrChange>
          </w:rPr>
          <w:delText xml:space="preserve">Boecker CA, Goldsmith J, Dou D, Cajka GG, Holzbaur ELF. 2021. Increased LRRK2 kinase activity alters neuronal autophagy by disrupting the axonal transport of autophagosomes. </w:delText>
        </w:r>
        <w:r w:rsidRPr="00F61830" w:rsidDel="00F61830">
          <w:rPr>
            <w:i/>
            <w:iCs/>
            <w:sz w:val="21"/>
            <w:szCs w:val="21"/>
            <w:rPrChange w:id="4923" w:author="Jackson Halpin" w:date="2025-06-11T14:22:00Z" w16du:dateUtc="2025-06-11T18:22:00Z">
              <w:rPr>
                <w:i/>
                <w:iCs/>
              </w:rPr>
            </w:rPrChange>
          </w:rPr>
          <w:delText>Curr Biol</w:delText>
        </w:r>
        <w:r w:rsidRPr="00F61830" w:rsidDel="00F61830">
          <w:rPr>
            <w:sz w:val="21"/>
            <w:szCs w:val="21"/>
            <w:rPrChange w:id="4924" w:author="Jackson Halpin" w:date="2025-06-11T14:22:00Z" w16du:dateUtc="2025-06-11T18:22:00Z">
              <w:rPr/>
            </w:rPrChange>
          </w:rPr>
          <w:delText xml:space="preserve"> </w:delText>
        </w:r>
        <w:r w:rsidRPr="00F61830" w:rsidDel="00F61830">
          <w:rPr>
            <w:b/>
            <w:bCs/>
            <w:sz w:val="21"/>
            <w:szCs w:val="21"/>
            <w:rPrChange w:id="4925" w:author="Jackson Halpin" w:date="2025-06-11T14:22:00Z" w16du:dateUtc="2025-06-11T18:22:00Z">
              <w:rPr>
                <w:b/>
                <w:bCs/>
              </w:rPr>
            </w:rPrChange>
          </w:rPr>
          <w:delText>31</w:delText>
        </w:r>
        <w:r w:rsidRPr="00F61830" w:rsidDel="00F61830">
          <w:rPr>
            <w:sz w:val="21"/>
            <w:szCs w:val="21"/>
            <w:rPrChange w:id="4926" w:author="Jackson Halpin" w:date="2025-06-11T14:22:00Z" w16du:dateUtc="2025-06-11T18:22:00Z">
              <w:rPr/>
            </w:rPrChange>
          </w:rPr>
          <w:delText>: 2140-2154.e6.</w:delText>
        </w:r>
      </w:del>
    </w:p>
    <w:p w14:paraId="72F20C3E" w14:textId="57523655" w:rsidR="00AC7E82" w:rsidRPr="00F61830" w:rsidDel="00F61830" w:rsidRDefault="00AC7E82" w:rsidP="00F61830">
      <w:pPr>
        <w:rPr>
          <w:del w:id="4927" w:author="Jackson Halpin" w:date="2025-06-11T14:23:00Z" w16du:dateUtc="2025-06-11T18:23:00Z"/>
          <w:sz w:val="21"/>
          <w:szCs w:val="21"/>
          <w:rPrChange w:id="4928" w:author="Jackson Halpin" w:date="2025-06-11T14:22:00Z" w16du:dateUtc="2025-06-11T18:22:00Z">
            <w:rPr>
              <w:del w:id="4929" w:author="Jackson Halpin" w:date="2025-06-11T14:23:00Z" w16du:dateUtc="2025-06-11T18:23:00Z"/>
            </w:rPr>
          </w:rPrChange>
        </w:rPr>
        <w:pPrChange w:id="4930" w:author="Jackson Halpin" w:date="2025-06-11T14:23:00Z" w16du:dateUtc="2025-06-11T18:23:00Z">
          <w:pPr>
            <w:pStyle w:val="Bibliography"/>
          </w:pPr>
        </w:pPrChange>
      </w:pPr>
      <w:del w:id="4931" w:author="Jackson Halpin" w:date="2025-06-11T14:23:00Z" w16du:dateUtc="2025-06-11T18:23:00Z">
        <w:r w:rsidRPr="00F61830" w:rsidDel="00F61830">
          <w:rPr>
            <w:sz w:val="21"/>
            <w:szCs w:val="21"/>
            <w:rPrChange w:id="4932" w:author="Jackson Halpin" w:date="2025-06-11T14:22:00Z" w16du:dateUtc="2025-06-11T18:22:00Z">
              <w:rPr/>
            </w:rPrChange>
          </w:rPr>
          <w:delText xml:space="preserve">Brennan A, Layfield R, Long J, Williams HEL, Oldham NJ, Scott D, Searle MS. 2022. An ALS-associated variant of the autophagy receptor SQSTM1/p62 reprograms binding selectivity toward the autophagy-related hATG8 proteins. </w:delText>
        </w:r>
        <w:r w:rsidRPr="00F61830" w:rsidDel="00F61830">
          <w:rPr>
            <w:i/>
            <w:iCs/>
            <w:sz w:val="21"/>
            <w:szCs w:val="21"/>
            <w:rPrChange w:id="4933" w:author="Jackson Halpin" w:date="2025-06-11T14:22:00Z" w16du:dateUtc="2025-06-11T18:22:00Z">
              <w:rPr>
                <w:i/>
                <w:iCs/>
              </w:rPr>
            </w:rPrChange>
          </w:rPr>
          <w:delText>J Biol Chem</w:delText>
        </w:r>
        <w:r w:rsidRPr="00F61830" w:rsidDel="00F61830">
          <w:rPr>
            <w:sz w:val="21"/>
            <w:szCs w:val="21"/>
            <w:rPrChange w:id="4934" w:author="Jackson Halpin" w:date="2025-06-11T14:22:00Z" w16du:dateUtc="2025-06-11T18:22:00Z">
              <w:rPr/>
            </w:rPrChange>
          </w:rPr>
          <w:delText xml:space="preserve"> </w:delText>
        </w:r>
        <w:r w:rsidRPr="00F61830" w:rsidDel="00F61830">
          <w:rPr>
            <w:b/>
            <w:bCs/>
            <w:sz w:val="21"/>
            <w:szCs w:val="21"/>
            <w:rPrChange w:id="4935" w:author="Jackson Halpin" w:date="2025-06-11T14:22:00Z" w16du:dateUtc="2025-06-11T18:22:00Z">
              <w:rPr>
                <w:b/>
                <w:bCs/>
              </w:rPr>
            </w:rPrChange>
          </w:rPr>
          <w:delText>298</w:delText>
        </w:r>
        <w:r w:rsidRPr="00F61830" w:rsidDel="00F61830">
          <w:rPr>
            <w:sz w:val="21"/>
            <w:szCs w:val="21"/>
            <w:rPrChange w:id="4936" w:author="Jackson Halpin" w:date="2025-06-11T14:22:00Z" w16du:dateUtc="2025-06-11T18:22:00Z">
              <w:rPr/>
            </w:rPrChange>
          </w:rPr>
          <w:delText>: 101514.</w:delText>
        </w:r>
      </w:del>
    </w:p>
    <w:p w14:paraId="4ACC9558" w14:textId="4AE68B1B" w:rsidR="00AC7E82" w:rsidRPr="00F61830" w:rsidDel="00F61830" w:rsidRDefault="00AC7E82" w:rsidP="00F61830">
      <w:pPr>
        <w:rPr>
          <w:del w:id="4937" w:author="Jackson Halpin" w:date="2025-06-11T14:23:00Z" w16du:dateUtc="2025-06-11T18:23:00Z"/>
          <w:sz w:val="21"/>
          <w:szCs w:val="21"/>
          <w:rPrChange w:id="4938" w:author="Jackson Halpin" w:date="2025-06-11T14:22:00Z" w16du:dateUtc="2025-06-11T18:22:00Z">
            <w:rPr>
              <w:del w:id="4939" w:author="Jackson Halpin" w:date="2025-06-11T14:23:00Z" w16du:dateUtc="2025-06-11T18:23:00Z"/>
            </w:rPr>
          </w:rPrChange>
        </w:rPr>
        <w:pPrChange w:id="4940" w:author="Jackson Halpin" w:date="2025-06-11T14:23:00Z" w16du:dateUtc="2025-06-11T18:23:00Z">
          <w:pPr>
            <w:pStyle w:val="Bibliography"/>
          </w:pPr>
        </w:pPrChange>
      </w:pPr>
      <w:del w:id="4941" w:author="Jackson Halpin" w:date="2025-06-11T14:23:00Z" w16du:dateUtc="2025-06-11T18:23:00Z">
        <w:r w:rsidRPr="00F61830" w:rsidDel="00F61830">
          <w:rPr>
            <w:sz w:val="21"/>
            <w:szCs w:val="21"/>
            <w:rPrChange w:id="4942" w:author="Jackson Halpin" w:date="2025-06-11T14:22:00Z" w16du:dateUtc="2025-06-11T18:22:00Z">
              <w:rPr/>
            </w:rPrChange>
          </w:rPr>
          <w:delText xml:space="preserve">Bugge K, Brakti I, Fernandes CB, Dreier JE, Lundsgaard JE, Olsen JG, Skriver K, Kragelund BB. 2020. Interactions by Disorder – A Matter of Context. </w:delText>
        </w:r>
        <w:r w:rsidRPr="00F61830" w:rsidDel="00F61830">
          <w:rPr>
            <w:i/>
            <w:iCs/>
            <w:sz w:val="21"/>
            <w:szCs w:val="21"/>
            <w:rPrChange w:id="4943" w:author="Jackson Halpin" w:date="2025-06-11T14:22:00Z" w16du:dateUtc="2025-06-11T18:22:00Z">
              <w:rPr>
                <w:i/>
                <w:iCs/>
              </w:rPr>
            </w:rPrChange>
          </w:rPr>
          <w:delText>Front Mol Biosci</w:delText>
        </w:r>
        <w:r w:rsidRPr="00F61830" w:rsidDel="00F61830">
          <w:rPr>
            <w:sz w:val="21"/>
            <w:szCs w:val="21"/>
            <w:rPrChange w:id="4944" w:author="Jackson Halpin" w:date="2025-06-11T14:22:00Z" w16du:dateUtc="2025-06-11T18:22:00Z">
              <w:rPr/>
            </w:rPrChange>
          </w:rPr>
          <w:delText xml:space="preserve"> </w:delText>
        </w:r>
        <w:r w:rsidRPr="00F61830" w:rsidDel="00F61830">
          <w:rPr>
            <w:b/>
            <w:bCs/>
            <w:sz w:val="21"/>
            <w:szCs w:val="21"/>
            <w:rPrChange w:id="4945" w:author="Jackson Halpin" w:date="2025-06-11T14:22:00Z" w16du:dateUtc="2025-06-11T18:22:00Z">
              <w:rPr>
                <w:b/>
                <w:bCs/>
              </w:rPr>
            </w:rPrChange>
          </w:rPr>
          <w:delText>7</w:delText>
        </w:r>
        <w:r w:rsidRPr="00F61830" w:rsidDel="00F61830">
          <w:rPr>
            <w:sz w:val="21"/>
            <w:szCs w:val="21"/>
            <w:rPrChange w:id="4946" w:author="Jackson Halpin" w:date="2025-06-11T14:22:00Z" w16du:dateUtc="2025-06-11T18:22:00Z">
              <w:rPr/>
            </w:rPrChange>
          </w:rPr>
          <w:delText>: 110.</w:delText>
        </w:r>
      </w:del>
    </w:p>
    <w:p w14:paraId="258A1D53" w14:textId="453AA885" w:rsidR="00AC7E82" w:rsidRPr="00F61830" w:rsidDel="00F61830" w:rsidRDefault="00AC7E82" w:rsidP="00F61830">
      <w:pPr>
        <w:rPr>
          <w:del w:id="4947" w:author="Jackson Halpin" w:date="2025-06-11T14:23:00Z" w16du:dateUtc="2025-06-11T18:23:00Z"/>
          <w:sz w:val="21"/>
          <w:szCs w:val="21"/>
          <w:rPrChange w:id="4948" w:author="Jackson Halpin" w:date="2025-06-11T14:22:00Z" w16du:dateUtc="2025-06-11T18:22:00Z">
            <w:rPr>
              <w:del w:id="4949" w:author="Jackson Halpin" w:date="2025-06-11T14:23:00Z" w16du:dateUtc="2025-06-11T18:23:00Z"/>
            </w:rPr>
          </w:rPrChange>
        </w:rPr>
        <w:pPrChange w:id="4950" w:author="Jackson Halpin" w:date="2025-06-11T14:23:00Z" w16du:dateUtc="2025-06-11T18:23:00Z">
          <w:pPr>
            <w:pStyle w:val="Bibliography"/>
          </w:pPr>
        </w:pPrChange>
      </w:pPr>
      <w:del w:id="4951" w:author="Jackson Halpin" w:date="2025-06-11T14:23:00Z" w16du:dateUtc="2025-06-11T18:23:00Z">
        <w:r w:rsidRPr="00F61830" w:rsidDel="00F61830">
          <w:rPr>
            <w:sz w:val="21"/>
            <w:szCs w:val="21"/>
            <w:rPrChange w:id="4952" w:author="Jackson Halpin" w:date="2025-06-11T14:22:00Z" w16du:dateUtc="2025-06-11T18:22:00Z">
              <w:rPr/>
            </w:rPrChange>
          </w:rPr>
          <w:delText xml:space="preserve">Chatzichristofi A, Sagris V, Pallaris A, Eftychiou M, Kalvari I, Price N, Theodosiou T, Iliopoulos I, Nezis IP, Promponas VJ. 2023. LIRcentral: a manually curated online database of experimentally validated functional LIR motifs. </w:delText>
        </w:r>
        <w:r w:rsidRPr="00F61830" w:rsidDel="00F61830">
          <w:rPr>
            <w:i/>
            <w:iCs/>
            <w:sz w:val="21"/>
            <w:szCs w:val="21"/>
            <w:rPrChange w:id="4953" w:author="Jackson Halpin" w:date="2025-06-11T14:22:00Z" w16du:dateUtc="2025-06-11T18:22:00Z">
              <w:rPr>
                <w:i/>
                <w:iCs/>
              </w:rPr>
            </w:rPrChange>
          </w:rPr>
          <w:delText>Autophagy</w:delText>
        </w:r>
        <w:r w:rsidRPr="00F61830" w:rsidDel="00F61830">
          <w:rPr>
            <w:sz w:val="21"/>
            <w:szCs w:val="21"/>
            <w:rPrChange w:id="4954" w:author="Jackson Halpin" w:date="2025-06-11T14:22:00Z" w16du:dateUtc="2025-06-11T18:22:00Z">
              <w:rPr/>
            </w:rPrChange>
          </w:rPr>
          <w:delText xml:space="preserve"> 1–12.</w:delText>
        </w:r>
      </w:del>
    </w:p>
    <w:p w14:paraId="3E93B026" w14:textId="5B2D92DE" w:rsidR="00AC7E82" w:rsidRPr="00F61830" w:rsidDel="00F61830" w:rsidRDefault="00AC7E82" w:rsidP="00F61830">
      <w:pPr>
        <w:rPr>
          <w:del w:id="4955" w:author="Jackson Halpin" w:date="2025-06-11T14:23:00Z" w16du:dateUtc="2025-06-11T18:23:00Z"/>
          <w:sz w:val="21"/>
          <w:szCs w:val="21"/>
          <w:rPrChange w:id="4956" w:author="Jackson Halpin" w:date="2025-06-11T14:22:00Z" w16du:dateUtc="2025-06-11T18:22:00Z">
            <w:rPr>
              <w:del w:id="4957" w:author="Jackson Halpin" w:date="2025-06-11T14:23:00Z" w16du:dateUtc="2025-06-11T18:23:00Z"/>
            </w:rPr>
          </w:rPrChange>
        </w:rPr>
        <w:pPrChange w:id="4958" w:author="Jackson Halpin" w:date="2025-06-11T14:23:00Z" w16du:dateUtc="2025-06-11T18:23:00Z">
          <w:pPr>
            <w:pStyle w:val="Bibliography"/>
          </w:pPr>
        </w:pPrChange>
      </w:pPr>
      <w:del w:id="4959" w:author="Jackson Halpin" w:date="2025-06-11T14:23:00Z" w16du:dateUtc="2025-06-11T18:23:00Z">
        <w:r w:rsidRPr="00F61830" w:rsidDel="00F61830">
          <w:rPr>
            <w:sz w:val="21"/>
            <w:szCs w:val="21"/>
            <w:rPrChange w:id="4960" w:author="Jackson Halpin" w:date="2025-06-11T14:22:00Z" w16du:dateUtc="2025-06-11T18:22:00Z">
              <w:rPr/>
            </w:rPrChange>
          </w:rPr>
          <w:delText xml:space="preserve">Chen Y, Yi H, Liao S, He J, Zhou Y, Lei Y. 2024. LC3B: A microtubule-associated protein influences disease progression and prognosis. </w:delText>
        </w:r>
        <w:r w:rsidRPr="00F61830" w:rsidDel="00F61830">
          <w:rPr>
            <w:i/>
            <w:iCs/>
            <w:sz w:val="21"/>
            <w:szCs w:val="21"/>
            <w:rPrChange w:id="4961" w:author="Jackson Halpin" w:date="2025-06-11T14:22:00Z" w16du:dateUtc="2025-06-11T18:22:00Z">
              <w:rPr>
                <w:i/>
                <w:iCs/>
              </w:rPr>
            </w:rPrChange>
          </w:rPr>
          <w:delText>Cytokine Growth Factor Rev</w:delText>
        </w:r>
        <w:r w:rsidRPr="00F61830" w:rsidDel="00F61830">
          <w:rPr>
            <w:sz w:val="21"/>
            <w:szCs w:val="21"/>
            <w:rPrChange w:id="4962" w:author="Jackson Halpin" w:date="2025-06-11T14:22:00Z" w16du:dateUtc="2025-06-11T18:22:00Z">
              <w:rPr/>
            </w:rPrChange>
          </w:rPr>
          <w:delText xml:space="preserve"> S1359610124000947.</w:delText>
        </w:r>
      </w:del>
    </w:p>
    <w:p w14:paraId="42D98815" w14:textId="536AF394" w:rsidR="00AC7E82" w:rsidRPr="00F61830" w:rsidDel="00F61830" w:rsidRDefault="00AC7E82" w:rsidP="00F61830">
      <w:pPr>
        <w:rPr>
          <w:del w:id="4963" w:author="Jackson Halpin" w:date="2025-06-11T14:23:00Z" w16du:dateUtc="2025-06-11T18:23:00Z"/>
          <w:sz w:val="21"/>
          <w:szCs w:val="21"/>
          <w:rPrChange w:id="4964" w:author="Jackson Halpin" w:date="2025-06-11T14:22:00Z" w16du:dateUtc="2025-06-11T18:22:00Z">
            <w:rPr>
              <w:del w:id="4965" w:author="Jackson Halpin" w:date="2025-06-11T14:23:00Z" w16du:dateUtc="2025-06-11T18:23:00Z"/>
            </w:rPr>
          </w:rPrChange>
        </w:rPr>
        <w:pPrChange w:id="4966" w:author="Jackson Halpin" w:date="2025-06-11T14:23:00Z" w16du:dateUtc="2025-06-11T18:23:00Z">
          <w:pPr>
            <w:pStyle w:val="Bibliography"/>
          </w:pPr>
        </w:pPrChange>
      </w:pPr>
      <w:del w:id="4967" w:author="Jackson Halpin" w:date="2025-06-11T14:23:00Z" w16du:dateUtc="2025-06-11T18:23:00Z">
        <w:r w:rsidRPr="00F61830" w:rsidDel="00F61830">
          <w:rPr>
            <w:sz w:val="21"/>
            <w:szCs w:val="21"/>
            <w:rPrChange w:id="4968" w:author="Jackson Halpin" w:date="2025-06-11T14:22:00Z" w16du:dateUtc="2025-06-11T18:22:00Z">
              <w:rPr/>
            </w:rPrChange>
          </w:rPr>
          <w:delText xml:space="preserve">Cheng X, Wang Y, Gong Y, Li F, Guo Y, Hu S, Liu J, Pan L. 2016. Structural basis of FYCO1 and MAP1LC3A interaction reveals a novel binding mode for Atg8-family proteins. </w:delText>
        </w:r>
        <w:r w:rsidRPr="00F61830" w:rsidDel="00F61830">
          <w:rPr>
            <w:i/>
            <w:iCs/>
            <w:sz w:val="21"/>
            <w:szCs w:val="21"/>
            <w:rPrChange w:id="4969" w:author="Jackson Halpin" w:date="2025-06-11T14:22:00Z" w16du:dateUtc="2025-06-11T18:22:00Z">
              <w:rPr>
                <w:i/>
                <w:iCs/>
              </w:rPr>
            </w:rPrChange>
          </w:rPr>
          <w:delText>Autophagy</w:delText>
        </w:r>
        <w:r w:rsidRPr="00F61830" w:rsidDel="00F61830">
          <w:rPr>
            <w:sz w:val="21"/>
            <w:szCs w:val="21"/>
            <w:rPrChange w:id="4970" w:author="Jackson Halpin" w:date="2025-06-11T14:22:00Z" w16du:dateUtc="2025-06-11T18:22:00Z">
              <w:rPr/>
            </w:rPrChange>
          </w:rPr>
          <w:delText xml:space="preserve"> </w:delText>
        </w:r>
        <w:r w:rsidRPr="00F61830" w:rsidDel="00F61830">
          <w:rPr>
            <w:b/>
            <w:bCs/>
            <w:sz w:val="21"/>
            <w:szCs w:val="21"/>
            <w:rPrChange w:id="4971" w:author="Jackson Halpin" w:date="2025-06-11T14:22:00Z" w16du:dateUtc="2025-06-11T18:22:00Z">
              <w:rPr>
                <w:b/>
                <w:bCs/>
              </w:rPr>
            </w:rPrChange>
          </w:rPr>
          <w:delText>12</w:delText>
        </w:r>
        <w:r w:rsidRPr="00F61830" w:rsidDel="00F61830">
          <w:rPr>
            <w:sz w:val="21"/>
            <w:szCs w:val="21"/>
            <w:rPrChange w:id="4972" w:author="Jackson Halpin" w:date="2025-06-11T14:22:00Z" w16du:dateUtc="2025-06-11T18:22:00Z">
              <w:rPr/>
            </w:rPrChange>
          </w:rPr>
          <w:delText>: 1330–1339.</w:delText>
        </w:r>
      </w:del>
    </w:p>
    <w:p w14:paraId="2E466526" w14:textId="129A85F6" w:rsidR="00AC7E82" w:rsidRPr="00F61830" w:rsidDel="00F61830" w:rsidRDefault="00AC7E82" w:rsidP="00F61830">
      <w:pPr>
        <w:rPr>
          <w:del w:id="4973" w:author="Jackson Halpin" w:date="2025-06-11T14:23:00Z" w16du:dateUtc="2025-06-11T18:23:00Z"/>
          <w:sz w:val="21"/>
          <w:szCs w:val="21"/>
          <w:rPrChange w:id="4974" w:author="Jackson Halpin" w:date="2025-06-11T14:22:00Z" w16du:dateUtc="2025-06-11T18:22:00Z">
            <w:rPr>
              <w:del w:id="4975" w:author="Jackson Halpin" w:date="2025-06-11T14:23:00Z" w16du:dateUtc="2025-06-11T18:23:00Z"/>
            </w:rPr>
          </w:rPrChange>
        </w:rPr>
        <w:pPrChange w:id="4976" w:author="Jackson Halpin" w:date="2025-06-11T14:23:00Z" w16du:dateUtc="2025-06-11T18:23:00Z">
          <w:pPr>
            <w:pStyle w:val="Bibliography"/>
          </w:pPr>
        </w:pPrChange>
      </w:pPr>
      <w:del w:id="4977" w:author="Jackson Halpin" w:date="2025-06-11T14:23:00Z" w16du:dateUtc="2025-06-11T18:23:00Z">
        <w:r w:rsidRPr="00F61830" w:rsidDel="00F61830">
          <w:rPr>
            <w:sz w:val="21"/>
            <w:szCs w:val="21"/>
            <w:rPrChange w:id="4978" w:author="Jackson Halpin" w:date="2025-06-11T14:22:00Z" w16du:dateUtc="2025-06-11T18:22:00Z">
              <w:rPr/>
            </w:rPrChange>
          </w:rPr>
          <w:delText xml:space="preserve">Cherra SJ, Kulich SM, Uechi G, Balasubramani M, Mountzouris J, Day BW, Chu CT. 2010. Regulation of the autophagy protein LC3 by phosphorylation. </w:delText>
        </w:r>
        <w:r w:rsidRPr="00F61830" w:rsidDel="00F61830">
          <w:rPr>
            <w:i/>
            <w:iCs/>
            <w:sz w:val="21"/>
            <w:szCs w:val="21"/>
            <w:rPrChange w:id="4979" w:author="Jackson Halpin" w:date="2025-06-11T14:22:00Z" w16du:dateUtc="2025-06-11T18:22:00Z">
              <w:rPr>
                <w:i/>
                <w:iCs/>
              </w:rPr>
            </w:rPrChange>
          </w:rPr>
          <w:delText>J Cell Biol</w:delText>
        </w:r>
        <w:r w:rsidRPr="00F61830" w:rsidDel="00F61830">
          <w:rPr>
            <w:sz w:val="21"/>
            <w:szCs w:val="21"/>
            <w:rPrChange w:id="4980" w:author="Jackson Halpin" w:date="2025-06-11T14:22:00Z" w16du:dateUtc="2025-06-11T18:22:00Z">
              <w:rPr/>
            </w:rPrChange>
          </w:rPr>
          <w:delText xml:space="preserve"> </w:delText>
        </w:r>
        <w:r w:rsidRPr="00F61830" w:rsidDel="00F61830">
          <w:rPr>
            <w:b/>
            <w:bCs/>
            <w:sz w:val="21"/>
            <w:szCs w:val="21"/>
            <w:rPrChange w:id="4981" w:author="Jackson Halpin" w:date="2025-06-11T14:22:00Z" w16du:dateUtc="2025-06-11T18:22:00Z">
              <w:rPr>
                <w:b/>
                <w:bCs/>
              </w:rPr>
            </w:rPrChange>
          </w:rPr>
          <w:delText>190</w:delText>
        </w:r>
        <w:r w:rsidRPr="00F61830" w:rsidDel="00F61830">
          <w:rPr>
            <w:sz w:val="21"/>
            <w:szCs w:val="21"/>
            <w:rPrChange w:id="4982" w:author="Jackson Halpin" w:date="2025-06-11T14:22:00Z" w16du:dateUtc="2025-06-11T18:22:00Z">
              <w:rPr/>
            </w:rPrChange>
          </w:rPr>
          <w:delText>: 533–539.</w:delText>
        </w:r>
      </w:del>
    </w:p>
    <w:p w14:paraId="5DA31C46" w14:textId="298C585D" w:rsidR="00AC7E82" w:rsidRPr="00F61830" w:rsidDel="00F61830" w:rsidRDefault="00AC7E82" w:rsidP="00F61830">
      <w:pPr>
        <w:rPr>
          <w:del w:id="4983" w:author="Jackson Halpin" w:date="2025-06-11T14:23:00Z" w16du:dateUtc="2025-06-11T18:23:00Z"/>
          <w:sz w:val="21"/>
          <w:szCs w:val="21"/>
          <w:rPrChange w:id="4984" w:author="Jackson Halpin" w:date="2025-06-11T14:22:00Z" w16du:dateUtc="2025-06-11T18:22:00Z">
            <w:rPr>
              <w:del w:id="4985" w:author="Jackson Halpin" w:date="2025-06-11T14:23:00Z" w16du:dateUtc="2025-06-11T18:23:00Z"/>
            </w:rPr>
          </w:rPrChange>
        </w:rPr>
        <w:pPrChange w:id="4986" w:author="Jackson Halpin" w:date="2025-06-11T14:23:00Z" w16du:dateUtc="2025-06-11T18:23:00Z">
          <w:pPr>
            <w:pStyle w:val="Bibliography"/>
          </w:pPr>
        </w:pPrChange>
      </w:pPr>
      <w:del w:id="4987" w:author="Jackson Halpin" w:date="2025-06-11T14:23:00Z" w16du:dateUtc="2025-06-11T18:23:00Z">
        <w:r w:rsidRPr="00F61830" w:rsidDel="00F61830">
          <w:rPr>
            <w:sz w:val="21"/>
            <w:szCs w:val="21"/>
            <w:rPrChange w:id="4988" w:author="Jackson Halpin" w:date="2025-06-11T14:22:00Z" w16du:dateUtc="2025-06-11T18:22:00Z">
              <w:rPr/>
            </w:rPrChange>
          </w:rPr>
          <w:delText xml:space="preserve">Chiu JKH, Ong RT-H. 2022. Clustering biological sequences with dynamic sequence similarity threshold. </w:delText>
        </w:r>
        <w:r w:rsidRPr="00F61830" w:rsidDel="00F61830">
          <w:rPr>
            <w:i/>
            <w:iCs/>
            <w:sz w:val="21"/>
            <w:szCs w:val="21"/>
            <w:rPrChange w:id="4989" w:author="Jackson Halpin" w:date="2025-06-11T14:22:00Z" w16du:dateUtc="2025-06-11T18:22:00Z">
              <w:rPr>
                <w:i/>
                <w:iCs/>
              </w:rPr>
            </w:rPrChange>
          </w:rPr>
          <w:delText>BMC Bioinformatics</w:delText>
        </w:r>
        <w:r w:rsidRPr="00F61830" w:rsidDel="00F61830">
          <w:rPr>
            <w:sz w:val="21"/>
            <w:szCs w:val="21"/>
            <w:rPrChange w:id="4990" w:author="Jackson Halpin" w:date="2025-06-11T14:22:00Z" w16du:dateUtc="2025-06-11T18:22:00Z">
              <w:rPr/>
            </w:rPrChange>
          </w:rPr>
          <w:delText xml:space="preserve"> </w:delText>
        </w:r>
        <w:r w:rsidRPr="00F61830" w:rsidDel="00F61830">
          <w:rPr>
            <w:b/>
            <w:bCs/>
            <w:sz w:val="21"/>
            <w:szCs w:val="21"/>
            <w:rPrChange w:id="4991" w:author="Jackson Halpin" w:date="2025-06-11T14:22:00Z" w16du:dateUtc="2025-06-11T18:22:00Z">
              <w:rPr>
                <w:b/>
                <w:bCs/>
              </w:rPr>
            </w:rPrChange>
          </w:rPr>
          <w:delText>23</w:delText>
        </w:r>
        <w:r w:rsidRPr="00F61830" w:rsidDel="00F61830">
          <w:rPr>
            <w:sz w:val="21"/>
            <w:szCs w:val="21"/>
            <w:rPrChange w:id="4992" w:author="Jackson Halpin" w:date="2025-06-11T14:22:00Z" w16du:dateUtc="2025-06-11T18:22:00Z">
              <w:rPr/>
            </w:rPrChange>
          </w:rPr>
          <w:delText>: 108.</w:delText>
        </w:r>
      </w:del>
    </w:p>
    <w:p w14:paraId="55808F7B" w14:textId="34D40E9B" w:rsidR="00AC7E82" w:rsidRPr="00F61830" w:rsidDel="00F61830" w:rsidRDefault="00AC7E82" w:rsidP="00F61830">
      <w:pPr>
        <w:rPr>
          <w:del w:id="4993" w:author="Jackson Halpin" w:date="2025-06-11T14:23:00Z" w16du:dateUtc="2025-06-11T18:23:00Z"/>
          <w:sz w:val="21"/>
          <w:szCs w:val="21"/>
          <w:rPrChange w:id="4994" w:author="Jackson Halpin" w:date="2025-06-11T14:22:00Z" w16du:dateUtc="2025-06-11T18:22:00Z">
            <w:rPr>
              <w:del w:id="4995" w:author="Jackson Halpin" w:date="2025-06-11T14:23:00Z" w16du:dateUtc="2025-06-11T18:23:00Z"/>
            </w:rPr>
          </w:rPrChange>
        </w:rPr>
        <w:pPrChange w:id="4996" w:author="Jackson Halpin" w:date="2025-06-11T14:23:00Z" w16du:dateUtc="2025-06-11T18:23:00Z">
          <w:pPr>
            <w:pStyle w:val="Bibliography"/>
          </w:pPr>
        </w:pPrChange>
      </w:pPr>
      <w:del w:id="4997" w:author="Jackson Halpin" w:date="2025-06-11T14:23:00Z" w16du:dateUtc="2025-06-11T18:23:00Z">
        <w:r w:rsidRPr="00F61830" w:rsidDel="00F61830">
          <w:rPr>
            <w:sz w:val="21"/>
            <w:szCs w:val="21"/>
            <w:rPrChange w:id="4998" w:author="Jackson Halpin" w:date="2025-06-11T14:22:00Z" w16du:dateUtc="2025-06-11T18:22:00Z">
              <w:rPr/>
            </w:rPrChange>
          </w:rPr>
          <w:delText xml:space="preserve">Cock PJA, Antao T, Chang JT, Chapman BA, Cox CJ, Dalke A, Friedberg I, Hamelryck T, Kauff F, Wilczynski B, et al. 2009. Biopython: freely available Python tools for computational molecular biology and bioinformatics. </w:delText>
        </w:r>
        <w:r w:rsidRPr="00F61830" w:rsidDel="00F61830">
          <w:rPr>
            <w:i/>
            <w:iCs/>
            <w:sz w:val="21"/>
            <w:szCs w:val="21"/>
            <w:rPrChange w:id="4999" w:author="Jackson Halpin" w:date="2025-06-11T14:22:00Z" w16du:dateUtc="2025-06-11T18:22:00Z">
              <w:rPr>
                <w:i/>
                <w:iCs/>
              </w:rPr>
            </w:rPrChange>
          </w:rPr>
          <w:delText>Bioinformatics</w:delText>
        </w:r>
        <w:r w:rsidRPr="00F61830" w:rsidDel="00F61830">
          <w:rPr>
            <w:sz w:val="21"/>
            <w:szCs w:val="21"/>
            <w:rPrChange w:id="5000" w:author="Jackson Halpin" w:date="2025-06-11T14:22:00Z" w16du:dateUtc="2025-06-11T18:22:00Z">
              <w:rPr/>
            </w:rPrChange>
          </w:rPr>
          <w:delText xml:space="preserve"> </w:delText>
        </w:r>
        <w:r w:rsidRPr="00F61830" w:rsidDel="00F61830">
          <w:rPr>
            <w:b/>
            <w:bCs/>
            <w:sz w:val="21"/>
            <w:szCs w:val="21"/>
            <w:rPrChange w:id="5001" w:author="Jackson Halpin" w:date="2025-06-11T14:22:00Z" w16du:dateUtc="2025-06-11T18:22:00Z">
              <w:rPr>
                <w:b/>
                <w:bCs/>
              </w:rPr>
            </w:rPrChange>
          </w:rPr>
          <w:delText>25</w:delText>
        </w:r>
        <w:r w:rsidRPr="00F61830" w:rsidDel="00F61830">
          <w:rPr>
            <w:sz w:val="21"/>
            <w:szCs w:val="21"/>
            <w:rPrChange w:id="5002" w:author="Jackson Halpin" w:date="2025-06-11T14:22:00Z" w16du:dateUtc="2025-06-11T18:22:00Z">
              <w:rPr/>
            </w:rPrChange>
          </w:rPr>
          <w:delText>: 1422–1423.</w:delText>
        </w:r>
      </w:del>
    </w:p>
    <w:p w14:paraId="400D4AA9" w14:textId="51A9F96F" w:rsidR="00AC7E82" w:rsidRPr="00F61830" w:rsidDel="00F61830" w:rsidRDefault="00AC7E82" w:rsidP="00F61830">
      <w:pPr>
        <w:rPr>
          <w:del w:id="5003" w:author="Jackson Halpin" w:date="2025-06-11T14:23:00Z" w16du:dateUtc="2025-06-11T18:23:00Z"/>
          <w:sz w:val="21"/>
          <w:szCs w:val="21"/>
          <w:rPrChange w:id="5004" w:author="Jackson Halpin" w:date="2025-06-11T14:22:00Z" w16du:dateUtc="2025-06-11T18:22:00Z">
            <w:rPr>
              <w:del w:id="5005" w:author="Jackson Halpin" w:date="2025-06-11T14:23:00Z" w16du:dateUtc="2025-06-11T18:23:00Z"/>
            </w:rPr>
          </w:rPrChange>
        </w:rPr>
        <w:pPrChange w:id="5006" w:author="Jackson Halpin" w:date="2025-06-11T14:23:00Z" w16du:dateUtc="2025-06-11T18:23:00Z">
          <w:pPr>
            <w:pStyle w:val="Bibliography"/>
          </w:pPr>
        </w:pPrChange>
      </w:pPr>
      <w:del w:id="5007" w:author="Jackson Halpin" w:date="2025-06-11T14:23:00Z" w16du:dateUtc="2025-06-11T18:23:00Z">
        <w:r w:rsidRPr="00F61830" w:rsidDel="00F61830">
          <w:rPr>
            <w:sz w:val="21"/>
            <w:szCs w:val="21"/>
            <w:rPrChange w:id="5008" w:author="Jackson Halpin" w:date="2025-06-11T14:22:00Z" w16du:dateUtc="2025-06-11T18:22:00Z">
              <w:rPr/>
            </w:rPrChange>
          </w:rPr>
          <w:delText xml:space="preserve">Daugherty PS. 2007. Protein engineering with bacterial display. </w:delText>
        </w:r>
        <w:r w:rsidRPr="00F61830" w:rsidDel="00F61830">
          <w:rPr>
            <w:i/>
            <w:iCs/>
            <w:sz w:val="21"/>
            <w:szCs w:val="21"/>
            <w:rPrChange w:id="5009" w:author="Jackson Halpin" w:date="2025-06-11T14:22:00Z" w16du:dateUtc="2025-06-11T18:22:00Z">
              <w:rPr>
                <w:i/>
                <w:iCs/>
              </w:rPr>
            </w:rPrChange>
          </w:rPr>
          <w:delText>Curr Opin Struct Biol</w:delText>
        </w:r>
        <w:r w:rsidRPr="00F61830" w:rsidDel="00F61830">
          <w:rPr>
            <w:sz w:val="21"/>
            <w:szCs w:val="21"/>
            <w:rPrChange w:id="5010" w:author="Jackson Halpin" w:date="2025-06-11T14:22:00Z" w16du:dateUtc="2025-06-11T18:22:00Z">
              <w:rPr/>
            </w:rPrChange>
          </w:rPr>
          <w:delText xml:space="preserve"> </w:delText>
        </w:r>
        <w:r w:rsidRPr="00F61830" w:rsidDel="00F61830">
          <w:rPr>
            <w:b/>
            <w:bCs/>
            <w:sz w:val="21"/>
            <w:szCs w:val="21"/>
            <w:rPrChange w:id="5011" w:author="Jackson Halpin" w:date="2025-06-11T14:22:00Z" w16du:dateUtc="2025-06-11T18:22:00Z">
              <w:rPr>
                <w:b/>
                <w:bCs/>
              </w:rPr>
            </w:rPrChange>
          </w:rPr>
          <w:delText>17</w:delText>
        </w:r>
        <w:r w:rsidRPr="00F61830" w:rsidDel="00F61830">
          <w:rPr>
            <w:sz w:val="21"/>
            <w:szCs w:val="21"/>
            <w:rPrChange w:id="5012" w:author="Jackson Halpin" w:date="2025-06-11T14:22:00Z" w16du:dateUtc="2025-06-11T18:22:00Z">
              <w:rPr/>
            </w:rPrChange>
          </w:rPr>
          <w:delText>: 474–480.</w:delText>
        </w:r>
      </w:del>
    </w:p>
    <w:p w14:paraId="58F5FB3A" w14:textId="2BD230A7" w:rsidR="00AC7E82" w:rsidRPr="00F61830" w:rsidDel="00F61830" w:rsidRDefault="00AC7E82" w:rsidP="00F61830">
      <w:pPr>
        <w:rPr>
          <w:del w:id="5013" w:author="Jackson Halpin" w:date="2025-06-11T14:23:00Z" w16du:dateUtc="2025-06-11T18:23:00Z"/>
          <w:sz w:val="21"/>
          <w:szCs w:val="21"/>
          <w:rPrChange w:id="5014" w:author="Jackson Halpin" w:date="2025-06-11T14:22:00Z" w16du:dateUtc="2025-06-11T18:22:00Z">
            <w:rPr>
              <w:del w:id="5015" w:author="Jackson Halpin" w:date="2025-06-11T14:23:00Z" w16du:dateUtc="2025-06-11T18:23:00Z"/>
            </w:rPr>
          </w:rPrChange>
        </w:rPr>
        <w:pPrChange w:id="5016" w:author="Jackson Halpin" w:date="2025-06-11T14:23:00Z" w16du:dateUtc="2025-06-11T18:23:00Z">
          <w:pPr>
            <w:pStyle w:val="Bibliography"/>
          </w:pPr>
        </w:pPrChange>
      </w:pPr>
      <w:del w:id="5017" w:author="Jackson Halpin" w:date="2025-06-11T14:23:00Z" w16du:dateUtc="2025-06-11T18:23:00Z">
        <w:r w:rsidRPr="00F61830" w:rsidDel="00F61830">
          <w:rPr>
            <w:sz w:val="21"/>
            <w:szCs w:val="21"/>
            <w:rPrChange w:id="5018" w:author="Jackson Halpin" w:date="2025-06-11T14:22:00Z" w16du:dateUtc="2025-06-11T18:22:00Z">
              <w:rPr/>
            </w:rPrChange>
          </w:rPr>
          <w:delText xml:space="preserve">Davey NE, Simonetti L, Ivarsson Y. 2023. The next wave of interactomics: Mapping the SLiM-based interactions of the intrinsically disordered proteome. </w:delText>
        </w:r>
        <w:r w:rsidRPr="00F61830" w:rsidDel="00F61830">
          <w:rPr>
            <w:i/>
            <w:iCs/>
            <w:sz w:val="21"/>
            <w:szCs w:val="21"/>
            <w:rPrChange w:id="5019" w:author="Jackson Halpin" w:date="2025-06-11T14:22:00Z" w16du:dateUtc="2025-06-11T18:22:00Z">
              <w:rPr>
                <w:i/>
                <w:iCs/>
              </w:rPr>
            </w:rPrChange>
          </w:rPr>
          <w:delText>Curr Opin Struct Biol</w:delText>
        </w:r>
        <w:r w:rsidRPr="00F61830" w:rsidDel="00F61830">
          <w:rPr>
            <w:sz w:val="21"/>
            <w:szCs w:val="21"/>
            <w:rPrChange w:id="5020" w:author="Jackson Halpin" w:date="2025-06-11T14:22:00Z" w16du:dateUtc="2025-06-11T18:22:00Z">
              <w:rPr/>
            </w:rPrChange>
          </w:rPr>
          <w:delText xml:space="preserve"> </w:delText>
        </w:r>
        <w:r w:rsidRPr="00F61830" w:rsidDel="00F61830">
          <w:rPr>
            <w:b/>
            <w:bCs/>
            <w:sz w:val="21"/>
            <w:szCs w:val="21"/>
            <w:rPrChange w:id="5021" w:author="Jackson Halpin" w:date="2025-06-11T14:22:00Z" w16du:dateUtc="2025-06-11T18:22:00Z">
              <w:rPr>
                <w:b/>
                <w:bCs/>
              </w:rPr>
            </w:rPrChange>
          </w:rPr>
          <w:delText>80</w:delText>
        </w:r>
        <w:r w:rsidRPr="00F61830" w:rsidDel="00F61830">
          <w:rPr>
            <w:sz w:val="21"/>
            <w:szCs w:val="21"/>
            <w:rPrChange w:id="5022" w:author="Jackson Halpin" w:date="2025-06-11T14:22:00Z" w16du:dateUtc="2025-06-11T18:22:00Z">
              <w:rPr/>
            </w:rPrChange>
          </w:rPr>
          <w:delText>: 102593.</w:delText>
        </w:r>
      </w:del>
    </w:p>
    <w:p w14:paraId="6FB3C4FF" w14:textId="6EA6138F" w:rsidR="00AC7E82" w:rsidRPr="00F61830" w:rsidDel="00F61830" w:rsidRDefault="00AC7E82" w:rsidP="00F61830">
      <w:pPr>
        <w:rPr>
          <w:del w:id="5023" w:author="Jackson Halpin" w:date="2025-06-11T14:23:00Z" w16du:dateUtc="2025-06-11T18:23:00Z"/>
          <w:sz w:val="21"/>
          <w:szCs w:val="21"/>
          <w:rPrChange w:id="5024" w:author="Jackson Halpin" w:date="2025-06-11T14:22:00Z" w16du:dateUtc="2025-06-11T18:22:00Z">
            <w:rPr>
              <w:del w:id="5025" w:author="Jackson Halpin" w:date="2025-06-11T14:23:00Z" w16du:dateUtc="2025-06-11T18:23:00Z"/>
            </w:rPr>
          </w:rPrChange>
        </w:rPr>
        <w:pPrChange w:id="5026" w:author="Jackson Halpin" w:date="2025-06-11T14:23:00Z" w16du:dateUtc="2025-06-11T18:23:00Z">
          <w:pPr>
            <w:pStyle w:val="Bibliography"/>
          </w:pPr>
        </w:pPrChange>
      </w:pPr>
      <w:del w:id="5027" w:author="Jackson Halpin" w:date="2025-06-11T14:23:00Z" w16du:dateUtc="2025-06-11T18:23:00Z">
        <w:r w:rsidRPr="00F61830" w:rsidDel="00F61830">
          <w:rPr>
            <w:sz w:val="21"/>
            <w:szCs w:val="21"/>
            <w:rPrChange w:id="5028" w:author="Jackson Halpin" w:date="2025-06-11T14:22:00Z" w16du:dateUtc="2025-06-11T18:22:00Z">
              <w:rPr/>
            </w:rPrChange>
          </w:rPr>
          <w:delText xml:space="preserve">Davey NE, Van Roey K, Weatheritt RJ, Toedt G, Uyar B, Altenberg B, Budd A, Diella F, Dinkel H, Gibson TJ. 2012. Attributes of short linear motifs. </w:delText>
        </w:r>
        <w:r w:rsidRPr="00F61830" w:rsidDel="00F61830">
          <w:rPr>
            <w:i/>
            <w:iCs/>
            <w:sz w:val="21"/>
            <w:szCs w:val="21"/>
            <w:rPrChange w:id="5029" w:author="Jackson Halpin" w:date="2025-06-11T14:22:00Z" w16du:dateUtc="2025-06-11T18:22:00Z">
              <w:rPr>
                <w:i/>
                <w:iCs/>
              </w:rPr>
            </w:rPrChange>
          </w:rPr>
          <w:delText>Mol BioSyst</w:delText>
        </w:r>
        <w:r w:rsidRPr="00F61830" w:rsidDel="00F61830">
          <w:rPr>
            <w:sz w:val="21"/>
            <w:szCs w:val="21"/>
            <w:rPrChange w:id="5030" w:author="Jackson Halpin" w:date="2025-06-11T14:22:00Z" w16du:dateUtc="2025-06-11T18:22:00Z">
              <w:rPr/>
            </w:rPrChange>
          </w:rPr>
          <w:delText xml:space="preserve"> </w:delText>
        </w:r>
        <w:r w:rsidRPr="00F61830" w:rsidDel="00F61830">
          <w:rPr>
            <w:b/>
            <w:bCs/>
            <w:sz w:val="21"/>
            <w:szCs w:val="21"/>
            <w:rPrChange w:id="5031" w:author="Jackson Halpin" w:date="2025-06-11T14:22:00Z" w16du:dateUtc="2025-06-11T18:22:00Z">
              <w:rPr>
                <w:b/>
                <w:bCs/>
              </w:rPr>
            </w:rPrChange>
          </w:rPr>
          <w:delText>8</w:delText>
        </w:r>
        <w:r w:rsidRPr="00F61830" w:rsidDel="00F61830">
          <w:rPr>
            <w:sz w:val="21"/>
            <w:szCs w:val="21"/>
            <w:rPrChange w:id="5032" w:author="Jackson Halpin" w:date="2025-06-11T14:22:00Z" w16du:dateUtc="2025-06-11T18:22:00Z">
              <w:rPr/>
            </w:rPrChange>
          </w:rPr>
          <w:delText>: 268–281.</w:delText>
        </w:r>
      </w:del>
    </w:p>
    <w:p w14:paraId="5E995E2D" w14:textId="215E80DB" w:rsidR="00AC7E82" w:rsidRPr="00F61830" w:rsidDel="00F61830" w:rsidRDefault="00AC7E82" w:rsidP="00F61830">
      <w:pPr>
        <w:rPr>
          <w:del w:id="5033" w:author="Jackson Halpin" w:date="2025-06-11T14:23:00Z" w16du:dateUtc="2025-06-11T18:23:00Z"/>
          <w:sz w:val="21"/>
          <w:szCs w:val="21"/>
          <w:rPrChange w:id="5034" w:author="Jackson Halpin" w:date="2025-06-11T14:22:00Z" w16du:dateUtc="2025-06-11T18:22:00Z">
            <w:rPr>
              <w:del w:id="5035" w:author="Jackson Halpin" w:date="2025-06-11T14:23:00Z" w16du:dateUtc="2025-06-11T18:23:00Z"/>
            </w:rPr>
          </w:rPrChange>
        </w:rPr>
        <w:pPrChange w:id="5036" w:author="Jackson Halpin" w:date="2025-06-11T14:23:00Z" w16du:dateUtc="2025-06-11T18:23:00Z">
          <w:pPr>
            <w:pStyle w:val="Bibliography"/>
          </w:pPr>
        </w:pPrChange>
      </w:pPr>
      <w:del w:id="5037" w:author="Jackson Halpin" w:date="2025-06-11T14:23:00Z" w16du:dateUtc="2025-06-11T18:23:00Z">
        <w:r w:rsidRPr="00F61830" w:rsidDel="00F61830">
          <w:rPr>
            <w:sz w:val="21"/>
            <w:szCs w:val="21"/>
            <w:rPrChange w:id="5038" w:author="Jackson Halpin" w:date="2025-06-11T14:22:00Z" w16du:dateUtc="2025-06-11T18:22:00Z">
              <w:rPr/>
            </w:rPrChange>
          </w:rPr>
          <w:delText xml:space="preserve">Devlin JJ, Panganiban LC, Devlin PE. 1990. Random Peptide Libraries: a Source of Specific Protein Binding Molecules. </w:delText>
        </w:r>
        <w:r w:rsidRPr="00F61830" w:rsidDel="00F61830">
          <w:rPr>
            <w:i/>
            <w:iCs/>
            <w:sz w:val="21"/>
            <w:szCs w:val="21"/>
            <w:rPrChange w:id="5039" w:author="Jackson Halpin" w:date="2025-06-11T14:22:00Z" w16du:dateUtc="2025-06-11T18:22:00Z">
              <w:rPr>
                <w:i/>
                <w:iCs/>
              </w:rPr>
            </w:rPrChange>
          </w:rPr>
          <w:delText>Science</w:delText>
        </w:r>
        <w:r w:rsidRPr="00F61830" w:rsidDel="00F61830">
          <w:rPr>
            <w:sz w:val="21"/>
            <w:szCs w:val="21"/>
            <w:rPrChange w:id="5040" w:author="Jackson Halpin" w:date="2025-06-11T14:22:00Z" w16du:dateUtc="2025-06-11T18:22:00Z">
              <w:rPr/>
            </w:rPrChange>
          </w:rPr>
          <w:delText xml:space="preserve"> </w:delText>
        </w:r>
        <w:r w:rsidRPr="00F61830" w:rsidDel="00F61830">
          <w:rPr>
            <w:b/>
            <w:bCs/>
            <w:sz w:val="21"/>
            <w:szCs w:val="21"/>
            <w:rPrChange w:id="5041" w:author="Jackson Halpin" w:date="2025-06-11T14:22:00Z" w16du:dateUtc="2025-06-11T18:22:00Z">
              <w:rPr>
                <w:b/>
                <w:bCs/>
              </w:rPr>
            </w:rPrChange>
          </w:rPr>
          <w:delText>249</w:delText>
        </w:r>
        <w:r w:rsidRPr="00F61830" w:rsidDel="00F61830">
          <w:rPr>
            <w:sz w:val="21"/>
            <w:szCs w:val="21"/>
            <w:rPrChange w:id="5042" w:author="Jackson Halpin" w:date="2025-06-11T14:22:00Z" w16du:dateUtc="2025-06-11T18:22:00Z">
              <w:rPr/>
            </w:rPrChange>
          </w:rPr>
          <w:delText>: 404–406.</w:delText>
        </w:r>
      </w:del>
    </w:p>
    <w:p w14:paraId="3CBEC1A2" w14:textId="12F5D3A0" w:rsidR="00AC7E82" w:rsidRPr="00F61830" w:rsidDel="00F61830" w:rsidRDefault="00AC7E82" w:rsidP="00F61830">
      <w:pPr>
        <w:rPr>
          <w:del w:id="5043" w:author="Jackson Halpin" w:date="2025-06-11T14:23:00Z" w16du:dateUtc="2025-06-11T18:23:00Z"/>
          <w:sz w:val="21"/>
          <w:szCs w:val="21"/>
          <w:rPrChange w:id="5044" w:author="Jackson Halpin" w:date="2025-06-11T14:22:00Z" w16du:dateUtc="2025-06-11T18:22:00Z">
            <w:rPr>
              <w:del w:id="5045" w:author="Jackson Halpin" w:date="2025-06-11T14:23:00Z" w16du:dateUtc="2025-06-11T18:23:00Z"/>
            </w:rPr>
          </w:rPrChange>
        </w:rPr>
        <w:pPrChange w:id="5046" w:author="Jackson Halpin" w:date="2025-06-11T14:23:00Z" w16du:dateUtc="2025-06-11T18:23:00Z">
          <w:pPr>
            <w:pStyle w:val="Bibliography"/>
          </w:pPr>
        </w:pPrChange>
      </w:pPr>
      <w:del w:id="5047" w:author="Jackson Halpin" w:date="2025-06-11T14:23:00Z" w16du:dateUtc="2025-06-11T18:23:00Z">
        <w:r w:rsidRPr="00F61830" w:rsidDel="00F61830">
          <w:rPr>
            <w:sz w:val="21"/>
            <w:szCs w:val="21"/>
            <w:rPrChange w:id="5048" w:author="Jackson Halpin" w:date="2025-06-11T14:22:00Z" w16du:dateUtc="2025-06-11T18:22:00Z">
              <w:rPr/>
            </w:rPrChange>
          </w:rPr>
          <w:delText xml:space="preserve">Diella F. 2008. Understanding eukaryotic linear motifs and their role in cell signaling and regulation. </w:delText>
        </w:r>
        <w:r w:rsidRPr="00F61830" w:rsidDel="00F61830">
          <w:rPr>
            <w:i/>
            <w:iCs/>
            <w:sz w:val="21"/>
            <w:szCs w:val="21"/>
            <w:rPrChange w:id="5049" w:author="Jackson Halpin" w:date="2025-06-11T14:22:00Z" w16du:dateUtc="2025-06-11T18:22:00Z">
              <w:rPr>
                <w:i/>
                <w:iCs/>
              </w:rPr>
            </w:rPrChange>
          </w:rPr>
          <w:delText>Front Biosci</w:delText>
        </w:r>
        <w:r w:rsidRPr="00F61830" w:rsidDel="00F61830">
          <w:rPr>
            <w:sz w:val="21"/>
            <w:szCs w:val="21"/>
            <w:rPrChange w:id="5050" w:author="Jackson Halpin" w:date="2025-06-11T14:22:00Z" w16du:dateUtc="2025-06-11T18:22:00Z">
              <w:rPr/>
            </w:rPrChange>
          </w:rPr>
          <w:delText xml:space="preserve"> </w:delText>
        </w:r>
        <w:r w:rsidRPr="00F61830" w:rsidDel="00F61830">
          <w:rPr>
            <w:b/>
            <w:bCs/>
            <w:sz w:val="21"/>
            <w:szCs w:val="21"/>
            <w:rPrChange w:id="5051" w:author="Jackson Halpin" w:date="2025-06-11T14:22:00Z" w16du:dateUtc="2025-06-11T18:22:00Z">
              <w:rPr>
                <w:b/>
                <w:bCs/>
              </w:rPr>
            </w:rPrChange>
          </w:rPr>
          <w:delText>Volume</w:delText>
        </w:r>
        <w:r w:rsidRPr="00F61830" w:rsidDel="00F61830">
          <w:rPr>
            <w:sz w:val="21"/>
            <w:szCs w:val="21"/>
            <w:rPrChange w:id="5052" w:author="Jackson Halpin" w:date="2025-06-11T14:22:00Z" w16du:dateUtc="2025-06-11T18:22:00Z">
              <w:rPr/>
            </w:rPrChange>
          </w:rPr>
          <w:delText>: 6580.</w:delText>
        </w:r>
      </w:del>
    </w:p>
    <w:p w14:paraId="7D174328" w14:textId="104A6769" w:rsidR="00AC7E82" w:rsidRPr="00F61830" w:rsidDel="00F61830" w:rsidRDefault="00AC7E82" w:rsidP="00F61830">
      <w:pPr>
        <w:rPr>
          <w:del w:id="5053" w:author="Jackson Halpin" w:date="2025-06-11T14:23:00Z" w16du:dateUtc="2025-06-11T18:23:00Z"/>
          <w:sz w:val="21"/>
          <w:szCs w:val="21"/>
          <w:rPrChange w:id="5054" w:author="Jackson Halpin" w:date="2025-06-11T14:22:00Z" w16du:dateUtc="2025-06-11T18:22:00Z">
            <w:rPr>
              <w:del w:id="5055" w:author="Jackson Halpin" w:date="2025-06-11T14:23:00Z" w16du:dateUtc="2025-06-11T18:23:00Z"/>
            </w:rPr>
          </w:rPrChange>
        </w:rPr>
        <w:pPrChange w:id="5056" w:author="Jackson Halpin" w:date="2025-06-11T14:23:00Z" w16du:dateUtc="2025-06-11T18:23:00Z">
          <w:pPr>
            <w:pStyle w:val="Bibliography"/>
          </w:pPr>
        </w:pPrChange>
      </w:pPr>
      <w:del w:id="5057" w:author="Jackson Halpin" w:date="2025-06-11T14:23:00Z" w16du:dateUtc="2025-06-11T18:23:00Z">
        <w:r w:rsidRPr="00F61830" w:rsidDel="00F61830">
          <w:rPr>
            <w:sz w:val="21"/>
            <w:szCs w:val="21"/>
            <w:rPrChange w:id="5058" w:author="Jackson Halpin" w:date="2025-06-11T14:22:00Z" w16du:dateUtc="2025-06-11T18:22:00Z">
              <w:rPr/>
            </w:rPrChange>
          </w:rPr>
          <w:delText xml:space="preserve">Dyson HJ, Wright PE. 2005. Intrinsically unstructured proteins and their functions. </w:delText>
        </w:r>
        <w:r w:rsidRPr="00F61830" w:rsidDel="00F61830">
          <w:rPr>
            <w:i/>
            <w:iCs/>
            <w:sz w:val="21"/>
            <w:szCs w:val="21"/>
            <w:rPrChange w:id="5059" w:author="Jackson Halpin" w:date="2025-06-11T14:22:00Z" w16du:dateUtc="2025-06-11T18:22:00Z">
              <w:rPr>
                <w:i/>
                <w:iCs/>
              </w:rPr>
            </w:rPrChange>
          </w:rPr>
          <w:delText>Nat Rev Mol Cell Biol</w:delText>
        </w:r>
        <w:r w:rsidRPr="00F61830" w:rsidDel="00F61830">
          <w:rPr>
            <w:sz w:val="21"/>
            <w:szCs w:val="21"/>
            <w:rPrChange w:id="5060" w:author="Jackson Halpin" w:date="2025-06-11T14:22:00Z" w16du:dateUtc="2025-06-11T18:22:00Z">
              <w:rPr/>
            </w:rPrChange>
          </w:rPr>
          <w:delText xml:space="preserve"> </w:delText>
        </w:r>
        <w:r w:rsidRPr="00F61830" w:rsidDel="00F61830">
          <w:rPr>
            <w:b/>
            <w:bCs/>
            <w:sz w:val="21"/>
            <w:szCs w:val="21"/>
            <w:rPrChange w:id="5061" w:author="Jackson Halpin" w:date="2025-06-11T14:22:00Z" w16du:dateUtc="2025-06-11T18:22:00Z">
              <w:rPr>
                <w:b/>
                <w:bCs/>
              </w:rPr>
            </w:rPrChange>
          </w:rPr>
          <w:delText>6</w:delText>
        </w:r>
        <w:r w:rsidRPr="00F61830" w:rsidDel="00F61830">
          <w:rPr>
            <w:sz w:val="21"/>
            <w:szCs w:val="21"/>
            <w:rPrChange w:id="5062" w:author="Jackson Halpin" w:date="2025-06-11T14:22:00Z" w16du:dateUtc="2025-06-11T18:22:00Z">
              <w:rPr/>
            </w:rPrChange>
          </w:rPr>
          <w:delText>: 197–208.</w:delText>
        </w:r>
      </w:del>
    </w:p>
    <w:p w14:paraId="00785789" w14:textId="72DD83A7" w:rsidR="00AC7E82" w:rsidRPr="00F61830" w:rsidDel="00F61830" w:rsidRDefault="00AC7E82" w:rsidP="00F61830">
      <w:pPr>
        <w:rPr>
          <w:del w:id="5063" w:author="Jackson Halpin" w:date="2025-06-11T14:23:00Z" w16du:dateUtc="2025-06-11T18:23:00Z"/>
          <w:sz w:val="21"/>
          <w:szCs w:val="21"/>
          <w:rPrChange w:id="5064" w:author="Jackson Halpin" w:date="2025-06-11T14:22:00Z" w16du:dateUtc="2025-06-11T18:22:00Z">
            <w:rPr>
              <w:del w:id="5065" w:author="Jackson Halpin" w:date="2025-06-11T14:23:00Z" w16du:dateUtc="2025-06-11T18:23:00Z"/>
            </w:rPr>
          </w:rPrChange>
        </w:rPr>
        <w:pPrChange w:id="5066" w:author="Jackson Halpin" w:date="2025-06-11T14:23:00Z" w16du:dateUtc="2025-06-11T18:23:00Z">
          <w:pPr>
            <w:pStyle w:val="Bibliography"/>
          </w:pPr>
        </w:pPrChange>
      </w:pPr>
      <w:del w:id="5067" w:author="Jackson Halpin" w:date="2025-06-11T14:23:00Z" w16du:dateUtc="2025-06-11T18:23:00Z">
        <w:r w:rsidRPr="00F61830" w:rsidDel="00F61830">
          <w:rPr>
            <w:sz w:val="21"/>
            <w:szCs w:val="21"/>
            <w:rPrChange w:id="5068" w:author="Jackson Halpin" w:date="2025-06-11T14:22:00Z" w16du:dateUtc="2025-06-11T18:22:00Z">
              <w:rPr/>
            </w:rPrChange>
          </w:rPr>
          <w:delText xml:space="preserve">Emsley P, Lohkamp B, Scott WG, Cowtan K. 2010. Features and development of </w:delText>
        </w:r>
        <w:r w:rsidRPr="00F61830" w:rsidDel="00F61830">
          <w:rPr>
            <w:i/>
            <w:iCs/>
            <w:sz w:val="21"/>
            <w:szCs w:val="21"/>
            <w:rPrChange w:id="5069" w:author="Jackson Halpin" w:date="2025-06-11T14:22:00Z" w16du:dateUtc="2025-06-11T18:22:00Z">
              <w:rPr>
                <w:i/>
                <w:iCs/>
              </w:rPr>
            </w:rPrChange>
          </w:rPr>
          <w:delText>Coot</w:delText>
        </w:r>
        <w:r w:rsidRPr="00F61830" w:rsidDel="00F61830">
          <w:rPr>
            <w:sz w:val="21"/>
            <w:szCs w:val="21"/>
            <w:rPrChange w:id="5070" w:author="Jackson Halpin" w:date="2025-06-11T14:22:00Z" w16du:dateUtc="2025-06-11T18:22:00Z">
              <w:rPr/>
            </w:rPrChange>
          </w:rPr>
          <w:delText xml:space="preserve">. </w:delText>
        </w:r>
        <w:r w:rsidRPr="00F61830" w:rsidDel="00F61830">
          <w:rPr>
            <w:i/>
            <w:iCs/>
            <w:sz w:val="21"/>
            <w:szCs w:val="21"/>
            <w:rPrChange w:id="5071" w:author="Jackson Halpin" w:date="2025-06-11T14:22:00Z" w16du:dateUtc="2025-06-11T18:22:00Z">
              <w:rPr>
                <w:i/>
                <w:iCs/>
              </w:rPr>
            </w:rPrChange>
          </w:rPr>
          <w:delText>Acta Crystallogr D Biol Crystallogr</w:delText>
        </w:r>
        <w:r w:rsidRPr="00F61830" w:rsidDel="00F61830">
          <w:rPr>
            <w:sz w:val="21"/>
            <w:szCs w:val="21"/>
            <w:rPrChange w:id="5072" w:author="Jackson Halpin" w:date="2025-06-11T14:22:00Z" w16du:dateUtc="2025-06-11T18:22:00Z">
              <w:rPr/>
            </w:rPrChange>
          </w:rPr>
          <w:delText xml:space="preserve"> </w:delText>
        </w:r>
        <w:r w:rsidRPr="00F61830" w:rsidDel="00F61830">
          <w:rPr>
            <w:b/>
            <w:bCs/>
            <w:sz w:val="21"/>
            <w:szCs w:val="21"/>
            <w:rPrChange w:id="5073" w:author="Jackson Halpin" w:date="2025-06-11T14:22:00Z" w16du:dateUtc="2025-06-11T18:22:00Z">
              <w:rPr>
                <w:b/>
                <w:bCs/>
              </w:rPr>
            </w:rPrChange>
          </w:rPr>
          <w:delText>66</w:delText>
        </w:r>
        <w:r w:rsidRPr="00F61830" w:rsidDel="00F61830">
          <w:rPr>
            <w:sz w:val="21"/>
            <w:szCs w:val="21"/>
            <w:rPrChange w:id="5074" w:author="Jackson Halpin" w:date="2025-06-11T14:22:00Z" w16du:dateUtc="2025-06-11T18:22:00Z">
              <w:rPr/>
            </w:rPrChange>
          </w:rPr>
          <w:delText>: 486–501.</w:delText>
        </w:r>
      </w:del>
    </w:p>
    <w:p w14:paraId="23C2DBF1" w14:textId="74A4BE73" w:rsidR="00AC7E82" w:rsidRPr="00F61830" w:rsidDel="00F61830" w:rsidRDefault="00AC7E82" w:rsidP="00F61830">
      <w:pPr>
        <w:rPr>
          <w:del w:id="5075" w:author="Jackson Halpin" w:date="2025-06-11T14:23:00Z" w16du:dateUtc="2025-06-11T18:23:00Z"/>
          <w:sz w:val="21"/>
          <w:szCs w:val="21"/>
          <w:rPrChange w:id="5076" w:author="Jackson Halpin" w:date="2025-06-11T14:22:00Z" w16du:dateUtc="2025-06-11T18:22:00Z">
            <w:rPr>
              <w:del w:id="5077" w:author="Jackson Halpin" w:date="2025-06-11T14:23:00Z" w16du:dateUtc="2025-06-11T18:23:00Z"/>
            </w:rPr>
          </w:rPrChange>
        </w:rPr>
        <w:pPrChange w:id="5078" w:author="Jackson Halpin" w:date="2025-06-11T14:23:00Z" w16du:dateUtc="2025-06-11T18:23:00Z">
          <w:pPr>
            <w:pStyle w:val="Bibliography"/>
          </w:pPr>
        </w:pPrChange>
      </w:pPr>
      <w:del w:id="5079" w:author="Jackson Halpin" w:date="2025-06-11T14:23:00Z" w16du:dateUtc="2025-06-11T18:23:00Z">
        <w:r w:rsidRPr="00F61830" w:rsidDel="00F61830">
          <w:rPr>
            <w:sz w:val="21"/>
            <w:szCs w:val="21"/>
            <w:rPrChange w:id="5080" w:author="Jackson Halpin" w:date="2025-06-11T14:22:00Z" w16du:dateUtc="2025-06-11T18:22:00Z">
              <w:rPr/>
            </w:rPrChange>
          </w:rPr>
          <w:delText xml:space="preserve">Fas BA, Maiani E, Sora V, Kumar M, Mashkoor M, Lambrughi M, Tiberti M, Papaleo E. 2021. The conformational and mutational landscape of the ubiquitin-like marker for autophagosome formation in cancer. </w:delText>
        </w:r>
        <w:r w:rsidRPr="00F61830" w:rsidDel="00F61830">
          <w:rPr>
            <w:i/>
            <w:iCs/>
            <w:sz w:val="21"/>
            <w:szCs w:val="21"/>
            <w:rPrChange w:id="5081" w:author="Jackson Halpin" w:date="2025-06-11T14:22:00Z" w16du:dateUtc="2025-06-11T18:22:00Z">
              <w:rPr>
                <w:i/>
                <w:iCs/>
              </w:rPr>
            </w:rPrChange>
          </w:rPr>
          <w:delText>Autophagy</w:delText>
        </w:r>
        <w:r w:rsidRPr="00F61830" w:rsidDel="00F61830">
          <w:rPr>
            <w:sz w:val="21"/>
            <w:szCs w:val="21"/>
            <w:rPrChange w:id="5082" w:author="Jackson Halpin" w:date="2025-06-11T14:22:00Z" w16du:dateUtc="2025-06-11T18:22:00Z">
              <w:rPr/>
            </w:rPrChange>
          </w:rPr>
          <w:delText xml:space="preserve"> </w:delText>
        </w:r>
        <w:r w:rsidRPr="00F61830" w:rsidDel="00F61830">
          <w:rPr>
            <w:b/>
            <w:bCs/>
            <w:sz w:val="21"/>
            <w:szCs w:val="21"/>
            <w:rPrChange w:id="5083" w:author="Jackson Halpin" w:date="2025-06-11T14:22:00Z" w16du:dateUtc="2025-06-11T18:22:00Z">
              <w:rPr>
                <w:b/>
                <w:bCs/>
              </w:rPr>
            </w:rPrChange>
          </w:rPr>
          <w:delText>17</w:delText>
        </w:r>
        <w:r w:rsidRPr="00F61830" w:rsidDel="00F61830">
          <w:rPr>
            <w:sz w:val="21"/>
            <w:szCs w:val="21"/>
            <w:rPrChange w:id="5084" w:author="Jackson Halpin" w:date="2025-06-11T14:22:00Z" w16du:dateUtc="2025-06-11T18:22:00Z">
              <w:rPr/>
            </w:rPrChange>
          </w:rPr>
          <w:delText>: 2818–2841.</w:delText>
        </w:r>
      </w:del>
    </w:p>
    <w:p w14:paraId="057C76BC" w14:textId="3E78520F" w:rsidR="00AC7E82" w:rsidRPr="00F61830" w:rsidDel="00F61830" w:rsidRDefault="00AC7E82" w:rsidP="00F61830">
      <w:pPr>
        <w:rPr>
          <w:del w:id="5085" w:author="Jackson Halpin" w:date="2025-06-11T14:23:00Z" w16du:dateUtc="2025-06-11T18:23:00Z"/>
          <w:sz w:val="21"/>
          <w:szCs w:val="21"/>
          <w:rPrChange w:id="5086" w:author="Jackson Halpin" w:date="2025-06-11T14:22:00Z" w16du:dateUtc="2025-06-11T18:22:00Z">
            <w:rPr>
              <w:del w:id="5087" w:author="Jackson Halpin" w:date="2025-06-11T14:23:00Z" w16du:dateUtc="2025-06-11T18:23:00Z"/>
            </w:rPr>
          </w:rPrChange>
        </w:rPr>
        <w:pPrChange w:id="5088" w:author="Jackson Halpin" w:date="2025-06-11T14:23:00Z" w16du:dateUtc="2025-06-11T18:23:00Z">
          <w:pPr>
            <w:pStyle w:val="Bibliography"/>
          </w:pPr>
        </w:pPrChange>
      </w:pPr>
      <w:del w:id="5089" w:author="Jackson Halpin" w:date="2025-06-11T14:23:00Z" w16du:dateUtc="2025-06-11T18:23:00Z">
        <w:r w:rsidRPr="00F61830" w:rsidDel="00F61830">
          <w:rPr>
            <w:sz w:val="21"/>
            <w:szCs w:val="21"/>
            <w:rPrChange w:id="5090" w:author="Jackson Halpin" w:date="2025-06-11T14:22:00Z" w16du:dateUtc="2025-06-11T18:22:00Z">
              <w:rPr/>
            </w:rPrChange>
          </w:rPr>
          <w:delText xml:space="preserve">Florey O, Kim SE, Sandoval CP, Haynes CM, Overholtzer M. 2011. Autophagy machinery mediates macroendocytic processing and entotic cell death by targeting single membranes. </w:delText>
        </w:r>
        <w:r w:rsidRPr="00F61830" w:rsidDel="00F61830">
          <w:rPr>
            <w:i/>
            <w:iCs/>
            <w:sz w:val="21"/>
            <w:szCs w:val="21"/>
            <w:rPrChange w:id="5091" w:author="Jackson Halpin" w:date="2025-06-11T14:22:00Z" w16du:dateUtc="2025-06-11T18:22:00Z">
              <w:rPr>
                <w:i/>
                <w:iCs/>
              </w:rPr>
            </w:rPrChange>
          </w:rPr>
          <w:delText>Nat Cell Biol</w:delText>
        </w:r>
        <w:r w:rsidRPr="00F61830" w:rsidDel="00F61830">
          <w:rPr>
            <w:sz w:val="21"/>
            <w:szCs w:val="21"/>
            <w:rPrChange w:id="5092" w:author="Jackson Halpin" w:date="2025-06-11T14:22:00Z" w16du:dateUtc="2025-06-11T18:22:00Z">
              <w:rPr/>
            </w:rPrChange>
          </w:rPr>
          <w:delText xml:space="preserve"> </w:delText>
        </w:r>
        <w:r w:rsidRPr="00F61830" w:rsidDel="00F61830">
          <w:rPr>
            <w:b/>
            <w:bCs/>
            <w:sz w:val="21"/>
            <w:szCs w:val="21"/>
            <w:rPrChange w:id="5093" w:author="Jackson Halpin" w:date="2025-06-11T14:22:00Z" w16du:dateUtc="2025-06-11T18:22:00Z">
              <w:rPr>
                <w:b/>
                <w:bCs/>
              </w:rPr>
            </w:rPrChange>
          </w:rPr>
          <w:delText>13</w:delText>
        </w:r>
        <w:r w:rsidRPr="00F61830" w:rsidDel="00F61830">
          <w:rPr>
            <w:sz w:val="21"/>
            <w:szCs w:val="21"/>
            <w:rPrChange w:id="5094" w:author="Jackson Halpin" w:date="2025-06-11T14:22:00Z" w16du:dateUtc="2025-06-11T18:22:00Z">
              <w:rPr/>
            </w:rPrChange>
          </w:rPr>
          <w:delText>: 1335–1343.</w:delText>
        </w:r>
      </w:del>
    </w:p>
    <w:p w14:paraId="12E3C289" w14:textId="51580DAC" w:rsidR="00AC7E82" w:rsidRPr="00F61830" w:rsidDel="00F61830" w:rsidRDefault="00AC7E82" w:rsidP="00F61830">
      <w:pPr>
        <w:rPr>
          <w:del w:id="5095" w:author="Jackson Halpin" w:date="2025-06-11T14:23:00Z" w16du:dateUtc="2025-06-11T18:23:00Z"/>
          <w:sz w:val="21"/>
          <w:szCs w:val="21"/>
          <w:rPrChange w:id="5096" w:author="Jackson Halpin" w:date="2025-06-11T14:22:00Z" w16du:dateUtc="2025-06-11T18:22:00Z">
            <w:rPr>
              <w:del w:id="5097" w:author="Jackson Halpin" w:date="2025-06-11T14:23:00Z" w16du:dateUtc="2025-06-11T18:23:00Z"/>
            </w:rPr>
          </w:rPrChange>
        </w:rPr>
        <w:pPrChange w:id="5098" w:author="Jackson Halpin" w:date="2025-06-11T14:23:00Z" w16du:dateUtc="2025-06-11T18:23:00Z">
          <w:pPr>
            <w:pStyle w:val="Bibliography"/>
          </w:pPr>
        </w:pPrChange>
      </w:pPr>
      <w:del w:id="5099" w:author="Jackson Halpin" w:date="2025-06-11T14:23:00Z" w16du:dateUtc="2025-06-11T18:23:00Z">
        <w:r w:rsidRPr="00F61830" w:rsidDel="00F61830">
          <w:rPr>
            <w:sz w:val="21"/>
            <w:szCs w:val="21"/>
            <w:rPrChange w:id="5100" w:author="Jackson Halpin" w:date="2025-06-11T14:22:00Z" w16du:dateUtc="2025-06-11T18:22:00Z">
              <w:rPr/>
            </w:rPrChange>
          </w:rPr>
          <w:delText xml:space="preserve">Fumagalli F, Noack J, Bergmann TJ, Cebollero E, Pisoni GB, Fasana E, Fregno I, Galli C, Loi M, Soldà T, et al. 2016. Translocon component Sec62 acts in endoplasmic reticulum turnover during stress recovery. </w:delText>
        </w:r>
        <w:r w:rsidRPr="00F61830" w:rsidDel="00F61830">
          <w:rPr>
            <w:i/>
            <w:iCs/>
            <w:sz w:val="21"/>
            <w:szCs w:val="21"/>
            <w:rPrChange w:id="5101" w:author="Jackson Halpin" w:date="2025-06-11T14:22:00Z" w16du:dateUtc="2025-06-11T18:22:00Z">
              <w:rPr>
                <w:i/>
                <w:iCs/>
              </w:rPr>
            </w:rPrChange>
          </w:rPr>
          <w:delText>Nat Cell Biol</w:delText>
        </w:r>
        <w:r w:rsidRPr="00F61830" w:rsidDel="00F61830">
          <w:rPr>
            <w:sz w:val="21"/>
            <w:szCs w:val="21"/>
            <w:rPrChange w:id="5102" w:author="Jackson Halpin" w:date="2025-06-11T14:22:00Z" w16du:dateUtc="2025-06-11T18:22:00Z">
              <w:rPr/>
            </w:rPrChange>
          </w:rPr>
          <w:delText xml:space="preserve"> </w:delText>
        </w:r>
        <w:r w:rsidRPr="00F61830" w:rsidDel="00F61830">
          <w:rPr>
            <w:b/>
            <w:bCs/>
            <w:sz w:val="21"/>
            <w:szCs w:val="21"/>
            <w:rPrChange w:id="5103" w:author="Jackson Halpin" w:date="2025-06-11T14:22:00Z" w16du:dateUtc="2025-06-11T18:22:00Z">
              <w:rPr>
                <w:b/>
                <w:bCs/>
              </w:rPr>
            </w:rPrChange>
          </w:rPr>
          <w:delText>18</w:delText>
        </w:r>
        <w:r w:rsidRPr="00F61830" w:rsidDel="00F61830">
          <w:rPr>
            <w:sz w:val="21"/>
            <w:szCs w:val="21"/>
            <w:rPrChange w:id="5104" w:author="Jackson Halpin" w:date="2025-06-11T14:22:00Z" w16du:dateUtc="2025-06-11T18:22:00Z">
              <w:rPr/>
            </w:rPrChange>
          </w:rPr>
          <w:delText>: 1173–1184.</w:delText>
        </w:r>
      </w:del>
    </w:p>
    <w:p w14:paraId="46AAAE64" w14:textId="11E5AE8D" w:rsidR="00AC7E82" w:rsidRPr="00F61830" w:rsidDel="00F61830" w:rsidRDefault="00AC7E82" w:rsidP="00F61830">
      <w:pPr>
        <w:rPr>
          <w:del w:id="5105" w:author="Jackson Halpin" w:date="2025-06-11T14:23:00Z" w16du:dateUtc="2025-06-11T18:23:00Z"/>
          <w:sz w:val="21"/>
          <w:szCs w:val="21"/>
          <w:rPrChange w:id="5106" w:author="Jackson Halpin" w:date="2025-06-11T14:22:00Z" w16du:dateUtc="2025-06-11T18:22:00Z">
            <w:rPr>
              <w:del w:id="5107" w:author="Jackson Halpin" w:date="2025-06-11T14:23:00Z" w16du:dateUtc="2025-06-11T18:23:00Z"/>
            </w:rPr>
          </w:rPrChange>
        </w:rPr>
        <w:pPrChange w:id="5108" w:author="Jackson Halpin" w:date="2025-06-11T14:23:00Z" w16du:dateUtc="2025-06-11T18:23:00Z">
          <w:pPr>
            <w:pStyle w:val="Bibliography"/>
          </w:pPr>
        </w:pPrChange>
      </w:pPr>
      <w:del w:id="5109" w:author="Jackson Halpin" w:date="2025-06-11T14:23:00Z" w16du:dateUtc="2025-06-11T18:23:00Z">
        <w:r w:rsidRPr="00F61830" w:rsidDel="00F61830">
          <w:rPr>
            <w:sz w:val="21"/>
            <w:szCs w:val="21"/>
            <w:rPrChange w:id="5110" w:author="Jackson Halpin" w:date="2025-06-11T14:22:00Z" w16du:dateUtc="2025-06-11T18:22:00Z">
              <w:rPr/>
            </w:rPrChange>
          </w:rPr>
          <w:delText xml:space="preserve">Galluzzi L, Green DR. 2019. Autophagy-Independent Functions of the Autophagy Machinery. </w:delText>
        </w:r>
        <w:r w:rsidRPr="00F61830" w:rsidDel="00F61830">
          <w:rPr>
            <w:i/>
            <w:iCs/>
            <w:sz w:val="21"/>
            <w:szCs w:val="21"/>
            <w:rPrChange w:id="5111" w:author="Jackson Halpin" w:date="2025-06-11T14:22:00Z" w16du:dateUtc="2025-06-11T18:22:00Z">
              <w:rPr>
                <w:i/>
                <w:iCs/>
              </w:rPr>
            </w:rPrChange>
          </w:rPr>
          <w:delText>Cell</w:delText>
        </w:r>
        <w:r w:rsidRPr="00F61830" w:rsidDel="00F61830">
          <w:rPr>
            <w:sz w:val="21"/>
            <w:szCs w:val="21"/>
            <w:rPrChange w:id="5112" w:author="Jackson Halpin" w:date="2025-06-11T14:22:00Z" w16du:dateUtc="2025-06-11T18:22:00Z">
              <w:rPr/>
            </w:rPrChange>
          </w:rPr>
          <w:delText xml:space="preserve"> </w:delText>
        </w:r>
        <w:r w:rsidRPr="00F61830" w:rsidDel="00F61830">
          <w:rPr>
            <w:b/>
            <w:bCs/>
            <w:sz w:val="21"/>
            <w:szCs w:val="21"/>
            <w:rPrChange w:id="5113" w:author="Jackson Halpin" w:date="2025-06-11T14:22:00Z" w16du:dateUtc="2025-06-11T18:22:00Z">
              <w:rPr>
                <w:b/>
                <w:bCs/>
              </w:rPr>
            </w:rPrChange>
          </w:rPr>
          <w:delText>177</w:delText>
        </w:r>
        <w:r w:rsidRPr="00F61830" w:rsidDel="00F61830">
          <w:rPr>
            <w:sz w:val="21"/>
            <w:szCs w:val="21"/>
            <w:rPrChange w:id="5114" w:author="Jackson Halpin" w:date="2025-06-11T14:22:00Z" w16du:dateUtc="2025-06-11T18:22:00Z">
              <w:rPr/>
            </w:rPrChange>
          </w:rPr>
          <w:delText>: 1682–1699.</w:delText>
        </w:r>
      </w:del>
    </w:p>
    <w:p w14:paraId="1CF0FF65" w14:textId="6FA9DEC1" w:rsidR="00AC7E82" w:rsidRPr="00F61830" w:rsidDel="00F61830" w:rsidRDefault="00AC7E82" w:rsidP="00F61830">
      <w:pPr>
        <w:rPr>
          <w:del w:id="5115" w:author="Jackson Halpin" w:date="2025-06-11T14:23:00Z" w16du:dateUtc="2025-06-11T18:23:00Z"/>
          <w:sz w:val="21"/>
          <w:szCs w:val="21"/>
          <w:rPrChange w:id="5116" w:author="Jackson Halpin" w:date="2025-06-11T14:22:00Z" w16du:dateUtc="2025-06-11T18:22:00Z">
            <w:rPr>
              <w:del w:id="5117" w:author="Jackson Halpin" w:date="2025-06-11T14:23:00Z" w16du:dateUtc="2025-06-11T18:23:00Z"/>
            </w:rPr>
          </w:rPrChange>
        </w:rPr>
        <w:pPrChange w:id="5118" w:author="Jackson Halpin" w:date="2025-06-11T14:23:00Z" w16du:dateUtc="2025-06-11T18:23:00Z">
          <w:pPr>
            <w:pStyle w:val="Bibliography"/>
          </w:pPr>
        </w:pPrChange>
      </w:pPr>
      <w:del w:id="5119" w:author="Jackson Halpin" w:date="2025-06-11T14:23:00Z" w16du:dateUtc="2025-06-11T18:23:00Z">
        <w:r w:rsidRPr="00F61830" w:rsidDel="00F61830">
          <w:rPr>
            <w:sz w:val="21"/>
            <w:szCs w:val="21"/>
            <w:rPrChange w:id="5120" w:author="Jackson Halpin" w:date="2025-06-11T14:22:00Z" w16du:dateUtc="2025-06-11T18:22:00Z">
              <w:rPr/>
            </w:rPrChange>
          </w:rPr>
          <w:delText xml:space="preserve">Genau HM, Huber J, Baschieri F, Akutsu M, Dötsch V, Farhan H, Rogov V, Behrends C. 2015. CUL3-KBTBD6/KBTBD7 Ubiquitin Ligase Cooperates with GABARAP Proteins to Spatially Restrict TIAM1-RAC1 Signaling. </w:delText>
        </w:r>
        <w:r w:rsidRPr="00F61830" w:rsidDel="00F61830">
          <w:rPr>
            <w:i/>
            <w:iCs/>
            <w:sz w:val="21"/>
            <w:szCs w:val="21"/>
            <w:rPrChange w:id="5121" w:author="Jackson Halpin" w:date="2025-06-11T14:22:00Z" w16du:dateUtc="2025-06-11T18:22:00Z">
              <w:rPr>
                <w:i/>
                <w:iCs/>
              </w:rPr>
            </w:rPrChange>
          </w:rPr>
          <w:delText>Mol Cell</w:delText>
        </w:r>
        <w:r w:rsidRPr="00F61830" w:rsidDel="00F61830">
          <w:rPr>
            <w:sz w:val="21"/>
            <w:szCs w:val="21"/>
            <w:rPrChange w:id="5122" w:author="Jackson Halpin" w:date="2025-06-11T14:22:00Z" w16du:dateUtc="2025-06-11T18:22:00Z">
              <w:rPr/>
            </w:rPrChange>
          </w:rPr>
          <w:delText xml:space="preserve"> </w:delText>
        </w:r>
        <w:r w:rsidRPr="00F61830" w:rsidDel="00F61830">
          <w:rPr>
            <w:b/>
            <w:bCs/>
            <w:sz w:val="21"/>
            <w:szCs w:val="21"/>
            <w:rPrChange w:id="5123" w:author="Jackson Halpin" w:date="2025-06-11T14:22:00Z" w16du:dateUtc="2025-06-11T18:22:00Z">
              <w:rPr>
                <w:b/>
                <w:bCs/>
              </w:rPr>
            </w:rPrChange>
          </w:rPr>
          <w:delText>57</w:delText>
        </w:r>
        <w:r w:rsidRPr="00F61830" w:rsidDel="00F61830">
          <w:rPr>
            <w:sz w:val="21"/>
            <w:szCs w:val="21"/>
            <w:rPrChange w:id="5124" w:author="Jackson Halpin" w:date="2025-06-11T14:22:00Z" w16du:dateUtc="2025-06-11T18:22:00Z">
              <w:rPr/>
            </w:rPrChange>
          </w:rPr>
          <w:delText>: 995–1010.</w:delText>
        </w:r>
      </w:del>
    </w:p>
    <w:p w14:paraId="64828561" w14:textId="66FA9DB1" w:rsidR="00AC7E82" w:rsidRPr="00F61830" w:rsidDel="00F61830" w:rsidRDefault="00AC7E82" w:rsidP="00F61830">
      <w:pPr>
        <w:rPr>
          <w:del w:id="5125" w:author="Jackson Halpin" w:date="2025-06-11T14:23:00Z" w16du:dateUtc="2025-06-11T18:23:00Z"/>
          <w:sz w:val="21"/>
          <w:szCs w:val="21"/>
          <w:rPrChange w:id="5126" w:author="Jackson Halpin" w:date="2025-06-11T14:22:00Z" w16du:dateUtc="2025-06-11T18:22:00Z">
            <w:rPr>
              <w:del w:id="5127" w:author="Jackson Halpin" w:date="2025-06-11T14:23:00Z" w16du:dateUtc="2025-06-11T18:23:00Z"/>
            </w:rPr>
          </w:rPrChange>
        </w:rPr>
        <w:pPrChange w:id="5128" w:author="Jackson Halpin" w:date="2025-06-11T14:23:00Z" w16du:dateUtc="2025-06-11T18:23:00Z">
          <w:pPr>
            <w:pStyle w:val="Bibliography"/>
          </w:pPr>
        </w:pPrChange>
      </w:pPr>
      <w:del w:id="5129" w:author="Jackson Halpin" w:date="2025-06-11T14:23:00Z" w16du:dateUtc="2025-06-11T18:23:00Z">
        <w:r w:rsidRPr="00F61830" w:rsidDel="00F61830">
          <w:rPr>
            <w:sz w:val="21"/>
            <w:szCs w:val="21"/>
            <w:rPrChange w:id="5130" w:author="Jackson Halpin" w:date="2025-06-11T14:22:00Z" w16du:dateUtc="2025-06-11T18:22:00Z">
              <w:rPr/>
            </w:rPrChange>
          </w:rPr>
          <w:delText>Grant CE, Bailey TL. 2021. XSTREME: Comprehensive motif analysis of biological sequence datasets. http://biorxiv.org/lookup/doi/10.1101/2021.09.02.458722 (Accessed May 27, 2024).</w:delText>
        </w:r>
      </w:del>
    </w:p>
    <w:p w14:paraId="7E43C336" w14:textId="2993835B" w:rsidR="00AC7E82" w:rsidRPr="00F61830" w:rsidDel="00F61830" w:rsidRDefault="00AC7E82" w:rsidP="00F61830">
      <w:pPr>
        <w:rPr>
          <w:del w:id="5131" w:author="Jackson Halpin" w:date="2025-06-11T14:23:00Z" w16du:dateUtc="2025-06-11T18:23:00Z"/>
          <w:sz w:val="21"/>
          <w:szCs w:val="21"/>
          <w:rPrChange w:id="5132" w:author="Jackson Halpin" w:date="2025-06-11T14:22:00Z" w16du:dateUtc="2025-06-11T18:22:00Z">
            <w:rPr>
              <w:del w:id="5133" w:author="Jackson Halpin" w:date="2025-06-11T14:23:00Z" w16du:dateUtc="2025-06-11T18:23:00Z"/>
            </w:rPr>
          </w:rPrChange>
        </w:rPr>
        <w:pPrChange w:id="5134" w:author="Jackson Halpin" w:date="2025-06-11T14:23:00Z" w16du:dateUtc="2025-06-11T18:23:00Z">
          <w:pPr>
            <w:pStyle w:val="Bibliography"/>
          </w:pPr>
        </w:pPrChange>
      </w:pPr>
      <w:del w:id="5135" w:author="Jackson Halpin" w:date="2025-06-11T14:23:00Z" w16du:dateUtc="2025-06-11T18:23:00Z">
        <w:r w:rsidRPr="00F61830" w:rsidDel="00F61830">
          <w:rPr>
            <w:sz w:val="21"/>
            <w:szCs w:val="21"/>
            <w:rPrChange w:id="5136" w:author="Jackson Halpin" w:date="2025-06-11T14:22:00Z" w16du:dateUtc="2025-06-11T18:22:00Z">
              <w:rPr/>
            </w:rPrChange>
          </w:rPr>
          <w:delText xml:space="preserve">Heckmann BL, Teubner BJW, Tummers B, Boada-Romero E, Harris L, Yang M, Guy CS, Zakharenko SS, Green DR. 2019. LC3-Associated Endocytosis Facilitates β-Amyloid Clearance and Mitigates Neurodegeneration in Murine Alzheimer’s Disease. </w:delText>
        </w:r>
        <w:r w:rsidRPr="00F61830" w:rsidDel="00F61830">
          <w:rPr>
            <w:i/>
            <w:iCs/>
            <w:sz w:val="21"/>
            <w:szCs w:val="21"/>
            <w:rPrChange w:id="5137" w:author="Jackson Halpin" w:date="2025-06-11T14:22:00Z" w16du:dateUtc="2025-06-11T18:22:00Z">
              <w:rPr>
                <w:i/>
                <w:iCs/>
              </w:rPr>
            </w:rPrChange>
          </w:rPr>
          <w:delText>Cell</w:delText>
        </w:r>
        <w:r w:rsidRPr="00F61830" w:rsidDel="00F61830">
          <w:rPr>
            <w:sz w:val="21"/>
            <w:szCs w:val="21"/>
            <w:rPrChange w:id="5138" w:author="Jackson Halpin" w:date="2025-06-11T14:22:00Z" w16du:dateUtc="2025-06-11T18:22:00Z">
              <w:rPr/>
            </w:rPrChange>
          </w:rPr>
          <w:delText xml:space="preserve"> </w:delText>
        </w:r>
        <w:r w:rsidRPr="00F61830" w:rsidDel="00F61830">
          <w:rPr>
            <w:b/>
            <w:bCs/>
            <w:sz w:val="21"/>
            <w:szCs w:val="21"/>
            <w:rPrChange w:id="5139" w:author="Jackson Halpin" w:date="2025-06-11T14:22:00Z" w16du:dateUtc="2025-06-11T18:22:00Z">
              <w:rPr>
                <w:b/>
                <w:bCs/>
              </w:rPr>
            </w:rPrChange>
          </w:rPr>
          <w:delText>178</w:delText>
        </w:r>
        <w:r w:rsidRPr="00F61830" w:rsidDel="00F61830">
          <w:rPr>
            <w:sz w:val="21"/>
            <w:szCs w:val="21"/>
            <w:rPrChange w:id="5140" w:author="Jackson Halpin" w:date="2025-06-11T14:22:00Z" w16du:dateUtc="2025-06-11T18:22:00Z">
              <w:rPr/>
            </w:rPrChange>
          </w:rPr>
          <w:delText>: 536-551.e14.</w:delText>
        </w:r>
      </w:del>
    </w:p>
    <w:p w14:paraId="08A4DAD1" w14:textId="54640CBA" w:rsidR="00AC7E82" w:rsidRPr="00F61830" w:rsidDel="00F61830" w:rsidRDefault="00AC7E82" w:rsidP="00F61830">
      <w:pPr>
        <w:rPr>
          <w:del w:id="5141" w:author="Jackson Halpin" w:date="2025-06-11T14:23:00Z" w16du:dateUtc="2025-06-11T18:23:00Z"/>
          <w:sz w:val="21"/>
          <w:szCs w:val="21"/>
          <w:rPrChange w:id="5142" w:author="Jackson Halpin" w:date="2025-06-11T14:22:00Z" w16du:dateUtc="2025-06-11T18:22:00Z">
            <w:rPr>
              <w:del w:id="5143" w:author="Jackson Halpin" w:date="2025-06-11T14:23:00Z" w16du:dateUtc="2025-06-11T18:23:00Z"/>
            </w:rPr>
          </w:rPrChange>
        </w:rPr>
        <w:pPrChange w:id="5144" w:author="Jackson Halpin" w:date="2025-06-11T14:23:00Z" w16du:dateUtc="2025-06-11T18:23:00Z">
          <w:pPr>
            <w:pStyle w:val="Bibliography"/>
          </w:pPr>
        </w:pPrChange>
      </w:pPr>
      <w:del w:id="5145" w:author="Jackson Halpin" w:date="2025-06-11T14:23:00Z" w16du:dateUtc="2025-06-11T18:23:00Z">
        <w:r w:rsidRPr="00F61830" w:rsidDel="00F61830">
          <w:rPr>
            <w:sz w:val="21"/>
            <w:szCs w:val="21"/>
            <w:rPrChange w:id="5146" w:author="Jackson Halpin" w:date="2025-06-11T14:22:00Z" w16du:dateUtc="2025-06-11T18:22:00Z">
              <w:rPr/>
            </w:rPrChange>
          </w:rPr>
          <w:delText xml:space="preserve">Huntley RP, Sawford T, Mutowo-Meullenet P, Shypitsyna A, Bonilla C, Martin MJ, O’Donovan C. 2015. The GOA database: Gene Ontology annotation updates for 2015. </w:delText>
        </w:r>
        <w:r w:rsidRPr="00F61830" w:rsidDel="00F61830">
          <w:rPr>
            <w:i/>
            <w:iCs/>
            <w:sz w:val="21"/>
            <w:szCs w:val="21"/>
            <w:rPrChange w:id="5147" w:author="Jackson Halpin" w:date="2025-06-11T14:22:00Z" w16du:dateUtc="2025-06-11T18:22:00Z">
              <w:rPr>
                <w:i/>
                <w:iCs/>
              </w:rPr>
            </w:rPrChange>
          </w:rPr>
          <w:delText>Nucleic Acids Res</w:delText>
        </w:r>
        <w:r w:rsidRPr="00F61830" w:rsidDel="00F61830">
          <w:rPr>
            <w:sz w:val="21"/>
            <w:szCs w:val="21"/>
            <w:rPrChange w:id="5148" w:author="Jackson Halpin" w:date="2025-06-11T14:22:00Z" w16du:dateUtc="2025-06-11T18:22:00Z">
              <w:rPr/>
            </w:rPrChange>
          </w:rPr>
          <w:delText xml:space="preserve"> </w:delText>
        </w:r>
        <w:r w:rsidRPr="00F61830" w:rsidDel="00F61830">
          <w:rPr>
            <w:b/>
            <w:bCs/>
            <w:sz w:val="21"/>
            <w:szCs w:val="21"/>
            <w:rPrChange w:id="5149" w:author="Jackson Halpin" w:date="2025-06-11T14:22:00Z" w16du:dateUtc="2025-06-11T18:22:00Z">
              <w:rPr>
                <w:b/>
                <w:bCs/>
              </w:rPr>
            </w:rPrChange>
          </w:rPr>
          <w:delText>43</w:delText>
        </w:r>
        <w:r w:rsidRPr="00F61830" w:rsidDel="00F61830">
          <w:rPr>
            <w:sz w:val="21"/>
            <w:szCs w:val="21"/>
            <w:rPrChange w:id="5150" w:author="Jackson Halpin" w:date="2025-06-11T14:22:00Z" w16du:dateUtc="2025-06-11T18:22:00Z">
              <w:rPr/>
            </w:rPrChange>
          </w:rPr>
          <w:delText>: D1057–D1063.</w:delText>
        </w:r>
      </w:del>
    </w:p>
    <w:p w14:paraId="376B427E" w14:textId="20C5BFA3" w:rsidR="00AC7E82" w:rsidRPr="00F61830" w:rsidDel="00F61830" w:rsidRDefault="00AC7E82" w:rsidP="00F61830">
      <w:pPr>
        <w:rPr>
          <w:del w:id="5151" w:author="Jackson Halpin" w:date="2025-06-11T14:23:00Z" w16du:dateUtc="2025-06-11T18:23:00Z"/>
          <w:sz w:val="21"/>
          <w:szCs w:val="21"/>
          <w:rPrChange w:id="5152" w:author="Jackson Halpin" w:date="2025-06-11T14:22:00Z" w16du:dateUtc="2025-06-11T18:22:00Z">
            <w:rPr>
              <w:del w:id="5153" w:author="Jackson Halpin" w:date="2025-06-11T14:23:00Z" w16du:dateUtc="2025-06-11T18:23:00Z"/>
            </w:rPr>
          </w:rPrChange>
        </w:rPr>
        <w:pPrChange w:id="5154" w:author="Jackson Halpin" w:date="2025-06-11T14:23:00Z" w16du:dateUtc="2025-06-11T18:23:00Z">
          <w:pPr>
            <w:pStyle w:val="Bibliography"/>
          </w:pPr>
        </w:pPrChange>
      </w:pPr>
      <w:del w:id="5155" w:author="Jackson Halpin" w:date="2025-06-11T14:23:00Z" w16du:dateUtc="2025-06-11T18:23:00Z">
        <w:r w:rsidRPr="00F61830" w:rsidDel="00F61830">
          <w:rPr>
            <w:sz w:val="21"/>
            <w:szCs w:val="21"/>
            <w:rPrChange w:id="5156" w:author="Jackson Halpin" w:date="2025-06-11T14:22:00Z" w16du:dateUtc="2025-06-11T18:22:00Z">
              <w:rPr/>
            </w:rPrChange>
          </w:rPr>
          <w:delText xml:space="preserve">Hwang T, Parker SS, Hill SM, Grant RA, Ilunga MW, Sivaraman V, Mouneimne G, Keating AE. 2022. Native proline-rich motifs exploit sequence context to target actin-remodeling Ena/VASP protein ENAH. </w:delText>
        </w:r>
        <w:r w:rsidRPr="00F61830" w:rsidDel="00F61830">
          <w:rPr>
            <w:i/>
            <w:iCs/>
            <w:sz w:val="21"/>
            <w:szCs w:val="21"/>
            <w:rPrChange w:id="5157" w:author="Jackson Halpin" w:date="2025-06-11T14:22:00Z" w16du:dateUtc="2025-06-11T18:22:00Z">
              <w:rPr>
                <w:i/>
                <w:iCs/>
              </w:rPr>
            </w:rPrChange>
          </w:rPr>
          <w:delText>eLife</w:delText>
        </w:r>
        <w:r w:rsidRPr="00F61830" w:rsidDel="00F61830">
          <w:rPr>
            <w:sz w:val="21"/>
            <w:szCs w:val="21"/>
            <w:rPrChange w:id="5158" w:author="Jackson Halpin" w:date="2025-06-11T14:22:00Z" w16du:dateUtc="2025-06-11T18:22:00Z">
              <w:rPr/>
            </w:rPrChange>
          </w:rPr>
          <w:delText xml:space="preserve"> </w:delText>
        </w:r>
        <w:r w:rsidRPr="00F61830" w:rsidDel="00F61830">
          <w:rPr>
            <w:b/>
            <w:bCs/>
            <w:sz w:val="21"/>
            <w:szCs w:val="21"/>
            <w:rPrChange w:id="5159" w:author="Jackson Halpin" w:date="2025-06-11T14:22:00Z" w16du:dateUtc="2025-06-11T18:22:00Z">
              <w:rPr>
                <w:b/>
                <w:bCs/>
              </w:rPr>
            </w:rPrChange>
          </w:rPr>
          <w:delText>11</w:delText>
        </w:r>
        <w:r w:rsidRPr="00F61830" w:rsidDel="00F61830">
          <w:rPr>
            <w:sz w:val="21"/>
            <w:szCs w:val="21"/>
            <w:rPrChange w:id="5160" w:author="Jackson Halpin" w:date="2025-06-11T14:22:00Z" w16du:dateUtc="2025-06-11T18:22:00Z">
              <w:rPr/>
            </w:rPrChange>
          </w:rPr>
          <w:delText>: e70680.</w:delText>
        </w:r>
      </w:del>
    </w:p>
    <w:p w14:paraId="28E2A8F4" w14:textId="3968327B" w:rsidR="00AC7E82" w:rsidRPr="00F61830" w:rsidDel="00F61830" w:rsidRDefault="00AC7E82" w:rsidP="00F61830">
      <w:pPr>
        <w:rPr>
          <w:del w:id="5161" w:author="Jackson Halpin" w:date="2025-06-11T14:23:00Z" w16du:dateUtc="2025-06-11T18:23:00Z"/>
          <w:sz w:val="21"/>
          <w:szCs w:val="21"/>
          <w:rPrChange w:id="5162" w:author="Jackson Halpin" w:date="2025-06-11T14:22:00Z" w16du:dateUtc="2025-06-11T18:22:00Z">
            <w:rPr>
              <w:del w:id="5163" w:author="Jackson Halpin" w:date="2025-06-11T14:23:00Z" w16du:dateUtc="2025-06-11T18:23:00Z"/>
            </w:rPr>
          </w:rPrChange>
        </w:rPr>
        <w:pPrChange w:id="5164" w:author="Jackson Halpin" w:date="2025-06-11T14:23:00Z" w16du:dateUtc="2025-06-11T18:23:00Z">
          <w:pPr>
            <w:pStyle w:val="Bibliography"/>
          </w:pPr>
        </w:pPrChange>
      </w:pPr>
      <w:del w:id="5165" w:author="Jackson Halpin" w:date="2025-06-11T14:23:00Z" w16du:dateUtc="2025-06-11T18:23:00Z">
        <w:r w:rsidRPr="00F61830" w:rsidDel="00F61830">
          <w:rPr>
            <w:sz w:val="21"/>
            <w:szCs w:val="21"/>
            <w:rPrChange w:id="5166" w:author="Jackson Halpin" w:date="2025-06-11T14:22:00Z" w16du:dateUtc="2025-06-11T18:22:00Z">
              <w:rPr/>
            </w:rPrChange>
          </w:rPr>
          <w:delText xml:space="preserve">Ibrahim T, Khandare V, Mirkin FG, Tumtas Y, Bubeck D, Bozkurt TO. 2023. AlphaFold2-multimer guided high-accuracy prediction of typical and atypical ATG8-binding motifs ed. A. Simonsen. </w:delText>
        </w:r>
        <w:r w:rsidRPr="00F61830" w:rsidDel="00F61830">
          <w:rPr>
            <w:i/>
            <w:iCs/>
            <w:sz w:val="21"/>
            <w:szCs w:val="21"/>
            <w:rPrChange w:id="5167" w:author="Jackson Halpin" w:date="2025-06-11T14:22:00Z" w16du:dateUtc="2025-06-11T18:22:00Z">
              <w:rPr>
                <w:i/>
                <w:iCs/>
              </w:rPr>
            </w:rPrChange>
          </w:rPr>
          <w:delText>PLOS Biol</w:delText>
        </w:r>
        <w:r w:rsidRPr="00F61830" w:rsidDel="00F61830">
          <w:rPr>
            <w:sz w:val="21"/>
            <w:szCs w:val="21"/>
            <w:rPrChange w:id="5168" w:author="Jackson Halpin" w:date="2025-06-11T14:22:00Z" w16du:dateUtc="2025-06-11T18:22:00Z">
              <w:rPr/>
            </w:rPrChange>
          </w:rPr>
          <w:delText xml:space="preserve"> </w:delText>
        </w:r>
        <w:r w:rsidRPr="00F61830" w:rsidDel="00F61830">
          <w:rPr>
            <w:b/>
            <w:bCs/>
            <w:sz w:val="21"/>
            <w:szCs w:val="21"/>
            <w:rPrChange w:id="5169" w:author="Jackson Halpin" w:date="2025-06-11T14:22:00Z" w16du:dateUtc="2025-06-11T18:22:00Z">
              <w:rPr>
                <w:b/>
                <w:bCs/>
              </w:rPr>
            </w:rPrChange>
          </w:rPr>
          <w:delText>21</w:delText>
        </w:r>
        <w:r w:rsidRPr="00F61830" w:rsidDel="00F61830">
          <w:rPr>
            <w:sz w:val="21"/>
            <w:szCs w:val="21"/>
            <w:rPrChange w:id="5170" w:author="Jackson Halpin" w:date="2025-06-11T14:22:00Z" w16du:dateUtc="2025-06-11T18:22:00Z">
              <w:rPr/>
            </w:rPrChange>
          </w:rPr>
          <w:delText>: e3001962.</w:delText>
        </w:r>
      </w:del>
    </w:p>
    <w:p w14:paraId="1A784F91" w14:textId="44D3D840" w:rsidR="00AC7E82" w:rsidRPr="00F61830" w:rsidDel="00F61830" w:rsidRDefault="00AC7E82" w:rsidP="00F61830">
      <w:pPr>
        <w:rPr>
          <w:del w:id="5171" w:author="Jackson Halpin" w:date="2025-06-11T14:23:00Z" w16du:dateUtc="2025-06-11T18:23:00Z"/>
          <w:sz w:val="21"/>
          <w:szCs w:val="21"/>
          <w:rPrChange w:id="5172" w:author="Jackson Halpin" w:date="2025-06-11T14:22:00Z" w16du:dateUtc="2025-06-11T18:22:00Z">
            <w:rPr>
              <w:del w:id="5173" w:author="Jackson Halpin" w:date="2025-06-11T14:23:00Z" w16du:dateUtc="2025-06-11T18:23:00Z"/>
            </w:rPr>
          </w:rPrChange>
        </w:rPr>
        <w:pPrChange w:id="5174" w:author="Jackson Halpin" w:date="2025-06-11T14:23:00Z" w16du:dateUtc="2025-06-11T18:23:00Z">
          <w:pPr>
            <w:pStyle w:val="Bibliography"/>
          </w:pPr>
        </w:pPrChange>
      </w:pPr>
      <w:del w:id="5175" w:author="Jackson Halpin" w:date="2025-06-11T14:23:00Z" w16du:dateUtc="2025-06-11T18:23:00Z">
        <w:r w:rsidRPr="00F61830" w:rsidDel="00F61830">
          <w:rPr>
            <w:sz w:val="21"/>
            <w:szCs w:val="21"/>
            <w:rPrChange w:id="5176" w:author="Jackson Halpin" w:date="2025-06-11T14:22:00Z" w16du:dateUtc="2025-06-11T18:22:00Z">
              <w:rPr/>
            </w:rPrChange>
          </w:rPr>
          <w:delText xml:space="preserve">Johansen T, Lamark T. 2020. Selective Autophagy: ATG8 Family Proteins, LIR Motifs and Cargo Receptors. </w:delText>
        </w:r>
        <w:r w:rsidRPr="00F61830" w:rsidDel="00F61830">
          <w:rPr>
            <w:i/>
            <w:iCs/>
            <w:sz w:val="21"/>
            <w:szCs w:val="21"/>
            <w:rPrChange w:id="5177" w:author="Jackson Halpin" w:date="2025-06-11T14:22:00Z" w16du:dateUtc="2025-06-11T18:22:00Z">
              <w:rPr>
                <w:i/>
                <w:iCs/>
              </w:rPr>
            </w:rPrChange>
          </w:rPr>
          <w:delText>J Mol Biol</w:delText>
        </w:r>
        <w:r w:rsidRPr="00F61830" w:rsidDel="00F61830">
          <w:rPr>
            <w:sz w:val="21"/>
            <w:szCs w:val="21"/>
            <w:rPrChange w:id="5178" w:author="Jackson Halpin" w:date="2025-06-11T14:22:00Z" w16du:dateUtc="2025-06-11T18:22:00Z">
              <w:rPr/>
            </w:rPrChange>
          </w:rPr>
          <w:delText xml:space="preserve"> </w:delText>
        </w:r>
        <w:r w:rsidRPr="00F61830" w:rsidDel="00F61830">
          <w:rPr>
            <w:b/>
            <w:bCs/>
            <w:sz w:val="21"/>
            <w:szCs w:val="21"/>
            <w:rPrChange w:id="5179" w:author="Jackson Halpin" w:date="2025-06-11T14:22:00Z" w16du:dateUtc="2025-06-11T18:22:00Z">
              <w:rPr>
                <w:b/>
                <w:bCs/>
              </w:rPr>
            </w:rPrChange>
          </w:rPr>
          <w:delText>432</w:delText>
        </w:r>
        <w:r w:rsidRPr="00F61830" w:rsidDel="00F61830">
          <w:rPr>
            <w:sz w:val="21"/>
            <w:szCs w:val="21"/>
            <w:rPrChange w:id="5180" w:author="Jackson Halpin" w:date="2025-06-11T14:22:00Z" w16du:dateUtc="2025-06-11T18:22:00Z">
              <w:rPr/>
            </w:rPrChange>
          </w:rPr>
          <w:delText>: 80–103.</w:delText>
        </w:r>
      </w:del>
    </w:p>
    <w:p w14:paraId="149126A0" w14:textId="3A10D54B" w:rsidR="00AC7E82" w:rsidRPr="00F61830" w:rsidDel="00F61830" w:rsidRDefault="00AC7E82" w:rsidP="00F61830">
      <w:pPr>
        <w:rPr>
          <w:del w:id="5181" w:author="Jackson Halpin" w:date="2025-06-11T14:23:00Z" w16du:dateUtc="2025-06-11T18:23:00Z"/>
          <w:sz w:val="21"/>
          <w:szCs w:val="21"/>
          <w:rPrChange w:id="5182" w:author="Jackson Halpin" w:date="2025-06-11T14:22:00Z" w16du:dateUtc="2025-06-11T18:22:00Z">
            <w:rPr>
              <w:del w:id="5183" w:author="Jackson Halpin" w:date="2025-06-11T14:23:00Z" w16du:dateUtc="2025-06-11T18:23:00Z"/>
            </w:rPr>
          </w:rPrChange>
        </w:rPr>
        <w:pPrChange w:id="5184" w:author="Jackson Halpin" w:date="2025-06-11T14:23:00Z" w16du:dateUtc="2025-06-11T18:23:00Z">
          <w:pPr>
            <w:pStyle w:val="Bibliography"/>
          </w:pPr>
        </w:pPrChange>
      </w:pPr>
      <w:del w:id="5185" w:author="Jackson Halpin" w:date="2025-06-11T14:23:00Z" w16du:dateUtc="2025-06-11T18:23:00Z">
        <w:r w:rsidRPr="00F61830" w:rsidDel="00F61830">
          <w:rPr>
            <w:sz w:val="21"/>
            <w:szCs w:val="21"/>
            <w:rPrChange w:id="5186" w:author="Jackson Halpin" w:date="2025-06-11T14:22:00Z" w16du:dateUtc="2025-06-11T18:22:00Z">
              <w:rPr/>
            </w:rPrChange>
          </w:rPr>
          <w:delText xml:space="preserve">Kabsch W. 2010. </w:delText>
        </w:r>
        <w:r w:rsidRPr="00F61830" w:rsidDel="00F61830">
          <w:rPr>
            <w:i/>
            <w:iCs/>
            <w:sz w:val="21"/>
            <w:szCs w:val="21"/>
            <w:rPrChange w:id="5187" w:author="Jackson Halpin" w:date="2025-06-11T14:22:00Z" w16du:dateUtc="2025-06-11T18:22:00Z">
              <w:rPr>
                <w:i/>
                <w:iCs/>
              </w:rPr>
            </w:rPrChange>
          </w:rPr>
          <w:delText>XDS</w:delText>
        </w:r>
        <w:r w:rsidRPr="00F61830" w:rsidDel="00F61830">
          <w:rPr>
            <w:sz w:val="21"/>
            <w:szCs w:val="21"/>
            <w:rPrChange w:id="5188" w:author="Jackson Halpin" w:date="2025-06-11T14:22:00Z" w16du:dateUtc="2025-06-11T18:22:00Z">
              <w:rPr/>
            </w:rPrChange>
          </w:rPr>
          <w:delText xml:space="preserve">. </w:delText>
        </w:r>
        <w:r w:rsidRPr="00F61830" w:rsidDel="00F61830">
          <w:rPr>
            <w:i/>
            <w:iCs/>
            <w:sz w:val="21"/>
            <w:szCs w:val="21"/>
            <w:rPrChange w:id="5189" w:author="Jackson Halpin" w:date="2025-06-11T14:22:00Z" w16du:dateUtc="2025-06-11T18:22:00Z">
              <w:rPr>
                <w:i/>
                <w:iCs/>
              </w:rPr>
            </w:rPrChange>
          </w:rPr>
          <w:delText>Acta Crystallogr D Biol Crystallogr</w:delText>
        </w:r>
        <w:r w:rsidRPr="00F61830" w:rsidDel="00F61830">
          <w:rPr>
            <w:sz w:val="21"/>
            <w:szCs w:val="21"/>
            <w:rPrChange w:id="5190" w:author="Jackson Halpin" w:date="2025-06-11T14:22:00Z" w16du:dateUtc="2025-06-11T18:22:00Z">
              <w:rPr/>
            </w:rPrChange>
          </w:rPr>
          <w:delText xml:space="preserve"> </w:delText>
        </w:r>
        <w:r w:rsidRPr="00F61830" w:rsidDel="00F61830">
          <w:rPr>
            <w:b/>
            <w:bCs/>
            <w:sz w:val="21"/>
            <w:szCs w:val="21"/>
            <w:rPrChange w:id="5191" w:author="Jackson Halpin" w:date="2025-06-11T14:22:00Z" w16du:dateUtc="2025-06-11T18:22:00Z">
              <w:rPr>
                <w:b/>
                <w:bCs/>
              </w:rPr>
            </w:rPrChange>
          </w:rPr>
          <w:delText>66</w:delText>
        </w:r>
        <w:r w:rsidRPr="00F61830" w:rsidDel="00F61830">
          <w:rPr>
            <w:sz w:val="21"/>
            <w:szCs w:val="21"/>
            <w:rPrChange w:id="5192" w:author="Jackson Halpin" w:date="2025-06-11T14:22:00Z" w16du:dateUtc="2025-06-11T18:22:00Z">
              <w:rPr/>
            </w:rPrChange>
          </w:rPr>
          <w:delText>: 125–132.</w:delText>
        </w:r>
      </w:del>
    </w:p>
    <w:p w14:paraId="1F837D67" w14:textId="103D6ACC" w:rsidR="00AC7E82" w:rsidRPr="00F61830" w:rsidDel="00F61830" w:rsidRDefault="00AC7E82" w:rsidP="00F61830">
      <w:pPr>
        <w:rPr>
          <w:del w:id="5193" w:author="Jackson Halpin" w:date="2025-06-11T14:23:00Z" w16du:dateUtc="2025-06-11T18:23:00Z"/>
          <w:sz w:val="21"/>
          <w:szCs w:val="21"/>
          <w:rPrChange w:id="5194" w:author="Jackson Halpin" w:date="2025-06-11T14:22:00Z" w16du:dateUtc="2025-06-11T18:22:00Z">
            <w:rPr>
              <w:del w:id="5195" w:author="Jackson Halpin" w:date="2025-06-11T14:23:00Z" w16du:dateUtc="2025-06-11T18:23:00Z"/>
            </w:rPr>
          </w:rPrChange>
        </w:rPr>
        <w:pPrChange w:id="5196" w:author="Jackson Halpin" w:date="2025-06-11T14:23:00Z" w16du:dateUtc="2025-06-11T18:23:00Z">
          <w:pPr>
            <w:pStyle w:val="Bibliography"/>
          </w:pPr>
        </w:pPrChange>
      </w:pPr>
      <w:del w:id="5197" w:author="Jackson Halpin" w:date="2025-06-11T14:23:00Z" w16du:dateUtc="2025-06-11T18:23:00Z">
        <w:r w:rsidRPr="00F61830" w:rsidDel="00F61830">
          <w:rPr>
            <w:sz w:val="21"/>
            <w:szCs w:val="21"/>
            <w:rPrChange w:id="5198" w:author="Jackson Halpin" w:date="2025-06-11T14:22:00Z" w16du:dateUtc="2025-06-11T18:22:00Z">
              <w:rPr/>
            </w:rPrChange>
          </w:rPr>
          <w:delText xml:space="preserve">Kalvari I, Tsompanis S, Mulakkal NC, Osgood R, Johansen T, Nezis IP, Promponas VJ. 2014. iLIR: A web resource for prediction of Atg8-family interacting proteins. </w:delText>
        </w:r>
        <w:r w:rsidRPr="00F61830" w:rsidDel="00F61830">
          <w:rPr>
            <w:i/>
            <w:iCs/>
            <w:sz w:val="21"/>
            <w:szCs w:val="21"/>
            <w:rPrChange w:id="5199" w:author="Jackson Halpin" w:date="2025-06-11T14:22:00Z" w16du:dateUtc="2025-06-11T18:22:00Z">
              <w:rPr>
                <w:i/>
                <w:iCs/>
              </w:rPr>
            </w:rPrChange>
          </w:rPr>
          <w:delText>Autophagy</w:delText>
        </w:r>
        <w:r w:rsidRPr="00F61830" w:rsidDel="00F61830">
          <w:rPr>
            <w:sz w:val="21"/>
            <w:szCs w:val="21"/>
            <w:rPrChange w:id="5200" w:author="Jackson Halpin" w:date="2025-06-11T14:22:00Z" w16du:dateUtc="2025-06-11T18:22:00Z">
              <w:rPr/>
            </w:rPrChange>
          </w:rPr>
          <w:delText xml:space="preserve"> </w:delText>
        </w:r>
        <w:r w:rsidRPr="00F61830" w:rsidDel="00F61830">
          <w:rPr>
            <w:b/>
            <w:bCs/>
            <w:sz w:val="21"/>
            <w:szCs w:val="21"/>
            <w:rPrChange w:id="5201" w:author="Jackson Halpin" w:date="2025-06-11T14:22:00Z" w16du:dateUtc="2025-06-11T18:22:00Z">
              <w:rPr>
                <w:b/>
                <w:bCs/>
              </w:rPr>
            </w:rPrChange>
          </w:rPr>
          <w:delText>10</w:delText>
        </w:r>
        <w:r w:rsidRPr="00F61830" w:rsidDel="00F61830">
          <w:rPr>
            <w:sz w:val="21"/>
            <w:szCs w:val="21"/>
            <w:rPrChange w:id="5202" w:author="Jackson Halpin" w:date="2025-06-11T14:22:00Z" w16du:dateUtc="2025-06-11T18:22:00Z">
              <w:rPr/>
            </w:rPrChange>
          </w:rPr>
          <w:delText>: 913–925.</w:delText>
        </w:r>
      </w:del>
    </w:p>
    <w:p w14:paraId="126E9184" w14:textId="5F7EC25D" w:rsidR="00AC7E82" w:rsidRPr="00F61830" w:rsidDel="00F61830" w:rsidRDefault="00AC7E82" w:rsidP="00F61830">
      <w:pPr>
        <w:rPr>
          <w:del w:id="5203" w:author="Jackson Halpin" w:date="2025-06-11T14:23:00Z" w16du:dateUtc="2025-06-11T18:23:00Z"/>
          <w:sz w:val="21"/>
          <w:szCs w:val="21"/>
          <w:rPrChange w:id="5204" w:author="Jackson Halpin" w:date="2025-06-11T14:22:00Z" w16du:dateUtc="2025-06-11T18:22:00Z">
            <w:rPr>
              <w:del w:id="5205" w:author="Jackson Halpin" w:date="2025-06-11T14:23:00Z" w16du:dateUtc="2025-06-11T18:23:00Z"/>
            </w:rPr>
          </w:rPrChange>
        </w:rPr>
        <w:pPrChange w:id="5206" w:author="Jackson Halpin" w:date="2025-06-11T14:23:00Z" w16du:dateUtc="2025-06-11T18:23:00Z">
          <w:pPr>
            <w:pStyle w:val="Bibliography"/>
          </w:pPr>
        </w:pPrChange>
      </w:pPr>
      <w:del w:id="5207" w:author="Jackson Halpin" w:date="2025-06-11T14:23:00Z" w16du:dateUtc="2025-06-11T18:23:00Z">
        <w:r w:rsidRPr="00F61830" w:rsidDel="00F61830">
          <w:rPr>
            <w:sz w:val="21"/>
            <w:szCs w:val="21"/>
            <w:rPrChange w:id="5208" w:author="Jackson Halpin" w:date="2025-06-11T14:22:00Z" w16du:dateUtc="2025-06-11T18:22:00Z">
              <w:rPr/>
            </w:rPrChange>
          </w:rPr>
          <w:delText xml:space="preserve">Kliche J, Garvanska DH, Simonetti L, Dobritzsch D, Nilsson J, Davey NE, Ivarsson Y. 2023. Large‐scale phosphomimetic screening identifies phospho‐modulated motif‐based protein interactions. </w:delText>
        </w:r>
        <w:r w:rsidRPr="00F61830" w:rsidDel="00F61830">
          <w:rPr>
            <w:i/>
            <w:iCs/>
            <w:sz w:val="21"/>
            <w:szCs w:val="21"/>
            <w:rPrChange w:id="5209" w:author="Jackson Halpin" w:date="2025-06-11T14:22:00Z" w16du:dateUtc="2025-06-11T18:22:00Z">
              <w:rPr>
                <w:i/>
                <w:iCs/>
              </w:rPr>
            </w:rPrChange>
          </w:rPr>
          <w:delText>Mol Syst Biol</w:delText>
        </w:r>
        <w:r w:rsidRPr="00F61830" w:rsidDel="00F61830">
          <w:rPr>
            <w:sz w:val="21"/>
            <w:szCs w:val="21"/>
            <w:rPrChange w:id="5210" w:author="Jackson Halpin" w:date="2025-06-11T14:22:00Z" w16du:dateUtc="2025-06-11T18:22:00Z">
              <w:rPr/>
            </w:rPrChange>
          </w:rPr>
          <w:delText xml:space="preserve"> </w:delText>
        </w:r>
        <w:r w:rsidRPr="00F61830" w:rsidDel="00F61830">
          <w:rPr>
            <w:b/>
            <w:bCs/>
            <w:sz w:val="21"/>
            <w:szCs w:val="21"/>
            <w:rPrChange w:id="5211" w:author="Jackson Halpin" w:date="2025-06-11T14:22:00Z" w16du:dateUtc="2025-06-11T18:22:00Z">
              <w:rPr>
                <w:b/>
                <w:bCs/>
              </w:rPr>
            </w:rPrChange>
          </w:rPr>
          <w:delText>19</w:delText>
        </w:r>
        <w:r w:rsidRPr="00F61830" w:rsidDel="00F61830">
          <w:rPr>
            <w:sz w:val="21"/>
            <w:szCs w:val="21"/>
            <w:rPrChange w:id="5212" w:author="Jackson Halpin" w:date="2025-06-11T14:22:00Z" w16du:dateUtc="2025-06-11T18:22:00Z">
              <w:rPr/>
            </w:rPrChange>
          </w:rPr>
          <w:delText>: e11164.</w:delText>
        </w:r>
      </w:del>
    </w:p>
    <w:p w14:paraId="36D1382A" w14:textId="2807499F" w:rsidR="00AC7E82" w:rsidRPr="00F61830" w:rsidDel="00F61830" w:rsidRDefault="00AC7E82" w:rsidP="00F61830">
      <w:pPr>
        <w:rPr>
          <w:del w:id="5213" w:author="Jackson Halpin" w:date="2025-06-11T14:23:00Z" w16du:dateUtc="2025-06-11T18:23:00Z"/>
          <w:sz w:val="21"/>
          <w:szCs w:val="21"/>
          <w:rPrChange w:id="5214" w:author="Jackson Halpin" w:date="2025-06-11T14:22:00Z" w16du:dateUtc="2025-06-11T18:22:00Z">
            <w:rPr>
              <w:del w:id="5215" w:author="Jackson Halpin" w:date="2025-06-11T14:23:00Z" w16du:dateUtc="2025-06-11T18:23:00Z"/>
            </w:rPr>
          </w:rPrChange>
        </w:rPr>
        <w:pPrChange w:id="5216" w:author="Jackson Halpin" w:date="2025-06-11T14:23:00Z" w16du:dateUtc="2025-06-11T18:23:00Z">
          <w:pPr>
            <w:pStyle w:val="Bibliography"/>
          </w:pPr>
        </w:pPrChange>
      </w:pPr>
      <w:del w:id="5217" w:author="Jackson Halpin" w:date="2025-06-11T14:23:00Z" w16du:dateUtc="2025-06-11T18:23:00Z">
        <w:r w:rsidRPr="00F61830" w:rsidDel="00F61830">
          <w:rPr>
            <w:sz w:val="21"/>
            <w:szCs w:val="21"/>
            <w:rPrChange w:id="5218" w:author="Jackson Halpin" w:date="2025-06-11T14:22:00Z" w16du:dateUtc="2025-06-11T18:22:00Z">
              <w:rPr/>
            </w:rPrChange>
          </w:rPr>
          <w:delText xml:space="preserve">Kliche J, Ivarsson Y. 2022. Orchestrating serine/threonine phosphorylation and elucidating downstream effects by short linear motifs. </w:delText>
        </w:r>
        <w:r w:rsidRPr="00F61830" w:rsidDel="00F61830">
          <w:rPr>
            <w:i/>
            <w:iCs/>
            <w:sz w:val="21"/>
            <w:szCs w:val="21"/>
            <w:rPrChange w:id="5219" w:author="Jackson Halpin" w:date="2025-06-11T14:22:00Z" w16du:dateUtc="2025-06-11T18:22:00Z">
              <w:rPr>
                <w:i/>
                <w:iCs/>
              </w:rPr>
            </w:rPrChange>
          </w:rPr>
          <w:delText>Biochem J</w:delText>
        </w:r>
        <w:r w:rsidRPr="00F61830" w:rsidDel="00F61830">
          <w:rPr>
            <w:sz w:val="21"/>
            <w:szCs w:val="21"/>
            <w:rPrChange w:id="5220" w:author="Jackson Halpin" w:date="2025-06-11T14:22:00Z" w16du:dateUtc="2025-06-11T18:22:00Z">
              <w:rPr/>
            </w:rPrChange>
          </w:rPr>
          <w:delText xml:space="preserve"> </w:delText>
        </w:r>
        <w:r w:rsidRPr="00F61830" w:rsidDel="00F61830">
          <w:rPr>
            <w:b/>
            <w:bCs/>
            <w:sz w:val="21"/>
            <w:szCs w:val="21"/>
            <w:rPrChange w:id="5221" w:author="Jackson Halpin" w:date="2025-06-11T14:22:00Z" w16du:dateUtc="2025-06-11T18:22:00Z">
              <w:rPr>
                <w:b/>
                <w:bCs/>
              </w:rPr>
            </w:rPrChange>
          </w:rPr>
          <w:delText>479</w:delText>
        </w:r>
        <w:r w:rsidRPr="00F61830" w:rsidDel="00F61830">
          <w:rPr>
            <w:sz w:val="21"/>
            <w:szCs w:val="21"/>
            <w:rPrChange w:id="5222" w:author="Jackson Halpin" w:date="2025-06-11T14:22:00Z" w16du:dateUtc="2025-06-11T18:22:00Z">
              <w:rPr/>
            </w:rPrChange>
          </w:rPr>
          <w:delText>: 1–22.</w:delText>
        </w:r>
      </w:del>
    </w:p>
    <w:p w14:paraId="13647A7A" w14:textId="799DB4B0" w:rsidR="00AC7E82" w:rsidRPr="00F61830" w:rsidDel="00F61830" w:rsidRDefault="00AC7E82" w:rsidP="00F61830">
      <w:pPr>
        <w:rPr>
          <w:del w:id="5223" w:author="Jackson Halpin" w:date="2025-06-11T14:23:00Z" w16du:dateUtc="2025-06-11T18:23:00Z"/>
          <w:sz w:val="21"/>
          <w:szCs w:val="21"/>
          <w:rPrChange w:id="5224" w:author="Jackson Halpin" w:date="2025-06-11T14:22:00Z" w16du:dateUtc="2025-06-11T18:22:00Z">
            <w:rPr>
              <w:del w:id="5225" w:author="Jackson Halpin" w:date="2025-06-11T14:23:00Z" w16du:dateUtc="2025-06-11T18:23:00Z"/>
            </w:rPr>
          </w:rPrChange>
        </w:rPr>
        <w:pPrChange w:id="5226" w:author="Jackson Halpin" w:date="2025-06-11T14:23:00Z" w16du:dateUtc="2025-06-11T18:23:00Z">
          <w:pPr>
            <w:pStyle w:val="Bibliography"/>
          </w:pPr>
        </w:pPrChange>
      </w:pPr>
      <w:del w:id="5227" w:author="Jackson Halpin" w:date="2025-06-11T14:23:00Z" w16du:dateUtc="2025-06-11T18:23:00Z">
        <w:r w:rsidRPr="00F61830" w:rsidDel="00F61830">
          <w:rPr>
            <w:sz w:val="21"/>
            <w:szCs w:val="21"/>
            <w:rPrChange w:id="5228" w:author="Jackson Halpin" w:date="2025-06-11T14:22:00Z" w16du:dateUtc="2025-06-11T18:22:00Z">
              <w:rPr/>
            </w:rPrChange>
          </w:rPr>
          <w:delText xml:space="preserve">Knævelsrud H, Søreng K, Raiborg C, Håberg K, Rasmuson F, Brech A, Liestøl K, Rusten TE, Stenmark H, Neufeld TP, et al. 2013. Membrane remodeling by the PX-BAR protein SNX18 promotes autophagosome formation. </w:delText>
        </w:r>
        <w:r w:rsidRPr="00F61830" w:rsidDel="00F61830">
          <w:rPr>
            <w:i/>
            <w:iCs/>
            <w:sz w:val="21"/>
            <w:szCs w:val="21"/>
            <w:rPrChange w:id="5229" w:author="Jackson Halpin" w:date="2025-06-11T14:22:00Z" w16du:dateUtc="2025-06-11T18:22:00Z">
              <w:rPr>
                <w:i/>
                <w:iCs/>
              </w:rPr>
            </w:rPrChange>
          </w:rPr>
          <w:delText>J Cell Biol</w:delText>
        </w:r>
        <w:r w:rsidRPr="00F61830" w:rsidDel="00F61830">
          <w:rPr>
            <w:sz w:val="21"/>
            <w:szCs w:val="21"/>
            <w:rPrChange w:id="5230" w:author="Jackson Halpin" w:date="2025-06-11T14:22:00Z" w16du:dateUtc="2025-06-11T18:22:00Z">
              <w:rPr/>
            </w:rPrChange>
          </w:rPr>
          <w:delText xml:space="preserve"> </w:delText>
        </w:r>
        <w:r w:rsidRPr="00F61830" w:rsidDel="00F61830">
          <w:rPr>
            <w:b/>
            <w:bCs/>
            <w:sz w:val="21"/>
            <w:szCs w:val="21"/>
            <w:rPrChange w:id="5231" w:author="Jackson Halpin" w:date="2025-06-11T14:22:00Z" w16du:dateUtc="2025-06-11T18:22:00Z">
              <w:rPr>
                <w:b/>
                <w:bCs/>
              </w:rPr>
            </w:rPrChange>
          </w:rPr>
          <w:delText>202</w:delText>
        </w:r>
        <w:r w:rsidRPr="00F61830" w:rsidDel="00F61830">
          <w:rPr>
            <w:sz w:val="21"/>
            <w:szCs w:val="21"/>
            <w:rPrChange w:id="5232" w:author="Jackson Halpin" w:date="2025-06-11T14:22:00Z" w16du:dateUtc="2025-06-11T18:22:00Z">
              <w:rPr/>
            </w:rPrChange>
          </w:rPr>
          <w:delText>: 331–349.</w:delText>
        </w:r>
      </w:del>
    </w:p>
    <w:p w14:paraId="10BB5E49" w14:textId="354000AC" w:rsidR="00AC7E82" w:rsidRPr="00F61830" w:rsidDel="00F61830" w:rsidRDefault="00AC7E82" w:rsidP="00F61830">
      <w:pPr>
        <w:rPr>
          <w:del w:id="5233" w:author="Jackson Halpin" w:date="2025-06-11T14:23:00Z" w16du:dateUtc="2025-06-11T18:23:00Z"/>
          <w:sz w:val="21"/>
          <w:szCs w:val="21"/>
          <w:rPrChange w:id="5234" w:author="Jackson Halpin" w:date="2025-06-11T14:22:00Z" w16du:dateUtc="2025-06-11T18:22:00Z">
            <w:rPr>
              <w:del w:id="5235" w:author="Jackson Halpin" w:date="2025-06-11T14:23:00Z" w16du:dateUtc="2025-06-11T18:23:00Z"/>
            </w:rPr>
          </w:rPrChange>
        </w:rPr>
        <w:pPrChange w:id="5236" w:author="Jackson Halpin" w:date="2025-06-11T14:23:00Z" w16du:dateUtc="2025-06-11T18:23:00Z">
          <w:pPr>
            <w:pStyle w:val="Bibliography"/>
          </w:pPr>
        </w:pPrChange>
      </w:pPr>
      <w:del w:id="5237" w:author="Jackson Halpin" w:date="2025-06-11T14:23:00Z" w16du:dateUtc="2025-06-11T18:23:00Z">
        <w:r w:rsidRPr="00F61830" w:rsidDel="00F61830">
          <w:rPr>
            <w:sz w:val="21"/>
            <w:szCs w:val="21"/>
            <w:rPrChange w:id="5238" w:author="Jackson Halpin" w:date="2025-06-11T14:22:00Z" w16du:dateUtc="2025-06-11T18:22:00Z">
              <w:rPr/>
            </w:rPrChange>
          </w:rPr>
          <w:delText xml:space="preserve">Kraft LJ, Nguyen TA, Vogel SS, Kenworthy AK. 2014. Size, stoichiometry, and organization of soluble LC3-associated complexes. </w:delText>
        </w:r>
        <w:r w:rsidRPr="00F61830" w:rsidDel="00F61830">
          <w:rPr>
            <w:i/>
            <w:iCs/>
            <w:sz w:val="21"/>
            <w:szCs w:val="21"/>
            <w:rPrChange w:id="5239" w:author="Jackson Halpin" w:date="2025-06-11T14:22:00Z" w16du:dateUtc="2025-06-11T18:22:00Z">
              <w:rPr>
                <w:i/>
                <w:iCs/>
              </w:rPr>
            </w:rPrChange>
          </w:rPr>
          <w:delText>Autophagy</w:delText>
        </w:r>
        <w:r w:rsidRPr="00F61830" w:rsidDel="00F61830">
          <w:rPr>
            <w:sz w:val="21"/>
            <w:szCs w:val="21"/>
            <w:rPrChange w:id="5240" w:author="Jackson Halpin" w:date="2025-06-11T14:22:00Z" w16du:dateUtc="2025-06-11T18:22:00Z">
              <w:rPr/>
            </w:rPrChange>
          </w:rPr>
          <w:delText xml:space="preserve"> </w:delText>
        </w:r>
        <w:r w:rsidRPr="00F61830" w:rsidDel="00F61830">
          <w:rPr>
            <w:b/>
            <w:bCs/>
            <w:sz w:val="21"/>
            <w:szCs w:val="21"/>
            <w:rPrChange w:id="5241" w:author="Jackson Halpin" w:date="2025-06-11T14:22:00Z" w16du:dateUtc="2025-06-11T18:22:00Z">
              <w:rPr>
                <w:b/>
                <w:bCs/>
              </w:rPr>
            </w:rPrChange>
          </w:rPr>
          <w:delText>10</w:delText>
        </w:r>
        <w:r w:rsidRPr="00F61830" w:rsidDel="00F61830">
          <w:rPr>
            <w:sz w:val="21"/>
            <w:szCs w:val="21"/>
            <w:rPrChange w:id="5242" w:author="Jackson Halpin" w:date="2025-06-11T14:22:00Z" w16du:dateUtc="2025-06-11T18:22:00Z">
              <w:rPr/>
            </w:rPrChange>
          </w:rPr>
          <w:delText>: 861–877.</w:delText>
        </w:r>
      </w:del>
    </w:p>
    <w:p w14:paraId="7F1CC053" w14:textId="15DD6F01" w:rsidR="00AC7E82" w:rsidRPr="00F61830" w:rsidDel="00F61830" w:rsidRDefault="00AC7E82" w:rsidP="00F61830">
      <w:pPr>
        <w:rPr>
          <w:del w:id="5243" w:author="Jackson Halpin" w:date="2025-06-11T14:23:00Z" w16du:dateUtc="2025-06-11T18:23:00Z"/>
          <w:sz w:val="21"/>
          <w:szCs w:val="21"/>
          <w:rPrChange w:id="5244" w:author="Jackson Halpin" w:date="2025-06-11T14:22:00Z" w16du:dateUtc="2025-06-11T18:22:00Z">
            <w:rPr>
              <w:del w:id="5245" w:author="Jackson Halpin" w:date="2025-06-11T14:23:00Z" w16du:dateUtc="2025-06-11T18:23:00Z"/>
            </w:rPr>
          </w:rPrChange>
        </w:rPr>
        <w:pPrChange w:id="5246" w:author="Jackson Halpin" w:date="2025-06-11T14:23:00Z" w16du:dateUtc="2025-06-11T18:23:00Z">
          <w:pPr>
            <w:pStyle w:val="Bibliography"/>
          </w:pPr>
        </w:pPrChange>
      </w:pPr>
      <w:del w:id="5247" w:author="Jackson Halpin" w:date="2025-06-11T14:23:00Z" w16du:dateUtc="2025-06-11T18:23:00Z">
        <w:r w:rsidRPr="00F61830" w:rsidDel="00F61830">
          <w:rPr>
            <w:sz w:val="21"/>
            <w:szCs w:val="21"/>
            <w:rPrChange w:id="5248" w:author="Jackson Halpin" w:date="2025-06-11T14:22:00Z" w16du:dateUtc="2025-06-11T18:22:00Z">
              <w:rPr/>
            </w:rPrChange>
          </w:rPr>
          <w:delText xml:space="preserve">Kumar M, Michael S, Alvarado-Valverde J, Mészáros B, Sámano-Sánchez H, Zeke A, Dobson L, Lazar T, Örd M, Nagpal A, et al. 2022. The Eukaryotic Linear Motif resource: 2022 release. </w:delText>
        </w:r>
        <w:r w:rsidRPr="00F61830" w:rsidDel="00F61830">
          <w:rPr>
            <w:i/>
            <w:iCs/>
            <w:sz w:val="21"/>
            <w:szCs w:val="21"/>
            <w:rPrChange w:id="5249" w:author="Jackson Halpin" w:date="2025-06-11T14:22:00Z" w16du:dateUtc="2025-06-11T18:22:00Z">
              <w:rPr>
                <w:i/>
                <w:iCs/>
              </w:rPr>
            </w:rPrChange>
          </w:rPr>
          <w:delText>Nucleic Acids Res</w:delText>
        </w:r>
        <w:r w:rsidRPr="00F61830" w:rsidDel="00F61830">
          <w:rPr>
            <w:sz w:val="21"/>
            <w:szCs w:val="21"/>
            <w:rPrChange w:id="5250" w:author="Jackson Halpin" w:date="2025-06-11T14:22:00Z" w16du:dateUtc="2025-06-11T18:22:00Z">
              <w:rPr/>
            </w:rPrChange>
          </w:rPr>
          <w:delText xml:space="preserve"> </w:delText>
        </w:r>
        <w:r w:rsidRPr="00F61830" w:rsidDel="00F61830">
          <w:rPr>
            <w:b/>
            <w:bCs/>
            <w:sz w:val="21"/>
            <w:szCs w:val="21"/>
            <w:rPrChange w:id="5251" w:author="Jackson Halpin" w:date="2025-06-11T14:22:00Z" w16du:dateUtc="2025-06-11T18:22:00Z">
              <w:rPr>
                <w:b/>
                <w:bCs/>
              </w:rPr>
            </w:rPrChange>
          </w:rPr>
          <w:delText>50</w:delText>
        </w:r>
        <w:r w:rsidRPr="00F61830" w:rsidDel="00F61830">
          <w:rPr>
            <w:sz w:val="21"/>
            <w:szCs w:val="21"/>
            <w:rPrChange w:id="5252" w:author="Jackson Halpin" w:date="2025-06-11T14:22:00Z" w16du:dateUtc="2025-06-11T18:22:00Z">
              <w:rPr/>
            </w:rPrChange>
          </w:rPr>
          <w:delText>: D497–D508.</w:delText>
        </w:r>
      </w:del>
    </w:p>
    <w:p w14:paraId="0D0B3DFF" w14:textId="3B3184EE" w:rsidR="00AC7E82" w:rsidRPr="00F61830" w:rsidDel="00F61830" w:rsidRDefault="00AC7E82" w:rsidP="00F61830">
      <w:pPr>
        <w:rPr>
          <w:del w:id="5253" w:author="Jackson Halpin" w:date="2025-06-11T14:23:00Z" w16du:dateUtc="2025-06-11T18:23:00Z"/>
          <w:sz w:val="21"/>
          <w:szCs w:val="21"/>
          <w:rPrChange w:id="5254" w:author="Jackson Halpin" w:date="2025-06-11T14:22:00Z" w16du:dateUtc="2025-06-11T18:22:00Z">
            <w:rPr>
              <w:del w:id="5255" w:author="Jackson Halpin" w:date="2025-06-11T14:23:00Z" w16du:dateUtc="2025-06-11T18:23:00Z"/>
            </w:rPr>
          </w:rPrChange>
        </w:rPr>
        <w:pPrChange w:id="5256" w:author="Jackson Halpin" w:date="2025-06-11T14:23:00Z" w16du:dateUtc="2025-06-11T18:23:00Z">
          <w:pPr>
            <w:pStyle w:val="Bibliography"/>
          </w:pPr>
        </w:pPrChange>
      </w:pPr>
      <w:del w:id="5257" w:author="Jackson Halpin" w:date="2025-06-11T14:23:00Z" w16du:dateUtc="2025-06-11T18:23:00Z">
        <w:r w:rsidRPr="00F61830" w:rsidDel="00F61830">
          <w:rPr>
            <w:sz w:val="21"/>
            <w:szCs w:val="21"/>
            <w:rPrChange w:id="5258" w:author="Jackson Halpin" w:date="2025-06-11T14:22:00Z" w16du:dateUtc="2025-06-11T18:22:00Z">
              <w:rPr/>
            </w:rPrChange>
          </w:rPr>
          <w:delText xml:space="preserve">Kumar M, Michael S, Alvarado-Valverde J, Zeke A, Lazar T, Glavina J, Nagy-Kanta E, Donagh JM, Kalman ZE, Pascarelli S, et al. 2024. ELM—the Eukaryotic Linear Motif resource—2024 update. </w:delText>
        </w:r>
        <w:r w:rsidRPr="00F61830" w:rsidDel="00F61830">
          <w:rPr>
            <w:i/>
            <w:iCs/>
            <w:sz w:val="21"/>
            <w:szCs w:val="21"/>
            <w:rPrChange w:id="5259" w:author="Jackson Halpin" w:date="2025-06-11T14:22:00Z" w16du:dateUtc="2025-06-11T18:22:00Z">
              <w:rPr>
                <w:i/>
                <w:iCs/>
              </w:rPr>
            </w:rPrChange>
          </w:rPr>
          <w:delText>Nucleic Acids Res</w:delText>
        </w:r>
        <w:r w:rsidRPr="00F61830" w:rsidDel="00F61830">
          <w:rPr>
            <w:sz w:val="21"/>
            <w:szCs w:val="21"/>
            <w:rPrChange w:id="5260" w:author="Jackson Halpin" w:date="2025-06-11T14:22:00Z" w16du:dateUtc="2025-06-11T18:22:00Z">
              <w:rPr/>
            </w:rPrChange>
          </w:rPr>
          <w:delText xml:space="preserve"> </w:delText>
        </w:r>
        <w:r w:rsidRPr="00F61830" w:rsidDel="00F61830">
          <w:rPr>
            <w:b/>
            <w:bCs/>
            <w:sz w:val="21"/>
            <w:szCs w:val="21"/>
            <w:rPrChange w:id="5261" w:author="Jackson Halpin" w:date="2025-06-11T14:22:00Z" w16du:dateUtc="2025-06-11T18:22:00Z">
              <w:rPr>
                <w:b/>
                <w:bCs/>
              </w:rPr>
            </w:rPrChange>
          </w:rPr>
          <w:delText>52</w:delText>
        </w:r>
        <w:r w:rsidRPr="00F61830" w:rsidDel="00F61830">
          <w:rPr>
            <w:sz w:val="21"/>
            <w:szCs w:val="21"/>
            <w:rPrChange w:id="5262" w:author="Jackson Halpin" w:date="2025-06-11T14:22:00Z" w16du:dateUtc="2025-06-11T18:22:00Z">
              <w:rPr/>
            </w:rPrChange>
          </w:rPr>
          <w:delText>: D442–D455.</w:delText>
        </w:r>
      </w:del>
    </w:p>
    <w:p w14:paraId="03560D46" w14:textId="51C7DC43" w:rsidR="00AC7E82" w:rsidRPr="00F61830" w:rsidDel="00F61830" w:rsidRDefault="00AC7E82" w:rsidP="00F61830">
      <w:pPr>
        <w:rPr>
          <w:del w:id="5263" w:author="Jackson Halpin" w:date="2025-06-11T14:23:00Z" w16du:dateUtc="2025-06-11T18:23:00Z"/>
          <w:sz w:val="21"/>
          <w:szCs w:val="21"/>
          <w:rPrChange w:id="5264" w:author="Jackson Halpin" w:date="2025-06-11T14:22:00Z" w16du:dateUtc="2025-06-11T18:22:00Z">
            <w:rPr>
              <w:del w:id="5265" w:author="Jackson Halpin" w:date="2025-06-11T14:23:00Z" w16du:dateUtc="2025-06-11T18:23:00Z"/>
            </w:rPr>
          </w:rPrChange>
        </w:rPr>
        <w:pPrChange w:id="5266" w:author="Jackson Halpin" w:date="2025-06-11T14:23:00Z" w16du:dateUtc="2025-06-11T18:23:00Z">
          <w:pPr>
            <w:pStyle w:val="Bibliography"/>
          </w:pPr>
        </w:pPrChange>
      </w:pPr>
      <w:del w:id="5267" w:author="Jackson Halpin" w:date="2025-06-11T14:23:00Z" w16du:dateUtc="2025-06-11T18:23:00Z">
        <w:r w:rsidRPr="00F61830" w:rsidDel="00F61830">
          <w:rPr>
            <w:sz w:val="21"/>
            <w:szCs w:val="21"/>
            <w:rPrChange w:id="5268" w:author="Jackson Halpin" w:date="2025-06-11T14:22:00Z" w16du:dateUtc="2025-06-11T18:22:00Z">
              <w:rPr/>
            </w:rPrChange>
          </w:rPr>
          <w:delText xml:space="preserve">Larman HB, Zhao Z, Laserson U, Li MZ, Ciccia A, Gakidis MAM, Church GM, Kesari S, LeProust EM, Solimini NL, et al. 2011. Autoantigen discovery with a synthetic human peptidome. </w:delText>
        </w:r>
        <w:r w:rsidRPr="00F61830" w:rsidDel="00F61830">
          <w:rPr>
            <w:i/>
            <w:iCs/>
            <w:sz w:val="21"/>
            <w:szCs w:val="21"/>
            <w:rPrChange w:id="5269" w:author="Jackson Halpin" w:date="2025-06-11T14:22:00Z" w16du:dateUtc="2025-06-11T18:22:00Z">
              <w:rPr>
                <w:i/>
                <w:iCs/>
              </w:rPr>
            </w:rPrChange>
          </w:rPr>
          <w:delText>Nat Biotechnol</w:delText>
        </w:r>
        <w:r w:rsidRPr="00F61830" w:rsidDel="00F61830">
          <w:rPr>
            <w:sz w:val="21"/>
            <w:szCs w:val="21"/>
            <w:rPrChange w:id="5270" w:author="Jackson Halpin" w:date="2025-06-11T14:22:00Z" w16du:dateUtc="2025-06-11T18:22:00Z">
              <w:rPr/>
            </w:rPrChange>
          </w:rPr>
          <w:delText xml:space="preserve"> </w:delText>
        </w:r>
        <w:r w:rsidRPr="00F61830" w:rsidDel="00F61830">
          <w:rPr>
            <w:b/>
            <w:bCs/>
            <w:sz w:val="21"/>
            <w:szCs w:val="21"/>
            <w:rPrChange w:id="5271" w:author="Jackson Halpin" w:date="2025-06-11T14:22:00Z" w16du:dateUtc="2025-06-11T18:22:00Z">
              <w:rPr>
                <w:b/>
                <w:bCs/>
              </w:rPr>
            </w:rPrChange>
          </w:rPr>
          <w:delText>29</w:delText>
        </w:r>
        <w:r w:rsidRPr="00F61830" w:rsidDel="00F61830">
          <w:rPr>
            <w:sz w:val="21"/>
            <w:szCs w:val="21"/>
            <w:rPrChange w:id="5272" w:author="Jackson Halpin" w:date="2025-06-11T14:22:00Z" w16du:dateUtc="2025-06-11T18:22:00Z">
              <w:rPr/>
            </w:rPrChange>
          </w:rPr>
          <w:delText>: 535–541.</w:delText>
        </w:r>
      </w:del>
    </w:p>
    <w:p w14:paraId="1747DB4C" w14:textId="43099E8D" w:rsidR="00AC7E82" w:rsidRPr="00F61830" w:rsidDel="00F61830" w:rsidRDefault="00AC7E82" w:rsidP="00F61830">
      <w:pPr>
        <w:rPr>
          <w:del w:id="5273" w:author="Jackson Halpin" w:date="2025-06-11T14:23:00Z" w16du:dateUtc="2025-06-11T18:23:00Z"/>
          <w:sz w:val="21"/>
          <w:szCs w:val="21"/>
          <w:rPrChange w:id="5274" w:author="Jackson Halpin" w:date="2025-06-11T14:22:00Z" w16du:dateUtc="2025-06-11T18:22:00Z">
            <w:rPr>
              <w:del w:id="5275" w:author="Jackson Halpin" w:date="2025-06-11T14:23:00Z" w16du:dateUtc="2025-06-11T18:23:00Z"/>
            </w:rPr>
          </w:rPrChange>
        </w:rPr>
        <w:pPrChange w:id="5276" w:author="Jackson Halpin" w:date="2025-06-11T14:23:00Z" w16du:dateUtc="2025-06-11T18:23:00Z">
          <w:pPr>
            <w:pStyle w:val="Bibliography"/>
          </w:pPr>
        </w:pPrChange>
      </w:pPr>
      <w:del w:id="5277" w:author="Jackson Halpin" w:date="2025-06-11T14:23:00Z" w16du:dateUtc="2025-06-11T18:23:00Z">
        <w:r w:rsidRPr="00F61830" w:rsidDel="00F61830">
          <w:rPr>
            <w:sz w:val="21"/>
            <w:szCs w:val="21"/>
            <w:rPrChange w:id="5278" w:author="Jackson Halpin" w:date="2025-06-11T14:22:00Z" w16du:dateUtc="2025-06-11T18:22:00Z">
              <w:rPr/>
            </w:rPrChange>
          </w:rPr>
          <w:delText>Lee A, Davis JH. 2024. NCOA4 initiates ferritinophagy by binding GATE16 using two highly avid short linear interaction motifs. 2024.06.09.597909. https://www.biorxiv.org/content/10.1101/2024.06.09.597909v1 (Accessed October 2, 2024).</w:delText>
        </w:r>
      </w:del>
    </w:p>
    <w:p w14:paraId="3AB4B42C" w14:textId="73687F7E" w:rsidR="00AC7E82" w:rsidRPr="00F61830" w:rsidDel="00F61830" w:rsidRDefault="00AC7E82" w:rsidP="00F61830">
      <w:pPr>
        <w:rPr>
          <w:del w:id="5279" w:author="Jackson Halpin" w:date="2025-06-11T14:23:00Z" w16du:dateUtc="2025-06-11T18:23:00Z"/>
          <w:sz w:val="21"/>
          <w:szCs w:val="21"/>
          <w:rPrChange w:id="5280" w:author="Jackson Halpin" w:date="2025-06-11T14:22:00Z" w16du:dateUtc="2025-06-11T18:22:00Z">
            <w:rPr>
              <w:del w:id="5281" w:author="Jackson Halpin" w:date="2025-06-11T14:23:00Z" w16du:dateUtc="2025-06-11T18:23:00Z"/>
            </w:rPr>
          </w:rPrChange>
        </w:rPr>
        <w:pPrChange w:id="5282" w:author="Jackson Halpin" w:date="2025-06-11T14:23:00Z" w16du:dateUtc="2025-06-11T18:23:00Z">
          <w:pPr>
            <w:pStyle w:val="Bibliography"/>
          </w:pPr>
        </w:pPrChange>
      </w:pPr>
      <w:del w:id="5283" w:author="Jackson Halpin" w:date="2025-06-11T14:23:00Z" w16du:dateUtc="2025-06-11T18:23:00Z">
        <w:r w:rsidRPr="00F61830" w:rsidDel="00F61830">
          <w:rPr>
            <w:sz w:val="21"/>
            <w:szCs w:val="21"/>
            <w:rPrChange w:id="5284" w:author="Jackson Halpin" w:date="2025-06-11T14:22:00Z" w16du:dateUtc="2025-06-11T18:22:00Z">
              <w:rPr/>
            </w:rPrChange>
          </w:rPr>
          <w:delText xml:space="preserve">Li J, Zhu R, Chen K, Zheng H, Zhao H, Yuan C, Zhang H, Wang C, Zhang M. 2018a. Potent and specific Atg8-targeting autophagy inhibitory peptides from giant ankyrins. </w:delText>
        </w:r>
        <w:r w:rsidRPr="00F61830" w:rsidDel="00F61830">
          <w:rPr>
            <w:i/>
            <w:iCs/>
            <w:sz w:val="21"/>
            <w:szCs w:val="21"/>
            <w:rPrChange w:id="5285" w:author="Jackson Halpin" w:date="2025-06-11T14:22:00Z" w16du:dateUtc="2025-06-11T18:22:00Z">
              <w:rPr>
                <w:i/>
                <w:iCs/>
              </w:rPr>
            </w:rPrChange>
          </w:rPr>
          <w:delText>Nat Chem Biol</w:delText>
        </w:r>
        <w:r w:rsidRPr="00F61830" w:rsidDel="00F61830">
          <w:rPr>
            <w:sz w:val="21"/>
            <w:szCs w:val="21"/>
            <w:rPrChange w:id="5286" w:author="Jackson Halpin" w:date="2025-06-11T14:22:00Z" w16du:dateUtc="2025-06-11T18:22:00Z">
              <w:rPr/>
            </w:rPrChange>
          </w:rPr>
          <w:delText xml:space="preserve"> </w:delText>
        </w:r>
        <w:r w:rsidRPr="00F61830" w:rsidDel="00F61830">
          <w:rPr>
            <w:b/>
            <w:bCs/>
            <w:sz w:val="21"/>
            <w:szCs w:val="21"/>
            <w:rPrChange w:id="5287" w:author="Jackson Halpin" w:date="2025-06-11T14:22:00Z" w16du:dateUtc="2025-06-11T18:22:00Z">
              <w:rPr>
                <w:b/>
                <w:bCs/>
              </w:rPr>
            </w:rPrChange>
          </w:rPr>
          <w:delText>14</w:delText>
        </w:r>
        <w:r w:rsidRPr="00F61830" w:rsidDel="00F61830">
          <w:rPr>
            <w:sz w:val="21"/>
            <w:szCs w:val="21"/>
            <w:rPrChange w:id="5288" w:author="Jackson Halpin" w:date="2025-06-11T14:22:00Z" w16du:dateUtc="2025-06-11T18:22:00Z">
              <w:rPr/>
            </w:rPrChange>
          </w:rPr>
          <w:delText>: 778–787.</w:delText>
        </w:r>
      </w:del>
    </w:p>
    <w:p w14:paraId="4170D35A" w14:textId="4F0A802B" w:rsidR="00AC7E82" w:rsidRPr="00F61830" w:rsidDel="00F61830" w:rsidRDefault="00AC7E82" w:rsidP="00F61830">
      <w:pPr>
        <w:rPr>
          <w:del w:id="5289" w:author="Jackson Halpin" w:date="2025-06-11T14:23:00Z" w16du:dateUtc="2025-06-11T18:23:00Z"/>
          <w:sz w:val="21"/>
          <w:szCs w:val="21"/>
          <w:rPrChange w:id="5290" w:author="Jackson Halpin" w:date="2025-06-11T14:22:00Z" w16du:dateUtc="2025-06-11T18:22:00Z">
            <w:rPr>
              <w:del w:id="5291" w:author="Jackson Halpin" w:date="2025-06-11T14:23:00Z" w16du:dateUtc="2025-06-11T18:23:00Z"/>
            </w:rPr>
          </w:rPrChange>
        </w:rPr>
        <w:pPrChange w:id="5292" w:author="Jackson Halpin" w:date="2025-06-11T14:23:00Z" w16du:dateUtc="2025-06-11T18:23:00Z">
          <w:pPr>
            <w:pStyle w:val="Bibliography"/>
          </w:pPr>
        </w:pPrChange>
      </w:pPr>
      <w:del w:id="5293" w:author="Jackson Halpin" w:date="2025-06-11T14:23:00Z" w16du:dateUtc="2025-06-11T18:23:00Z">
        <w:r w:rsidRPr="00F61830" w:rsidDel="00F61830">
          <w:rPr>
            <w:sz w:val="21"/>
            <w:szCs w:val="21"/>
            <w:rPrChange w:id="5294" w:author="Jackson Halpin" w:date="2025-06-11T14:22:00Z" w16du:dateUtc="2025-06-11T18:22:00Z">
              <w:rPr/>
            </w:rPrChange>
          </w:rPr>
          <w:delText xml:space="preserve">Li J, Zhu R, Chen K, Zheng H, Zhao H, Yuan C, Zhang H, Wang C, Zhang M. 2018b. Potent and specific Atg8-targeting autophagy inhibitory peptides from giant ankyrins. </w:delText>
        </w:r>
        <w:r w:rsidRPr="00F61830" w:rsidDel="00F61830">
          <w:rPr>
            <w:i/>
            <w:iCs/>
            <w:sz w:val="21"/>
            <w:szCs w:val="21"/>
            <w:rPrChange w:id="5295" w:author="Jackson Halpin" w:date="2025-06-11T14:22:00Z" w16du:dateUtc="2025-06-11T18:22:00Z">
              <w:rPr>
                <w:i/>
                <w:iCs/>
              </w:rPr>
            </w:rPrChange>
          </w:rPr>
          <w:delText>Nat Chem Biol</w:delText>
        </w:r>
        <w:r w:rsidRPr="00F61830" w:rsidDel="00F61830">
          <w:rPr>
            <w:sz w:val="21"/>
            <w:szCs w:val="21"/>
            <w:rPrChange w:id="5296" w:author="Jackson Halpin" w:date="2025-06-11T14:22:00Z" w16du:dateUtc="2025-06-11T18:22:00Z">
              <w:rPr/>
            </w:rPrChange>
          </w:rPr>
          <w:delText xml:space="preserve"> </w:delText>
        </w:r>
        <w:r w:rsidRPr="00F61830" w:rsidDel="00F61830">
          <w:rPr>
            <w:b/>
            <w:bCs/>
            <w:sz w:val="21"/>
            <w:szCs w:val="21"/>
            <w:rPrChange w:id="5297" w:author="Jackson Halpin" w:date="2025-06-11T14:22:00Z" w16du:dateUtc="2025-06-11T18:22:00Z">
              <w:rPr>
                <w:b/>
                <w:bCs/>
              </w:rPr>
            </w:rPrChange>
          </w:rPr>
          <w:delText>14</w:delText>
        </w:r>
        <w:r w:rsidRPr="00F61830" w:rsidDel="00F61830">
          <w:rPr>
            <w:sz w:val="21"/>
            <w:szCs w:val="21"/>
            <w:rPrChange w:id="5298" w:author="Jackson Halpin" w:date="2025-06-11T14:22:00Z" w16du:dateUtc="2025-06-11T18:22:00Z">
              <w:rPr/>
            </w:rPrChange>
          </w:rPr>
          <w:delText>: 778–787.</w:delText>
        </w:r>
      </w:del>
    </w:p>
    <w:p w14:paraId="2068F598" w14:textId="6CB7DB2A" w:rsidR="00AC7E82" w:rsidRPr="00F61830" w:rsidDel="00F61830" w:rsidRDefault="00AC7E82" w:rsidP="00F61830">
      <w:pPr>
        <w:rPr>
          <w:del w:id="5299" w:author="Jackson Halpin" w:date="2025-06-11T14:23:00Z" w16du:dateUtc="2025-06-11T18:23:00Z"/>
          <w:sz w:val="21"/>
          <w:szCs w:val="21"/>
          <w:rPrChange w:id="5300" w:author="Jackson Halpin" w:date="2025-06-11T14:22:00Z" w16du:dateUtc="2025-06-11T18:22:00Z">
            <w:rPr>
              <w:del w:id="5301" w:author="Jackson Halpin" w:date="2025-06-11T14:23:00Z" w16du:dateUtc="2025-06-11T18:23:00Z"/>
            </w:rPr>
          </w:rPrChange>
        </w:rPr>
        <w:pPrChange w:id="5302" w:author="Jackson Halpin" w:date="2025-06-11T14:23:00Z" w16du:dateUtc="2025-06-11T18:23:00Z">
          <w:pPr>
            <w:pStyle w:val="Bibliography"/>
          </w:pPr>
        </w:pPrChange>
      </w:pPr>
      <w:del w:id="5303" w:author="Jackson Halpin" w:date="2025-06-11T14:23:00Z" w16du:dateUtc="2025-06-11T18:23:00Z">
        <w:r w:rsidRPr="00F61830" w:rsidDel="00F61830">
          <w:rPr>
            <w:sz w:val="21"/>
            <w:szCs w:val="21"/>
            <w:rPrChange w:id="5304" w:author="Jackson Halpin" w:date="2025-06-11T14:22:00Z" w16du:dateUtc="2025-06-11T18:22:00Z">
              <w:rPr/>
            </w:rPrChange>
          </w:rPr>
          <w:delText xml:space="preserve">Liebschner D, Afonine PV, Baker ML, Bunkóczi G, Chen VB, Croll TI, Hintze B, Hung L-W, Jain S, McCoy AJ, et al. 2019. Macromolecular structure determination using X-rays, neutrons and electrons: recent developments in </w:delText>
        </w:r>
        <w:r w:rsidRPr="00F61830" w:rsidDel="00F61830">
          <w:rPr>
            <w:i/>
            <w:iCs/>
            <w:sz w:val="21"/>
            <w:szCs w:val="21"/>
            <w:rPrChange w:id="5305" w:author="Jackson Halpin" w:date="2025-06-11T14:22:00Z" w16du:dateUtc="2025-06-11T18:22:00Z">
              <w:rPr>
                <w:i/>
                <w:iCs/>
              </w:rPr>
            </w:rPrChange>
          </w:rPr>
          <w:delText>Phenix</w:delText>
        </w:r>
        <w:r w:rsidRPr="00F61830" w:rsidDel="00F61830">
          <w:rPr>
            <w:sz w:val="21"/>
            <w:szCs w:val="21"/>
            <w:rPrChange w:id="5306" w:author="Jackson Halpin" w:date="2025-06-11T14:22:00Z" w16du:dateUtc="2025-06-11T18:22:00Z">
              <w:rPr/>
            </w:rPrChange>
          </w:rPr>
          <w:delText xml:space="preserve">. </w:delText>
        </w:r>
        <w:r w:rsidRPr="00F61830" w:rsidDel="00F61830">
          <w:rPr>
            <w:i/>
            <w:iCs/>
            <w:sz w:val="21"/>
            <w:szCs w:val="21"/>
            <w:rPrChange w:id="5307" w:author="Jackson Halpin" w:date="2025-06-11T14:22:00Z" w16du:dateUtc="2025-06-11T18:22:00Z">
              <w:rPr>
                <w:i/>
                <w:iCs/>
              </w:rPr>
            </w:rPrChange>
          </w:rPr>
          <w:delText>Acta Crystallogr Sect Struct Biol</w:delText>
        </w:r>
        <w:r w:rsidRPr="00F61830" w:rsidDel="00F61830">
          <w:rPr>
            <w:sz w:val="21"/>
            <w:szCs w:val="21"/>
            <w:rPrChange w:id="5308" w:author="Jackson Halpin" w:date="2025-06-11T14:22:00Z" w16du:dateUtc="2025-06-11T18:22:00Z">
              <w:rPr/>
            </w:rPrChange>
          </w:rPr>
          <w:delText xml:space="preserve"> </w:delText>
        </w:r>
        <w:r w:rsidRPr="00F61830" w:rsidDel="00F61830">
          <w:rPr>
            <w:b/>
            <w:bCs/>
            <w:sz w:val="21"/>
            <w:szCs w:val="21"/>
            <w:rPrChange w:id="5309" w:author="Jackson Halpin" w:date="2025-06-11T14:22:00Z" w16du:dateUtc="2025-06-11T18:22:00Z">
              <w:rPr>
                <w:b/>
                <w:bCs/>
              </w:rPr>
            </w:rPrChange>
          </w:rPr>
          <w:delText>75</w:delText>
        </w:r>
        <w:r w:rsidRPr="00F61830" w:rsidDel="00F61830">
          <w:rPr>
            <w:sz w:val="21"/>
            <w:szCs w:val="21"/>
            <w:rPrChange w:id="5310" w:author="Jackson Halpin" w:date="2025-06-11T14:22:00Z" w16du:dateUtc="2025-06-11T18:22:00Z">
              <w:rPr/>
            </w:rPrChange>
          </w:rPr>
          <w:delText>: 861–877.</w:delText>
        </w:r>
      </w:del>
    </w:p>
    <w:p w14:paraId="75A29026" w14:textId="145C860C" w:rsidR="00AC7E82" w:rsidRPr="00F61830" w:rsidDel="00F61830" w:rsidRDefault="00AC7E82" w:rsidP="00F61830">
      <w:pPr>
        <w:rPr>
          <w:del w:id="5311" w:author="Jackson Halpin" w:date="2025-06-11T14:23:00Z" w16du:dateUtc="2025-06-11T18:23:00Z"/>
          <w:sz w:val="21"/>
          <w:szCs w:val="21"/>
          <w:rPrChange w:id="5312" w:author="Jackson Halpin" w:date="2025-06-11T14:22:00Z" w16du:dateUtc="2025-06-11T18:22:00Z">
            <w:rPr>
              <w:del w:id="5313" w:author="Jackson Halpin" w:date="2025-06-11T14:23:00Z" w16du:dateUtc="2025-06-11T18:23:00Z"/>
            </w:rPr>
          </w:rPrChange>
        </w:rPr>
        <w:pPrChange w:id="5314" w:author="Jackson Halpin" w:date="2025-06-11T14:23:00Z" w16du:dateUtc="2025-06-11T18:23:00Z">
          <w:pPr>
            <w:pStyle w:val="Bibliography"/>
          </w:pPr>
        </w:pPrChange>
      </w:pPr>
      <w:del w:id="5315" w:author="Jackson Halpin" w:date="2025-06-11T14:23:00Z" w16du:dateUtc="2025-06-11T18:23:00Z">
        <w:r w:rsidRPr="00F61830" w:rsidDel="00F61830">
          <w:rPr>
            <w:sz w:val="21"/>
            <w:szCs w:val="21"/>
            <w:rPrChange w:id="5316" w:author="Jackson Halpin" w:date="2025-06-11T14:22:00Z" w16du:dateUtc="2025-06-11T18:22:00Z">
              <w:rPr/>
            </w:rPrChange>
          </w:rPr>
          <w:delText xml:space="preserve">Lv M, Wang C, Li F, Peng J, Wen B, Gong Q, Shi Y, Tang Y. 2017. Structural insights into the recognition of phosphorylated FUNDC1 by LC3B in mitophagy. </w:delText>
        </w:r>
        <w:r w:rsidRPr="00F61830" w:rsidDel="00F61830">
          <w:rPr>
            <w:i/>
            <w:iCs/>
            <w:sz w:val="21"/>
            <w:szCs w:val="21"/>
            <w:rPrChange w:id="5317" w:author="Jackson Halpin" w:date="2025-06-11T14:22:00Z" w16du:dateUtc="2025-06-11T18:22:00Z">
              <w:rPr>
                <w:i/>
                <w:iCs/>
              </w:rPr>
            </w:rPrChange>
          </w:rPr>
          <w:delText>Protein Cell</w:delText>
        </w:r>
        <w:r w:rsidRPr="00F61830" w:rsidDel="00F61830">
          <w:rPr>
            <w:sz w:val="21"/>
            <w:szCs w:val="21"/>
            <w:rPrChange w:id="5318" w:author="Jackson Halpin" w:date="2025-06-11T14:22:00Z" w16du:dateUtc="2025-06-11T18:22:00Z">
              <w:rPr/>
            </w:rPrChange>
          </w:rPr>
          <w:delText xml:space="preserve"> </w:delText>
        </w:r>
        <w:r w:rsidRPr="00F61830" w:rsidDel="00F61830">
          <w:rPr>
            <w:b/>
            <w:bCs/>
            <w:sz w:val="21"/>
            <w:szCs w:val="21"/>
            <w:rPrChange w:id="5319" w:author="Jackson Halpin" w:date="2025-06-11T14:22:00Z" w16du:dateUtc="2025-06-11T18:22:00Z">
              <w:rPr>
                <w:b/>
                <w:bCs/>
              </w:rPr>
            </w:rPrChange>
          </w:rPr>
          <w:delText>8</w:delText>
        </w:r>
        <w:r w:rsidRPr="00F61830" w:rsidDel="00F61830">
          <w:rPr>
            <w:sz w:val="21"/>
            <w:szCs w:val="21"/>
            <w:rPrChange w:id="5320" w:author="Jackson Halpin" w:date="2025-06-11T14:22:00Z" w16du:dateUtc="2025-06-11T18:22:00Z">
              <w:rPr/>
            </w:rPrChange>
          </w:rPr>
          <w:delText>: 25–38.</w:delText>
        </w:r>
      </w:del>
    </w:p>
    <w:p w14:paraId="7880EA07" w14:textId="33A61C87" w:rsidR="00AC7E82" w:rsidRPr="00F61830" w:rsidDel="00F61830" w:rsidRDefault="00AC7E82" w:rsidP="00F61830">
      <w:pPr>
        <w:rPr>
          <w:del w:id="5321" w:author="Jackson Halpin" w:date="2025-06-11T14:23:00Z" w16du:dateUtc="2025-06-11T18:23:00Z"/>
          <w:sz w:val="21"/>
          <w:szCs w:val="21"/>
          <w:rPrChange w:id="5322" w:author="Jackson Halpin" w:date="2025-06-11T14:22:00Z" w16du:dateUtc="2025-06-11T18:22:00Z">
            <w:rPr>
              <w:del w:id="5323" w:author="Jackson Halpin" w:date="2025-06-11T14:23:00Z" w16du:dateUtc="2025-06-11T18:23:00Z"/>
            </w:rPr>
          </w:rPrChange>
        </w:rPr>
        <w:pPrChange w:id="5324" w:author="Jackson Halpin" w:date="2025-06-11T14:23:00Z" w16du:dateUtc="2025-06-11T18:23:00Z">
          <w:pPr>
            <w:pStyle w:val="Bibliography"/>
          </w:pPr>
        </w:pPrChange>
      </w:pPr>
      <w:del w:id="5325" w:author="Jackson Halpin" w:date="2025-06-11T14:23:00Z" w16du:dateUtc="2025-06-11T18:23:00Z">
        <w:r w:rsidRPr="00F61830" w:rsidDel="00F61830">
          <w:rPr>
            <w:sz w:val="21"/>
            <w:szCs w:val="21"/>
            <w:rPrChange w:id="5326" w:author="Jackson Halpin" w:date="2025-06-11T14:22:00Z" w16du:dateUtc="2025-06-11T18:22:00Z">
              <w:rPr/>
            </w:rPrChange>
          </w:rPr>
          <w:delText xml:space="preserve">Madureira M, Connor-Robson N, Wade-Martins R. 2020. “LRRK2: Autophagy and Lysosomal Activity.” </w:delText>
        </w:r>
        <w:r w:rsidRPr="00F61830" w:rsidDel="00F61830">
          <w:rPr>
            <w:i/>
            <w:iCs/>
            <w:sz w:val="21"/>
            <w:szCs w:val="21"/>
            <w:rPrChange w:id="5327" w:author="Jackson Halpin" w:date="2025-06-11T14:22:00Z" w16du:dateUtc="2025-06-11T18:22:00Z">
              <w:rPr>
                <w:i/>
                <w:iCs/>
              </w:rPr>
            </w:rPrChange>
          </w:rPr>
          <w:delText>Front Neurosci</w:delText>
        </w:r>
        <w:r w:rsidRPr="00F61830" w:rsidDel="00F61830">
          <w:rPr>
            <w:sz w:val="21"/>
            <w:szCs w:val="21"/>
            <w:rPrChange w:id="5328" w:author="Jackson Halpin" w:date="2025-06-11T14:22:00Z" w16du:dateUtc="2025-06-11T18:22:00Z">
              <w:rPr/>
            </w:rPrChange>
          </w:rPr>
          <w:delText xml:space="preserve"> </w:delText>
        </w:r>
        <w:r w:rsidRPr="00F61830" w:rsidDel="00F61830">
          <w:rPr>
            <w:b/>
            <w:bCs/>
            <w:sz w:val="21"/>
            <w:szCs w:val="21"/>
            <w:rPrChange w:id="5329" w:author="Jackson Halpin" w:date="2025-06-11T14:22:00Z" w16du:dateUtc="2025-06-11T18:22:00Z">
              <w:rPr>
                <w:b/>
                <w:bCs/>
              </w:rPr>
            </w:rPrChange>
          </w:rPr>
          <w:delText>14</w:delText>
        </w:r>
        <w:r w:rsidRPr="00F61830" w:rsidDel="00F61830">
          <w:rPr>
            <w:sz w:val="21"/>
            <w:szCs w:val="21"/>
            <w:rPrChange w:id="5330" w:author="Jackson Halpin" w:date="2025-06-11T14:22:00Z" w16du:dateUtc="2025-06-11T18:22:00Z">
              <w:rPr/>
            </w:rPrChange>
          </w:rPr>
          <w:delText>: 498.</w:delText>
        </w:r>
      </w:del>
    </w:p>
    <w:p w14:paraId="049F01DD" w14:textId="2A2C0530" w:rsidR="00AC7E82" w:rsidRPr="00F61830" w:rsidDel="00F61830" w:rsidRDefault="00AC7E82" w:rsidP="00F61830">
      <w:pPr>
        <w:rPr>
          <w:del w:id="5331" w:author="Jackson Halpin" w:date="2025-06-11T14:23:00Z" w16du:dateUtc="2025-06-11T18:23:00Z"/>
          <w:sz w:val="21"/>
          <w:szCs w:val="21"/>
          <w:rPrChange w:id="5332" w:author="Jackson Halpin" w:date="2025-06-11T14:22:00Z" w16du:dateUtc="2025-06-11T18:22:00Z">
            <w:rPr>
              <w:del w:id="5333" w:author="Jackson Halpin" w:date="2025-06-11T14:23:00Z" w16du:dateUtc="2025-06-11T18:23:00Z"/>
            </w:rPr>
          </w:rPrChange>
        </w:rPr>
        <w:pPrChange w:id="5334" w:author="Jackson Halpin" w:date="2025-06-11T14:23:00Z" w16du:dateUtc="2025-06-11T18:23:00Z">
          <w:pPr>
            <w:pStyle w:val="Bibliography"/>
          </w:pPr>
        </w:pPrChange>
      </w:pPr>
      <w:del w:id="5335" w:author="Jackson Halpin" w:date="2025-06-11T14:23:00Z" w16du:dateUtc="2025-06-11T18:23:00Z">
        <w:r w:rsidRPr="00F61830" w:rsidDel="00F61830">
          <w:rPr>
            <w:sz w:val="21"/>
            <w:szCs w:val="21"/>
            <w:rPrChange w:id="5336" w:author="Jackson Halpin" w:date="2025-06-11T14:22:00Z" w16du:dateUtc="2025-06-11T18:22:00Z">
              <w:rPr/>
            </w:rPrChange>
          </w:rPr>
          <w:delText xml:space="preserve">Marshall RS, Hua Z, Mali S, McLoughlin F, Vierstra RD. 2019. ATG8-Binding UIM Proteins Define a New Class of Autophagy Adaptors and Receptors. </w:delText>
        </w:r>
        <w:r w:rsidRPr="00F61830" w:rsidDel="00F61830">
          <w:rPr>
            <w:i/>
            <w:iCs/>
            <w:sz w:val="21"/>
            <w:szCs w:val="21"/>
            <w:rPrChange w:id="5337" w:author="Jackson Halpin" w:date="2025-06-11T14:22:00Z" w16du:dateUtc="2025-06-11T18:22:00Z">
              <w:rPr>
                <w:i/>
                <w:iCs/>
              </w:rPr>
            </w:rPrChange>
          </w:rPr>
          <w:delText>Cell</w:delText>
        </w:r>
        <w:r w:rsidRPr="00F61830" w:rsidDel="00F61830">
          <w:rPr>
            <w:sz w:val="21"/>
            <w:szCs w:val="21"/>
            <w:rPrChange w:id="5338" w:author="Jackson Halpin" w:date="2025-06-11T14:22:00Z" w16du:dateUtc="2025-06-11T18:22:00Z">
              <w:rPr/>
            </w:rPrChange>
          </w:rPr>
          <w:delText xml:space="preserve"> </w:delText>
        </w:r>
        <w:r w:rsidRPr="00F61830" w:rsidDel="00F61830">
          <w:rPr>
            <w:b/>
            <w:bCs/>
            <w:sz w:val="21"/>
            <w:szCs w:val="21"/>
            <w:rPrChange w:id="5339" w:author="Jackson Halpin" w:date="2025-06-11T14:22:00Z" w16du:dateUtc="2025-06-11T18:22:00Z">
              <w:rPr>
                <w:b/>
                <w:bCs/>
              </w:rPr>
            </w:rPrChange>
          </w:rPr>
          <w:delText>177</w:delText>
        </w:r>
        <w:r w:rsidRPr="00F61830" w:rsidDel="00F61830">
          <w:rPr>
            <w:sz w:val="21"/>
            <w:szCs w:val="21"/>
            <w:rPrChange w:id="5340" w:author="Jackson Halpin" w:date="2025-06-11T14:22:00Z" w16du:dateUtc="2025-06-11T18:22:00Z">
              <w:rPr/>
            </w:rPrChange>
          </w:rPr>
          <w:delText>: 766-781.e24.</w:delText>
        </w:r>
      </w:del>
    </w:p>
    <w:p w14:paraId="63171D60" w14:textId="28E250AC" w:rsidR="00AC7E82" w:rsidRPr="00F61830" w:rsidDel="00F61830" w:rsidRDefault="00AC7E82" w:rsidP="00F61830">
      <w:pPr>
        <w:rPr>
          <w:del w:id="5341" w:author="Jackson Halpin" w:date="2025-06-11T14:23:00Z" w16du:dateUtc="2025-06-11T18:23:00Z"/>
          <w:sz w:val="21"/>
          <w:szCs w:val="21"/>
          <w:rPrChange w:id="5342" w:author="Jackson Halpin" w:date="2025-06-11T14:22:00Z" w16du:dateUtc="2025-06-11T18:22:00Z">
            <w:rPr>
              <w:del w:id="5343" w:author="Jackson Halpin" w:date="2025-06-11T14:23:00Z" w16du:dateUtc="2025-06-11T18:23:00Z"/>
            </w:rPr>
          </w:rPrChange>
        </w:rPr>
        <w:pPrChange w:id="5344" w:author="Jackson Halpin" w:date="2025-06-11T14:23:00Z" w16du:dateUtc="2025-06-11T18:23:00Z">
          <w:pPr>
            <w:pStyle w:val="Bibliography"/>
          </w:pPr>
        </w:pPrChange>
      </w:pPr>
      <w:del w:id="5345" w:author="Jackson Halpin" w:date="2025-06-11T14:23:00Z" w16du:dateUtc="2025-06-11T18:23:00Z">
        <w:r w:rsidRPr="00F61830" w:rsidDel="00F61830">
          <w:rPr>
            <w:sz w:val="21"/>
            <w:szCs w:val="21"/>
            <w:rPrChange w:id="5346" w:author="Jackson Halpin" w:date="2025-06-11T14:22:00Z" w16du:dateUtc="2025-06-11T18:22:00Z">
              <w:rPr/>
            </w:rPrChange>
          </w:rPr>
          <w:delText xml:space="preserve">McCoy AJ, Grosse-Kunstleve RW, Adams PD, Winn MD, Storoni LC, Read RJ. 2007. </w:delText>
        </w:r>
        <w:r w:rsidRPr="00F61830" w:rsidDel="00F61830">
          <w:rPr>
            <w:i/>
            <w:iCs/>
            <w:sz w:val="21"/>
            <w:szCs w:val="21"/>
            <w:rPrChange w:id="5347" w:author="Jackson Halpin" w:date="2025-06-11T14:22:00Z" w16du:dateUtc="2025-06-11T18:22:00Z">
              <w:rPr>
                <w:i/>
                <w:iCs/>
              </w:rPr>
            </w:rPrChange>
          </w:rPr>
          <w:delText>Phaser</w:delText>
        </w:r>
        <w:r w:rsidRPr="00F61830" w:rsidDel="00F61830">
          <w:rPr>
            <w:sz w:val="21"/>
            <w:szCs w:val="21"/>
            <w:rPrChange w:id="5348" w:author="Jackson Halpin" w:date="2025-06-11T14:22:00Z" w16du:dateUtc="2025-06-11T18:22:00Z">
              <w:rPr/>
            </w:rPrChange>
          </w:rPr>
          <w:delText xml:space="preserve"> crystallographic software. </w:delText>
        </w:r>
        <w:r w:rsidRPr="00F61830" w:rsidDel="00F61830">
          <w:rPr>
            <w:i/>
            <w:iCs/>
            <w:sz w:val="21"/>
            <w:szCs w:val="21"/>
            <w:rPrChange w:id="5349" w:author="Jackson Halpin" w:date="2025-06-11T14:22:00Z" w16du:dateUtc="2025-06-11T18:22:00Z">
              <w:rPr>
                <w:i/>
                <w:iCs/>
              </w:rPr>
            </w:rPrChange>
          </w:rPr>
          <w:delText>J Appl Crystallogr</w:delText>
        </w:r>
        <w:r w:rsidRPr="00F61830" w:rsidDel="00F61830">
          <w:rPr>
            <w:sz w:val="21"/>
            <w:szCs w:val="21"/>
            <w:rPrChange w:id="5350" w:author="Jackson Halpin" w:date="2025-06-11T14:22:00Z" w16du:dateUtc="2025-06-11T18:22:00Z">
              <w:rPr/>
            </w:rPrChange>
          </w:rPr>
          <w:delText xml:space="preserve"> </w:delText>
        </w:r>
        <w:r w:rsidRPr="00F61830" w:rsidDel="00F61830">
          <w:rPr>
            <w:b/>
            <w:bCs/>
            <w:sz w:val="21"/>
            <w:szCs w:val="21"/>
            <w:rPrChange w:id="5351" w:author="Jackson Halpin" w:date="2025-06-11T14:22:00Z" w16du:dateUtc="2025-06-11T18:22:00Z">
              <w:rPr>
                <w:b/>
                <w:bCs/>
              </w:rPr>
            </w:rPrChange>
          </w:rPr>
          <w:delText>40</w:delText>
        </w:r>
        <w:r w:rsidRPr="00F61830" w:rsidDel="00F61830">
          <w:rPr>
            <w:sz w:val="21"/>
            <w:szCs w:val="21"/>
            <w:rPrChange w:id="5352" w:author="Jackson Halpin" w:date="2025-06-11T14:22:00Z" w16du:dateUtc="2025-06-11T18:22:00Z">
              <w:rPr/>
            </w:rPrChange>
          </w:rPr>
          <w:delText>: 658–674.</w:delText>
        </w:r>
      </w:del>
    </w:p>
    <w:p w14:paraId="08CEDE85" w14:textId="07A8CF14" w:rsidR="00AC7E82" w:rsidRPr="00F61830" w:rsidDel="00F61830" w:rsidRDefault="00AC7E82" w:rsidP="00F61830">
      <w:pPr>
        <w:rPr>
          <w:del w:id="5353" w:author="Jackson Halpin" w:date="2025-06-11T14:23:00Z" w16du:dateUtc="2025-06-11T18:23:00Z"/>
          <w:sz w:val="21"/>
          <w:szCs w:val="21"/>
          <w:rPrChange w:id="5354" w:author="Jackson Halpin" w:date="2025-06-11T14:22:00Z" w16du:dateUtc="2025-06-11T18:22:00Z">
            <w:rPr>
              <w:del w:id="5355" w:author="Jackson Halpin" w:date="2025-06-11T14:23:00Z" w16du:dateUtc="2025-06-11T18:23:00Z"/>
            </w:rPr>
          </w:rPrChange>
        </w:rPr>
        <w:pPrChange w:id="5356" w:author="Jackson Halpin" w:date="2025-06-11T14:23:00Z" w16du:dateUtc="2025-06-11T18:23:00Z">
          <w:pPr>
            <w:pStyle w:val="Bibliography"/>
          </w:pPr>
        </w:pPrChange>
      </w:pPr>
      <w:del w:id="5357" w:author="Jackson Halpin" w:date="2025-06-11T14:23:00Z" w16du:dateUtc="2025-06-11T18:23:00Z">
        <w:r w:rsidRPr="00F61830" w:rsidDel="00F61830">
          <w:rPr>
            <w:sz w:val="21"/>
            <w:szCs w:val="21"/>
            <w:rPrChange w:id="5358" w:author="Jackson Halpin" w:date="2025-06-11T14:22:00Z" w16du:dateUtc="2025-06-11T18:22:00Z">
              <w:rPr/>
            </w:rPrChange>
          </w:rPr>
          <w:delText xml:space="preserve">Mei Y, Su M, Soni G, Salem S, Colbert CL, Sinha SC. 2014. Intrinsically disordered regions in autophagy proteins. </w:delText>
        </w:r>
        <w:r w:rsidRPr="00F61830" w:rsidDel="00F61830">
          <w:rPr>
            <w:i/>
            <w:iCs/>
            <w:sz w:val="21"/>
            <w:szCs w:val="21"/>
            <w:rPrChange w:id="5359" w:author="Jackson Halpin" w:date="2025-06-11T14:22:00Z" w16du:dateUtc="2025-06-11T18:22:00Z">
              <w:rPr>
                <w:i/>
                <w:iCs/>
              </w:rPr>
            </w:rPrChange>
          </w:rPr>
          <w:delText>Proteins Struct Funct Bioinforma</w:delText>
        </w:r>
        <w:r w:rsidRPr="00F61830" w:rsidDel="00F61830">
          <w:rPr>
            <w:sz w:val="21"/>
            <w:szCs w:val="21"/>
            <w:rPrChange w:id="5360" w:author="Jackson Halpin" w:date="2025-06-11T14:22:00Z" w16du:dateUtc="2025-06-11T18:22:00Z">
              <w:rPr/>
            </w:rPrChange>
          </w:rPr>
          <w:delText xml:space="preserve"> </w:delText>
        </w:r>
        <w:r w:rsidRPr="00F61830" w:rsidDel="00F61830">
          <w:rPr>
            <w:b/>
            <w:bCs/>
            <w:sz w:val="21"/>
            <w:szCs w:val="21"/>
            <w:rPrChange w:id="5361" w:author="Jackson Halpin" w:date="2025-06-11T14:22:00Z" w16du:dateUtc="2025-06-11T18:22:00Z">
              <w:rPr>
                <w:b/>
                <w:bCs/>
              </w:rPr>
            </w:rPrChange>
          </w:rPr>
          <w:delText>82</w:delText>
        </w:r>
        <w:r w:rsidRPr="00F61830" w:rsidDel="00F61830">
          <w:rPr>
            <w:sz w:val="21"/>
            <w:szCs w:val="21"/>
            <w:rPrChange w:id="5362" w:author="Jackson Halpin" w:date="2025-06-11T14:22:00Z" w16du:dateUtc="2025-06-11T18:22:00Z">
              <w:rPr/>
            </w:rPrChange>
          </w:rPr>
          <w:delText>: 565–578.</w:delText>
        </w:r>
      </w:del>
    </w:p>
    <w:p w14:paraId="033B4459" w14:textId="0857634F" w:rsidR="00AC7E82" w:rsidRPr="00F61830" w:rsidDel="00F61830" w:rsidRDefault="00AC7E82" w:rsidP="00F61830">
      <w:pPr>
        <w:rPr>
          <w:del w:id="5363" w:author="Jackson Halpin" w:date="2025-06-11T14:23:00Z" w16du:dateUtc="2025-06-11T18:23:00Z"/>
          <w:sz w:val="21"/>
          <w:szCs w:val="21"/>
          <w:rPrChange w:id="5364" w:author="Jackson Halpin" w:date="2025-06-11T14:22:00Z" w16du:dateUtc="2025-06-11T18:22:00Z">
            <w:rPr>
              <w:del w:id="5365" w:author="Jackson Halpin" w:date="2025-06-11T14:23:00Z" w16du:dateUtc="2025-06-11T18:23:00Z"/>
            </w:rPr>
          </w:rPrChange>
        </w:rPr>
        <w:pPrChange w:id="5366" w:author="Jackson Halpin" w:date="2025-06-11T14:23:00Z" w16du:dateUtc="2025-06-11T18:23:00Z">
          <w:pPr>
            <w:pStyle w:val="Bibliography"/>
          </w:pPr>
        </w:pPrChange>
      </w:pPr>
      <w:del w:id="5367" w:author="Jackson Halpin" w:date="2025-06-11T14:23:00Z" w16du:dateUtc="2025-06-11T18:23:00Z">
        <w:r w:rsidRPr="00F61830" w:rsidDel="00F61830">
          <w:rPr>
            <w:sz w:val="21"/>
            <w:szCs w:val="21"/>
            <w:rPrChange w:id="5368" w:author="Jackson Halpin" w:date="2025-06-11T14:22:00Z" w16du:dateUtc="2025-06-11T18:22:00Z">
              <w:rPr/>
            </w:rPrChange>
          </w:rPr>
          <w:delText xml:space="preserve">Montes-Fernández MA, Pérez-Villegas EM, Garcia-Gonzalo FR, Pedrazza L, Rosa JL, de Toledo GA, Armengol JA. 2020. The HERC1 ubiquitin ligase regulates presynaptic membrane dynamics of central synapses. </w:delText>
        </w:r>
        <w:r w:rsidRPr="00F61830" w:rsidDel="00F61830">
          <w:rPr>
            <w:i/>
            <w:iCs/>
            <w:sz w:val="21"/>
            <w:szCs w:val="21"/>
            <w:rPrChange w:id="5369" w:author="Jackson Halpin" w:date="2025-06-11T14:22:00Z" w16du:dateUtc="2025-06-11T18:22:00Z">
              <w:rPr>
                <w:i/>
                <w:iCs/>
              </w:rPr>
            </w:rPrChange>
          </w:rPr>
          <w:delText>Sci Rep</w:delText>
        </w:r>
        <w:r w:rsidRPr="00F61830" w:rsidDel="00F61830">
          <w:rPr>
            <w:sz w:val="21"/>
            <w:szCs w:val="21"/>
            <w:rPrChange w:id="5370" w:author="Jackson Halpin" w:date="2025-06-11T14:22:00Z" w16du:dateUtc="2025-06-11T18:22:00Z">
              <w:rPr/>
            </w:rPrChange>
          </w:rPr>
          <w:delText xml:space="preserve"> </w:delText>
        </w:r>
        <w:r w:rsidRPr="00F61830" w:rsidDel="00F61830">
          <w:rPr>
            <w:b/>
            <w:bCs/>
            <w:sz w:val="21"/>
            <w:szCs w:val="21"/>
            <w:rPrChange w:id="5371" w:author="Jackson Halpin" w:date="2025-06-11T14:22:00Z" w16du:dateUtc="2025-06-11T18:22:00Z">
              <w:rPr>
                <w:b/>
                <w:bCs/>
              </w:rPr>
            </w:rPrChange>
          </w:rPr>
          <w:delText>10</w:delText>
        </w:r>
        <w:r w:rsidRPr="00F61830" w:rsidDel="00F61830">
          <w:rPr>
            <w:sz w:val="21"/>
            <w:szCs w:val="21"/>
            <w:rPrChange w:id="5372" w:author="Jackson Halpin" w:date="2025-06-11T14:22:00Z" w16du:dateUtc="2025-06-11T18:22:00Z">
              <w:rPr/>
            </w:rPrChange>
          </w:rPr>
          <w:delText>: 12057.</w:delText>
        </w:r>
      </w:del>
    </w:p>
    <w:p w14:paraId="13B9CE5F" w14:textId="6FFA5148" w:rsidR="00AC7E82" w:rsidRPr="00F61830" w:rsidDel="00F61830" w:rsidRDefault="00AC7E82" w:rsidP="00F61830">
      <w:pPr>
        <w:rPr>
          <w:del w:id="5373" w:author="Jackson Halpin" w:date="2025-06-11T14:23:00Z" w16du:dateUtc="2025-06-11T18:23:00Z"/>
          <w:sz w:val="21"/>
          <w:szCs w:val="21"/>
          <w:rPrChange w:id="5374" w:author="Jackson Halpin" w:date="2025-06-11T14:22:00Z" w16du:dateUtc="2025-06-11T18:22:00Z">
            <w:rPr>
              <w:del w:id="5375" w:author="Jackson Halpin" w:date="2025-06-11T14:23:00Z" w16du:dateUtc="2025-06-11T18:23:00Z"/>
            </w:rPr>
          </w:rPrChange>
        </w:rPr>
        <w:pPrChange w:id="5376" w:author="Jackson Halpin" w:date="2025-06-11T14:23:00Z" w16du:dateUtc="2025-06-11T18:23:00Z">
          <w:pPr>
            <w:pStyle w:val="Bibliography"/>
          </w:pPr>
        </w:pPrChange>
      </w:pPr>
      <w:del w:id="5377" w:author="Jackson Halpin" w:date="2025-06-11T14:23:00Z" w16du:dateUtc="2025-06-11T18:23:00Z">
        <w:r w:rsidRPr="00F61830" w:rsidDel="00F61830">
          <w:rPr>
            <w:sz w:val="21"/>
            <w:szCs w:val="21"/>
            <w:rPrChange w:id="5378" w:author="Jackson Halpin" w:date="2025-06-11T14:22:00Z" w16du:dateUtc="2025-06-11T18:22:00Z">
              <w:rPr/>
            </w:rPrChange>
          </w:rPr>
          <w:delText xml:space="preserve">Nieto-Torres JL, Shanahan S-L, Chassefeyre R, Chaiamarit T, Zaretski S, Landeras-Bueno S, Verhelle A, Encalada SE, Hansen M. 2021. LC3B phosphorylation regulates FYCO1 binding and directional transport of autophagosomes. </w:delText>
        </w:r>
        <w:r w:rsidRPr="00F61830" w:rsidDel="00F61830">
          <w:rPr>
            <w:i/>
            <w:iCs/>
            <w:sz w:val="21"/>
            <w:szCs w:val="21"/>
            <w:rPrChange w:id="5379" w:author="Jackson Halpin" w:date="2025-06-11T14:22:00Z" w16du:dateUtc="2025-06-11T18:22:00Z">
              <w:rPr>
                <w:i/>
                <w:iCs/>
              </w:rPr>
            </w:rPrChange>
          </w:rPr>
          <w:delText>Curr Biol</w:delText>
        </w:r>
        <w:r w:rsidRPr="00F61830" w:rsidDel="00F61830">
          <w:rPr>
            <w:sz w:val="21"/>
            <w:szCs w:val="21"/>
            <w:rPrChange w:id="5380" w:author="Jackson Halpin" w:date="2025-06-11T14:22:00Z" w16du:dateUtc="2025-06-11T18:22:00Z">
              <w:rPr/>
            </w:rPrChange>
          </w:rPr>
          <w:delText xml:space="preserve"> </w:delText>
        </w:r>
        <w:r w:rsidRPr="00F61830" w:rsidDel="00F61830">
          <w:rPr>
            <w:b/>
            <w:bCs/>
            <w:sz w:val="21"/>
            <w:szCs w:val="21"/>
            <w:rPrChange w:id="5381" w:author="Jackson Halpin" w:date="2025-06-11T14:22:00Z" w16du:dateUtc="2025-06-11T18:22:00Z">
              <w:rPr>
                <w:b/>
                <w:bCs/>
              </w:rPr>
            </w:rPrChange>
          </w:rPr>
          <w:delText>31</w:delText>
        </w:r>
        <w:r w:rsidRPr="00F61830" w:rsidDel="00F61830">
          <w:rPr>
            <w:sz w:val="21"/>
            <w:szCs w:val="21"/>
            <w:rPrChange w:id="5382" w:author="Jackson Halpin" w:date="2025-06-11T14:22:00Z" w16du:dateUtc="2025-06-11T18:22:00Z">
              <w:rPr/>
            </w:rPrChange>
          </w:rPr>
          <w:delText>: 3440-3449.e7.</w:delText>
        </w:r>
      </w:del>
    </w:p>
    <w:p w14:paraId="5A2EC34B" w14:textId="6441525B" w:rsidR="00AC7E82" w:rsidRPr="00F61830" w:rsidDel="00F61830" w:rsidRDefault="00AC7E82" w:rsidP="00F61830">
      <w:pPr>
        <w:rPr>
          <w:del w:id="5383" w:author="Jackson Halpin" w:date="2025-06-11T14:23:00Z" w16du:dateUtc="2025-06-11T18:23:00Z"/>
          <w:sz w:val="21"/>
          <w:szCs w:val="21"/>
          <w:rPrChange w:id="5384" w:author="Jackson Halpin" w:date="2025-06-11T14:22:00Z" w16du:dateUtc="2025-06-11T18:22:00Z">
            <w:rPr>
              <w:del w:id="5385" w:author="Jackson Halpin" w:date="2025-06-11T14:23:00Z" w16du:dateUtc="2025-06-11T18:23:00Z"/>
            </w:rPr>
          </w:rPrChange>
        </w:rPr>
        <w:pPrChange w:id="5386" w:author="Jackson Halpin" w:date="2025-06-11T14:23:00Z" w16du:dateUtc="2025-06-11T18:23:00Z">
          <w:pPr>
            <w:pStyle w:val="Bibliography"/>
          </w:pPr>
        </w:pPrChange>
      </w:pPr>
      <w:del w:id="5387" w:author="Jackson Halpin" w:date="2025-06-11T14:23:00Z" w16du:dateUtc="2025-06-11T18:23:00Z">
        <w:r w:rsidRPr="00F61830" w:rsidDel="00F61830">
          <w:rPr>
            <w:sz w:val="21"/>
            <w:szCs w:val="21"/>
            <w:rPrChange w:id="5388" w:author="Jackson Halpin" w:date="2025-06-11T14:22:00Z" w16du:dateUtc="2025-06-11T18:22:00Z">
              <w:rPr/>
            </w:rPrChange>
          </w:rPr>
          <w:delText xml:space="preserve">Noda NN, Kumeta H, Nakatogawa H, Satoo K, Adachi W, Ishii J, Fujioka Y, Ohsumi Y, Inagaki F. 2008. Structural basis of target recognition by Atg8/LC3 during selective autophagy. </w:delText>
        </w:r>
        <w:r w:rsidRPr="00F61830" w:rsidDel="00F61830">
          <w:rPr>
            <w:i/>
            <w:iCs/>
            <w:sz w:val="21"/>
            <w:szCs w:val="21"/>
            <w:rPrChange w:id="5389" w:author="Jackson Halpin" w:date="2025-06-11T14:22:00Z" w16du:dateUtc="2025-06-11T18:22:00Z">
              <w:rPr>
                <w:i/>
                <w:iCs/>
              </w:rPr>
            </w:rPrChange>
          </w:rPr>
          <w:delText>Genes Cells</w:delText>
        </w:r>
        <w:r w:rsidRPr="00F61830" w:rsidDel="00F61830">
          <w:rPr>
            <w:sz w:val="21"/>
            <w:szCs w:val="21"/>
            <w:rPrChange w:id="5390" w:author="Jackson Halpin" w:date="2025-06-11T14:22:00Z" w16du:dateUtc="2025-06-11T18:22:00Z">
              <w:rPr/>
            </w:rPrChange>
          </w:rPr>
          <w:delText xml:space="preserve"> </w:delText>
        </w:r>
        <w:r w:rsidRPr="00F61830" w:rsidDel="00F61830">
          <w:rPr>
            <w:b/>
            <w:bCs/>
            <w:sz w:val="21"/>
            <w:szCs w:val="21"/>
            <w:rPrChange w:id="5391" w:author="Jackson Halpin" w:date="2025-06-11T14:22:00Z" w16du:dateUtc="2025-06-11T18:22:00Z">
              <w:rPr>
                <w:b/>
                <w:bCs/>
              </w:rPr>
            </w:rPrChange>
          </w:rPr>
          <w:delText>13</w:delText>
        </w:r>
        <w:r w:rsidRPr="00F61830" w:rsidDel="00F61830">
          <w:rPr>
            <w:sz w:val="21"/>
            <w:szCs w:val="21"/>
            <w:rPrChange w:id="5392" w:author="Jackson Halpin" w:date="2025-06-11T14:22:00Z" w16du:dateUtc="2025-06-11T18:22:00Z">
              <w:rPr/>
            </w:rPrChange>
          </w:rPr>
          <w:delText>: 1211–1218.</w:delText>
        </w:r>
      </w:del>
    </w:p>
    <w:p w14:paraId="4F06E83D" w14:textId="13109C8F" w:rsidR="00AC7E82" w:rsidRPr="00F61830" w:rsidDel="00F61830" w:rsidRDefault="00AC7E82" w:rsidP="00F61830">
      <w:pPr>
        <w:rPr>
          <w:del w:id="5393" w:author="Jackson Halpin" w:date="2025-06-11T14:23:00Z" w16du:dateUtc="2025-06-11T18:23:00Z"/>
          <w:sz w:val="21"/>
          <w:szCs w:val="21"/>
          <w:rPrChange w:id="5394" w:author="Jackson Halpin" w:date="2025-06-11T14:22:00Z" w16du:dateUtc="2025-06-11T18:22:00Z">
            <w:rPr>
              <w:del w:id="5395" w:author="Jackson Halpin" w:date="2025-06-11T14:23:00Z" w16du:dateUtc="2025-06-11T18:23:00Z"/>
            </w:rPr>
          </w:rPrChange>
        </w:rPr>
        <w:pPrChange w:id="5396" w:author="Jackson Halpin" w:date="2025-06-11T14:23:00Z" w16du:dateUtc="2025-06-11T18:23:00Z">
          <w:pPr>
            <w:pStyle w:val="Bibliography"/>
          </w:pPr>
        </w:pPrChange>
      </w:pPr>
      <w:del w:id="5397" w:author="Jackson Halpin" w:date="2025-06-11T14:23:00Z" w16du:dateUtc="2025-06-11T18:23:00Z">
        <w:r w:rsidRPr="00F61830" w:rsidDel="00F61830">
          <w:rPr>
            <w:sz w:val="21"/>
            <w:szCs w:val="21"/>
            <w:rPrChange w:id="5398" w:author="Jackson Halpin" w:date="2025-06-11T14:22:00Z" w16du:dateUtc="2025-06-11T18:22:00Z">
              <w:rPr/>
            </w:rPrChange>
          </w:rPr>
          <w:delText xml:space="preserve">Olsvik HL, Lamark T, Takagi K, Larsen KB, Evjen G, Øvervatn A, Mizushima T, Johansen T. 2015. FYCO1 Contains a C-terminally Extended, LC3A/B-preferring LC3-interacting Region (LIR) Motif Required for Efficient Maturation of Autophagosomes during Basal Autophagy. </w:delText>
        </w:r>
        <w:r w:rsidRPr="00F61830" w:rsidDel="00F61830">
          <w:rPr>
            <w:i/>
            <w:iCs/>
            <w:sz w:val="21"/>
            <w:szCs w:val="21"/>
            <w:rPrChange w:id="5399" w:author="Jackson Halpin" w:date="2025-06-11T14:22:00Z" w16du:dateUtc="2025-06-11T18:22:00Z">
              <w:rPr>
                <w:i/>
                <w:iCs/>
              </w:rPr>
            </w:rPrChange>
          </w:rPr>
          <w:delText>J Biol Chem</w:delText>
        </w:r>
        <w:r w:rsidRPr="00F61830" w:rsidDel="00F61830">
          <w:rPr>
            <w:sz w:val="21"/>
            <w:szCs w:val="21"/>
            <w:rPrChange w:id="5400" w:author="Jackson Halpin" w:date="2025-06-11T14:22:00Z" w16du:dateUtc="2025-06-11T18:22:00Z">
              <w:rPr/>
            </w:rPrChange>
          </w:rPr>
          <w:delText xml:space="preserve"> </w:delText>
        </w:r>
        <w:r w:rsidRPr="00F61830" w:rsidDel="00F61830">
          <w:rPr>
            <w:b/>
            <w:bCs/>
            <w:sz w:val="21"/>
            <w:szCs w:val="21"/>
            <w:rPrChange w:id="5401" w:author="Jackson Halpin" w:date="2025-06-11T14:22:00Z" w16du:dateUtc="2025-06-11T18:22:00Z">
              <w:rPr>
                <w:b/>
                <w:bCs/>
              </w:rPr>
            </w:rPrChange>
          </w:rPr>
          <w:delText>290</w:delText>
        </w:r>
        <w:r w:rsidRPr="00F61830" w:rsidDel="00F61830">
          <w:rPr>
            <w:sz w:val="21"/>
            <w:szCs w:val="21"/>
            <w:rPrChange w:id="5402" w:author="Jackson Halpin" w:date="2025-06-11T14:22:00Z" w16du:dateUtc="2025-06-11T18:22:00Z">
              <w:rPr/>
            </w:rPrChange>
          </w:rPr>
          <w:delText>: 29361–29374.</w:delText>
        </w:r>
      </w:del>
    </w:p>
    <w:p w14:paraId="57085DC0" w14:textId="697EFC62" w:rsidR="00AC7E82" w:rsidRPr="00F61830" w:rsidDel="00F61830" w:rsidRDefault="00AC7E82" w:rsidP="00F61830">
      <w:pPr>
        <w:rPr>
          <w:del w:id="5403" w:author="Jackson Halpin" w:date="2025-06-11T14:23:00Z" w16du:dateUtc="2025-06-11T18:23:00Z"/>
          <w:sz w:val="21"/>
          <w:szCs w:val="21"/>
          <w:rPrChange w:id="5404" w:author="Jackson Halpin" w:date="2025-06-11T14:22:00Z" w16du:dateUtc="2025-06-11T18:22:00Z">
            <w:rPr>
              <w:del w:id="5405" w:author="Jackson Halpin" w:date="2025-06-11T14:23:00Z" w16du:dateUtc="2025-06-11T18:23:00Z"/>
            </w:rPr>
          </w:rPrChange>
        </w:rPr>
        <w:pPrChange w:id="5406" w:author="Jackson Halpin" w:date="2025-06-11T14:23:00Z" w16du:dateUtc="2025-06-11T18:23:00Z">
          <w:pPr>
            <w:pStyle w:val="Bibliography"/>
          </w:pPr>
        </w:pPrChange>
      </w:pPr>
      <w:del w:id="5407" w:author="Jackson Halpin" w:date="2025-06-11T14:23:00Z" w16du:dateUtc="2025-06-11T18:23:00Z">
        <w:r w:rsidRPr="00F61830" w:rsidDel="00F61830">
          <w:rPr>
            <w:sz w:val="21"/>
            <w:szCs w:val="21"/>
            <w:rPrChange w:id="5408" w:author="Jackson Halpin" w:date="2025-06-11T14:22:00Z" w16du:dateUtc="2025-06-11T18:22:00Z">
              <w:rPr/>
            </w:rPrChange>
          </w:rPr>
          <w:delText xml:space="preserve">O’Shea JP, Chou MF, Quader SA, Ryan JK, Church GM, Schwartz D. 2013. pLogo: a probabilistic approach to visualizing sequence motifs. </w:delText>
        </w:r>
        <w:r w:rsidRPr="00F61830" w:rsidDel="00F61830">
          <w:rPr>
            <w:i/>
            <w:iCs/>
            <w:sz w:val="21"/>
            <w:szCs w:val="21"/>
            <w:rPrChange w:id="5409" w:author="Jackson Halpin" w:date="2025-06-11T14:22:00Z" w16du:dateUtc="2025-06-11T18:22:00Z">
              <w:rPr>
                <w:i/>
                <w:iCs/>
              </w:rPr>
            </w:rPrChange>
          </w:rPr>
          <w:delText>Nat Methods</w:delText>
        </w:r>
        <w:r w:rsidRPr="00F61830" w:rsidDel="00F61830">
          <w:rPr>
            <w:sz w:val="21"/>
            <w:szCs w:val="21"/>
            <w:rPrChange w:id="5410" w:author="Jackson Halpin" w:date="2025-06-11T14:22:00Z" w16du:dateUtc="2025-06-11T18:22:00Z">
              <w:rPr/>
            </w:rPrChange>
          </w:rPr>
          <w:delText xml:space="preserve"> </w:delText>
        </w:r>
        <w:r w:rsidRPr="00F61830" w:rsidDel="00F61830">
          <w:rPr>
            <w:b/>
            <w:bCs/>
            <w:sz w:val="21"/>
            <w:szCs w:val="21"/>
            <w:rPrChange w:id="5411" w:author="Jackson Halpin" w:date="2025-06-11T14:22:00Z" w16du:dateUtc="2025-06-11T18:22:00Z">
              <w:rPr>
                <w:b/>
                <w:bCs/>
              </w:rPr>
            </w:rPrChange>
          </w:rPr>
          <w:delText>10</w:delText>
        </w:r>
        <w:r w:rsidRPr="00F61830" w:rsidDel="00F61830">
          <w:rPr>
            <w:sz w:val="21"/>
            <w:szCs w:val="21"/>
            <w:rPrChange w:id="5412" w:author="Jackson Halpin" w:date="2025-06-11T14:22:00Z" w16du:dateUtc="2025-06-11T18:22:00Z">
              <w:rPr/>
            </w:rPrChange>
          </w:rPr>
          <w:delText>: 1211–1212.</w:delText>
        </w:r>
      </w:del>
    </w:p>
    <w:p w14:paraId="770176AC" w14:textId="78838F52" w:rsidR="00AC7E82" w:rsidRPr="00F61830" w:rsidDel="00F61830" w:rsidRDefault="00AC7E82" w:rsidP="00F61830">
      <w:pPr>
        <w:rPr>
          <w:del w:id="5413" w:author="Jackson Halpin" w:date="2025-06-11T14:23:00Z" w16du:dateUtc="2025-06-11T18:23:00Z"/>
          <w:sz w:val="21"/>
          <w:szCs w:val="21"/>
          <w:rPrChange w:id="5414" w:author="Jackson Halpin" w:date="2025-06-11T14:22:00Z" w16du:dateUtc="2025-06-11T18:22:00Z">
            <w:rPr>
              <w:del w:id="5415" w:author="Jackson Halpin" w:date="2025-06-11T14:23:00Z" w16du:dateUtc="2025-06-11T18:23:00Z"/>
            </w:rPr>
          </w:rPrChange>
        </w:rPr>
        <w:pPrChange w:id="5416" w:author="Jackson Halpin" w:date="2025-06-11T14:23:00Z" w16du:dateUtc="2025-06-11T18:23:00Z">
          <w:pPr>
            <w:pStyle w:val="Bibliography"/>
          </w:pPr>
        </w:pPrChange>
      </w:pPr>
      <w:del w:id="5417" w:author="Jackson Halpin" w:date="2025-06-11T14:23:00Z" w16du:dateUtc="2025-06-11T18:23:00Z">
        <w:r w:rsidRPr="00F61830" w:rsidDel="00F61830">
          <w:rPr>
            <w:sz w:val="21"/>
            <w:szCs w:val="21"/>
            <w:rPrChange w:id="5418" w:author="Jackson Halpin" w:date="2025-06-11T14:22:00Z" w16du:dateUtc="2025-06-11T18:22:00Z">
              <w:rPr/>
            </w:rPrChange>
          </w:rPr>
          <w:delText xml:space="preserve">Pankiv S, Clausen TH, Lamark T, Brech A, Bruun J-A, Outzen H, Øvervatn A, Bjørkøy G, Johansen T. 2007. p62/SQSTM1 Binds Directly to Atg8/LC3 to Facilitate Degradation of Ubiquitinated Protein Aggregates by Autophagy. </w:delText>
        </w:r>
        <w:r w:rsidRPr="00F61830" w:rsidDel="00F61830">
          <w:rPr>
            <w:i/>
            <w:iCs/>
            <w:sz w:val="21"/>
            <w:szCs w:val="21"/>
            <w:rPrChange w:id="5419" w:author="Jackson Halpin" w:date="2025-06-11T14:22:00Z" w16du:dateUtc="2025-06-11T18:22:00Z">
              <w:rPr>
                <w:i/>
                <w:iCs/>
              </w:rPr>
            </w:rPrChange>
          </w:rPr>
          <w:delText>J Biol Chem</w:delText>
        </w:r>
        <w:r w:rsidRPr="00F61830" w:rsidDel="00F61830">
          <w:rPr>
            <w:sz w:val="21"/>
            <w:szCs w:val="21"/>
            <w:rPrChange w:id="5420" w:author="Jackson Halpin" w:date="2025-06-11T14:22:00Z" w16du:dateUtc="2025-06-11T18:22:00Z">
              <w:rPr/>
            </w:rPrChange>
          </w:rPr>
          <w:delText xml:space="preserve"> </w:delText>
        </w:r>
        <w:r w:rsidRPr="00F61830" w:rsidDel="00F61830">
          <w:rPr>
            <w:b/>
            <w:bCs/>
            <w:sz w:val="21"/>
            <w:szCs w:val="21"/>
            <w:rPrChange w:id="5421" w:author="Jackson Halpin" w:date="2025-06-11T14:22:00Z" w16du:dateUtc="2025-06-11T18:22:00Z">
              <w:rPr>
                <w:b/>
                <w:bCs/>
              </w:rPr>
            </w:rPrChange>
          </w:rPr>
          <w:delText>282</w:delText>
        </w:r>
        <w:r w:rsidRPr="00F61830" w:rsidDel="00F61830">
          <w:rPr>
            <w:sz w:val="21"/>
            <w:szCs w:val="21"/>
            <w:rPrChange w:id="5422" w:author="Jackson Halpin" w:date="2025-06-11T14:22:00Z" w16du:dateUtc="2025-06-11T18:22:00Z">
              <w:rPr/>
            </w:rPrChange>
          </w:rPr>
          <w:delText>: 24131–24145.</w:delText>
        </w:r>
      </w:del>
    </w:p>
    <w:p w14:paraId="0E32A238" w14:textId="1A4C804F" w:rsidR="00AC7E82" w:rsidRPr="00F61830" w:rsidDel="00F61830" w:rsidRDefault="00AC7E82" w:rsidP="00F61830">
      <w:pPr>
        <w:rPr>
          <w:del w:id="5423" w:author="Jackson Halpin" w:date="2025-06-11T14:23:00Z" w16du:dateUtc="2025-06-11T18:23:00Z"/>
          <w:sz w:val="21"/>
          <w:szCs w:val="21"/>
          <w:rPrChange w:id="5424" w:author="Jackson Halpin" w:date="2025-06-11T14:22:00Z" w16du:dateUtc="2025-06-11T18:22:00Z">
            <w:rPr>
              <w:del w:id="5425" w:author="Jackson Halpin" w:date="2025-06-11T14:23:00Z" w16du:dateUtc="2025-06-11T18:23:00Z"/>
            </w:rPr>
          </w:rPrChange>
        </w:rPr>
        <w:pPrChange w:id="5426" w:author="Jackson Halpin" w:date="2025-06-11T14:23:00Z" w16du:dateUtc="2025-06-11T18:23:00Z">
          <w:pPr>
            <w:pStyle w:val="Bibliography"/>
          </w:pPr>
        </w:pPrChange>
      </w:pPr>
      <w:del w:id="5427" w:author="Jackson Halpin" w:date="2025-06-11T14:23:00Z" w16du:dateUtc="2025-06-11T18:23:00Z">
        <w:r w:rsidRPr="00F61830" w:rsidDel="00F61830">
          <w:rPr>
            <w:sz w:val="21"/>
            <w:szCs w:val="21"/>
            <w:rPrChange w:id="5428" w:author="Jackson Halpin" w:date="2025-06-11T14:22:00Z" w16du:dateUtc="2025-06-11T18:22:00Z">
              <w:rPr/>
            </w:rPrChange>
          </w:rPr>
          <w:delText xml:space="preserve">Park H, Kang J-H, Lee S. 2020. Autophagy in Neurodegenerative Diseases: A Hunter for Aggregates. </w:delText>
        </w:r>
        <w:r w:rsidRPr="00F61830" w:rsidDel="00F61830">
          <w:rPr>
            <w:i/>
            <w:iCs/>
            <w:sz w:val="21"/>
            <w:szCs w:val="21"/>
            <w:rPrChange w:id="5429" w:author="Jackson Halpin" w:date="2025-06-11T14:22:00Z" w16du:dateUtc="2025-06-11T18:22:00Z">
              <w:rPr>
                <w:i/>
                <w:iCs/>
              </w:rPr>
            </w:rPrChange>
          </w:rPr>
          <w:delText>Int J Mol Sci</w:delText>
        </w:r>
        <w:r w:rsidRPr="00F61830" w:rsidDel="00F61830">
          <w:rPr>
            <w:sz w:val="21"/>
            <w:szCs w:val="21"/>
            <w:rPrChange w:id="5430" w:author="Jackson Halpin" w:date="2025-06-11T14:22:00Z" w16du:dateUtc="2025-06-11T18:22:00Z">
              <w:rPr/>
            </w:rPrChange>
          </w:rPr>
          <w:delText xml:space="preserve"> </w:delText>
        </w:r>
        <w:r w:rsidRPr="00F61830" w:rsidDel="00F61830">
          <w:rPr>
            <w:b/>
            <w:bCs/>
            <w:sz w:val="21"/>
            <w:szCs w:val="21"/>
            <w:rPrChange w:id="5431" w:author="Jackson Halpin" w:date="2025-06-11T14:22:00Z" w16du:dateUtc="2025-06-11T18:22:00Z">
              <w:rPr>
                <w:b/>
                <w:bCs/>
              </w:rPr>
            </w:rPrChange>
          </w:rPr>
          <w:delText>21</w:delText>
        </w:r>
        <w:r w:rsidRPr="00F61830" w:rsidDel="00F61830">
          <w:rPr>
            <w:sz w:val="21"/>
            <w:szCs w:val="21"/>
            <w:rPrChange w:id="5432" w:author="Jackson Halpin" w:date="2025-06-11T14:22:00Z" w16du:dateUtc="2025-06-11T18:22:00Z">
              <w:rPr/>
            </w:rPrChange>
          </w:rPr>
          <w:delText>: 3369.</w:delText>
        </w:r>
      </w:del>
    </w:p>
    <w:p w14:paraId="4785E9E1" w14:textId="23A046F1" w:rsidR="00AC7E82" w:rsidRPr="00F61830" w:rsidDel="00F61830" w:rsidRDefault="00AC7E82" w:rsidP="00F61830">
      <w:pPr>
        <w:rPr>
          <w:del w:id="5433" w:author="Jackson Halpin" w:date="2025-06-11T14:23:00Z" w16du:dateUtc="2025-06-11T18:23:00Z"/>
          <w:sz w:val="21"/>
          <w:szCs w:val="21"/>
          <w:rPrChange w:id="5434" w:author="Jackson Halpin" w:date="2025-06-11T14:22:00Z" w16du:dateUtc="2025-06-11T18:22:00Z">
            <w:rPr>
              <w:del w:id="5435" w:author="Jackson Halpin" w:date="2025-06-11T14:23:00Z" w16du:dateUtc="2025-06-11T18:23:00Z"/>
            </w:rPr>
          </w:rPrChange>
        </w:rPr>
        <w:pPrChange w:id="5436" w:author="Jackson Halpin" w:date="2025-06-11T14:23:00Z" w16du:dateUtc="2025-06-11T18:23:00Z">
          <w:pPr>
            <w:pStyle w:val="Bibliography"/>
          </w:pPr>
        </w:pPrChange>
      </w:pPr>
      <w:del w:id="5437" w:author="Jackson Halpin" w:date="2025-06-11T14:23:00Z" w16du:dateUtc="2025-06-11T18:23:00Z">
        <w:r w:rsidRPr="00F61830" w:rsidDel="00F61830">
          <w:rPr>
            <w:sz w:val="21"/>
            <w:szCs w:val="21"/>
            <w:rPrChange w:id="5438" w:author="Jackson Halpin" w:date="2025-06-11T14:22:00Z" w16du:dateUtc="2025-06-11T18:22:00Z">
              <w:rPr/>
            </w:rPrChange>
          </w:rPr>
          <w:delText xml:space="preserve">Park S, Han S, Choi I, Kim B, Park SP, Joe E-H, Suh YH. 2016. Interplay between Leucine-Rich Repeat Kinase 2 (LRRK2) and p62/SQSTM-1 in Selective Autophagy ed. M. Komatsu. </w:delText>
        </w:r>
        <w:r w:rsidRPr="00F61830" w:rsidDel="00F61830">
          <w:rPr>
            <w:i/>
            <w:iCs/>
            <w:sz w:val="21"/>
            <w:szCs w:val="21"/>
            <w:rPrChange w:id="5439" w:author="Jackson Halpin" w:date="2025-06-11T14:22:00Z" w16du:dateUtc="2025-06-11T18:22:00Z">
              <w:rPr>
                <w:i/>
                <w:iCs/>
              </w:rPr>
            </w:rPrChange>
          </w:rPr>
          <w:delText>PLOS ONE</w:delText>
        </w:r>
        <w:r w:rsidRPr="00F61830" w:rsidDel="00F61830">
          <w:rPr>
            <w:sz w:val="21"/>
            <w:szCs w:val="21"/>
            <w:rPrChange w:id="5440" w:author="Jackson Halpin" w:date="2025-06-11T14:22:00Z" w16du:dateUtc="2025-06-11T18:22:00Z">
              <w:rPr/>
            </w:rPrChange>
          </w:rPr>
          <w:delText xml:space="preserve"> </w:delText>
        </w:r>
        <w:r w:rsidRPr="00F61830" w:rsidDel="00F61830">
          <w:rPr>
            <w:b/>
            <w:bCs/>
            <w:sz w:val="21"/>
            <w:szCs w:val="21"/>
            <w:rPrChange w:id="5441" w:author="Jackson Halpin" w:date="2025-06-11T14:22:00Z" w16du:dateUtc="2025-06-11T18:22:00Z">
              <w:rPr>
                <w:b/>
                <w:bCs/>
              </w:rPr>
            </w:rPrChange>
          </w:rPr>
          <w:delText>11</w:delText>
        </w:r>
        <w:r w:rsidRPr="00F61830" w:rsidDel="00F61830">
          <w:rPr>
            <w:sz w:val="21"/>
            <w:szCs w:val="21"/>
            <w:rPrChange w:id="5442" w:author="Jackson Halpin" w:date="2025-06-11T14:22:00Z" w16du:dateUtc="2025-06-11T18:22:00Z">
              <w:rPr/>
            </w:rPrChange>
          </w:rPr>
          <w:delText>: e0163029.</w:delText>
        </w:r>
      </w:del>
    </w:p>
    <w:p w14:paraId="776A24AB" w14:textId="0768F4C1" w:rsidR="00AC7E82" w:rsidRPr="00F61830" w:rsidDel="00F61830" w:rsidRDefault="00AC7E82" w:rsidP="00F61830">
      <w:pPr>
        <w:rPr>
          <w:del w:id="5443" w:author="Jackson Halpin" w:date="2025-06-11T14:23:00Z" w16du:dateUtc="2025-06-11T18:23:00Z"/>
          <w:sz w:val="21"/>
          <w:szCs w:val="21"/>
          <w:rPrChange w:id="5444" w:author="Jackson Halpin" w:date="2025-06-11T14:22:00Z" w16du:dateUtc="2025-06-11T18:22:00Z">
            <w:rPr>
              <w:del w:id="5445" w:author="Jackson Halpin" w:date="2025-06-11T14:23:00Z" w16du:dateUtc="2025-06-11T18:23:00Z"/>
            </w:rPr>
          </w:rPrChange>
        </w:rPr>
        <w:pPrChange w:id="5446" w:author="Jackson Halpin" w:date="2025-06-11T14:23:00Z" w16du:dateUtc="2025-06-11T18:23:00Z">
          <w:pPr>
            <w:pStyle w:val="Bibliography"/>
          </w:pPr>
        </w:pPrChange>
      </w:pPr>
      <w:del w:id="5447" w:author="Jackson Halpin" w:date="2025-06-11T14:23:00Z" w16du:dateUtc="2025-06-11T18:23:00Z">
        <w:r w:rsidRPr="00F61830" w:rsidDel="00F61830">
          <w:rPr>
            <w:sz w:val="21"/>
            <w:szCs w:val="21"/>
            <w:rPrChange w:id="5448" w:author="Jackson Halpin" w:date="2025-06-11T14:22:00Z" w16du:dateUtc="2025-06-11T18:22:00Z">
              <w:rPr/>
            </w:rPrChange>
          </w:rPr>
          <w:delText xml:space="preserve">Pérez-Villegas EM, Pérez-Rodríguez M, Negrete-Díaz JV, Ruiz R, Rosa JL, de Toledo GA, Rodríguez-Moreno A, Armengol JA. 2020. HERC1 Ubiquitin Ligase Is Required for Hippocampal Learning and Memory. </w:delText>
        </w:r>
        <w:r w:rsidRPr="00F61830" w:rsidDel="00F61830">
          <w:rPr>
            <w:i/>
            <w:iCs/>
            <w:sz w:val="21"/>
            <w:szCs w:val="21"/>
            <w:rPrChange w:id="5449" w:author="Jackson Halpin" w:date="2025-06-11T14:22:00Z" w16du:dateUtc="2025-06-11T18:22:00Z">
              <w:rPr>
                <w:i/>
                <w:iCs/>
              </w:rPr>
            </w:rPrChange>
          </w:rPr>
          <w:delText>Front Neuroanat</w:delText>
        </w:r>
        <w:r w:rsidRPr="00F61830" w:rsidDel="00F61830">
          <w:rPr>
            <w:sz w:val="21"/>
            <w:szCs w:val="21"/>
            <w:rPrChange w:id="5450" w:author="Jackson Halpin" w:date="2025-06-11T14:22:00Z" w16du:dateUtc="2025-06-11T18:22:00Z">
              <w:rPr/>
            </w:rPrChange>
          </w:rPr>
          <w:delText xml:space="preserve"> </w:delText>
        </w:r>
        <w:r w:rsidRPr="00F61830" w:rsidDel="00F61830">
          <w:rPr>
            <w:b/>
            <w:bCs/>
            <w:sz w:val="21"/>
            <w:szCs w:val="21"/>
            <w:rPrChange w:id="5451" w:author="Jackson Halpin" w:date="2025-06-11T14:22:00Z" w16du:dateUtc="2025-06-11T18:22:00Z">
              <w:rPr>
                <w:b/>
                <w:bCs/>
              </w:rPr>
            </w:rPrChange>
          </w:rPr>
          <w:delText>14</w:delText>
        </w:r>
        <w:r w:rsidRPr="00F61830" w:rsidDel="00F61830">
          <w:rPr>
            <w:sz w:val="21"/>
            <w:szCs w:val="21"/>
            <w:rPrChange w:id="5452" w:author="Jackson Halpin" w:date="2025-06-11T14:22:00Z" w16du:dateUtc="2025-06-11T18:22:00Z">
              <w:rPr/>
            </w:rPrChange>
          </w:rPr>
          <w:delText>: 592797.</w:delText>
        </w:r>
      </w:del>
    </w:p>
    <w:p w14:paraId="3E0D9C59" w14:textId="196F5A9F" w:rsidR="00AC7E82" w:rsidRPr="00F61830" w:rsidDel="00F61830" w:rsidRDefault="00AC7E82" w:rsidP="00F61830">
      <w:pPr>
        <w:rPr>
          <w:del w:id="5453" w:author="Jackson Halpin" w:date="2025-06-11T14:23:00Z" w16du:dateUtc="2025-06-11T18:23:00Z"/>
          <w:sz w:val="21"/>
          <w:szCs w:val="21"/>
          <w:rPrChange w:id="5454" w:author="Jackson Halpin" w:date="2025-06-11T14:22:00Z" w16du:dateUtc="2025-06-11T18:22:00Z">
            <w:rPr>
              <w:del w:id="5455" w:author="Jackson Halpin" w:date="2025-06-11T14:23:00Z" w16du:dateUtc="2025-06-11T18:23:00Z"/>
            </w:rPr>
          </w:rPrChange>
        </w:rPr>
        <w:pPrChange w:id="5456" w:author="Jackson Halpin" w:date="2025-06-11T14:23:00Z" w16du:dateUtc="2025-06-11T18:23:00Z">
          <w:pPr>
            <w:pStyle w:val="Bibliography"/>
          </w:pPr>
        </w:pPrChange>
      </w:pPr>
      <w:del w:id="5457" w:author="Jackson Halpin" w:date="2025-06-11T14:23:00Z" w16du:dateUtc="2025-06-11T18:23:00Z">
        <w:r w:rsidRPr="00F61830" w:rsidDel="00F61830">
          <w:rPr>
            <w:sz w:val="21"/>
            <w:szCs w:val="21"/>
            <w:rPrChange w:id="5458" w:author="Jackson Halpin" w:date="2025-06-11T14:22:00Z" w16du:dateUtc="2025-06-11T18:22:00Z">
              <w:rPr/>
            </w:rPrChange>
          </w:rPr>
          <w:delText xml:space="preserve">Popelka H. 2020. Dancing while self-eating: Protein intrinsic disorder in autophagy. In </w:delText>
        </w:r>
        <w:r w:rsidRPr="00F61830" w:rsidDel="00F61830">
          <w:rPr>
            <w:i/>
            <w:iCs/>
            <w:sz w:val="21"/>
            <w:szCs w:val="21"/>
            <w:rPrChange w:id="5459" w:author="Jackson Halpin" w:date="2025-06-11T14:22:00Z" w16du:dateUtc="2025-06-11T18:22:00Z">
              <w:rPr>
                <w:i/>
                <w:iCs/>
              </w:rPr>
            </w:rPrChange>
          </w:rPr>
          <w:delText>Progress in Molecular Biology and Translational Science</w:delText>
        </w:r>
        <w:r w:rsidRPr="00F61830" w:rsidDel="00F61830">
          <w:rPr>
            <w:sz w:val="21"/>
            <w:szCs w:val="21"/>
            <w:rPrChange w:id="5460" w:author="Jackson Halpin" w:date="2025-06-11T14:22:00Z" w16du:dateUtc="2025-06-11T18:22:00Z">
              <w:rPr/>
            </w:rPrChange>
          </w:rPr>
          <w:delText>, Vol. 174 of, pp. 263–305, Elsevier https://linkinghub.elsevier.com/retrieve/pii/S1877117320300375 (Accessed May 26, 2024).</w:delText>
        </w:r>
      </w:del>
    </w:p>
    <w:p w14:paraId="2B33CF49" w14:textId="232CF1FB" w:rsidR="00AC7E82" w:rsidRPr="00F61830" w:rsidDel="00F61830" w:rsidRDefault="00AC7E82" w:rsidP="00F61830">
      <w:pPr>
        <w:rPr>
          <w:del w:id="5461" w:author="Jackson Halpin" w:date="2025-06-11T14:23:00Z" w16du:dateUtc="2025-06-11T18:23:00Z"/>
          <w:sz w:val="21"/>
          <w:szCs w:val="21"/>
          <w:rPrChange w:id="5462" w:author="Jackson Halpin" w:date="2025-06-11T14:22:00Z" w16du:dateUtc="2025-06-11T18:22:00Z">
            <w:rPr>
              <w:del w:id="5463" w:author="Jackson Halpin" w:date="2025-06-11T14:23:00Z" w16du:dateUtc="2025-06-11T18:23:00Z"/>
            </w:rPr>
          </w:rPrChange>
        </w:rPr>
        <w:pPrChange w:id="5464" w:author="Jackson Halpin" w:date="2025-06-11T14:23:00Z" w16du:dateUtc="2025-06-11T18:23:00Z">
          <w:pPr>
            <w:pStyle w:val="Bibliography"/>
          </w:pPr>
        </w:pPrChange>
      </w:pPr>
      <w:del w:id="5465" w:author="Jackson Halpin" w:date="2025-06-11T14:23:00Z" w16du:dateUtc="2025-06-11T18:23:00Z">
        <w:r w:rsidRPr="00F61830" w:rsidDel="00F61830">
          <w:rPr>
            <w:sz w:val="21"/>
            <w:szCs w:val="21"/>
            <w:rPrChange w:id="5466" w:author="Jackson Halpin" w:date="2025-06-11T14:22:00Z" w16du:dateUtc="2025-06-11T18:22:00Z">
              <w:rPr/>
            </w:rPrChange>
          </w:rPr>
          <w:delText xml:space="preserve">Qiu Y, Zheng Y, Wu K, Schulman BA. 2017. Insights into links between autophagy and the ubiquitin system from the structure of LC3B bound to the LIR motif from the E3 ligase NEDD4. </w:delText>
        </w:r>
        <w:r w:rsidRPr="00F61830" w:rsidDel="00F61830">
          <w:rPr>
            <w:i/>
            <w:iCs/>
            <w:sz w:val="21"/>
            <w:szCs w:val="21"/>
            <w:rPrChange w:id="5467" w:author="Jackson Halpin" w:date="2025-06-11T14:22:00Z" w16du:dateUtc="2025-06-11T18:22:00Z">
              <w:rPr>
                <w:i/>
                <w:iCs/>
              </w:rPr>
            </w:rPrChange>
          </w:rPr>
          <w:delText>Protein Sci</w:delText>
        </w:r>
        <w:r w:rsidRPr="00F61830" w:rsidDel="00F61830">
          <w:rPr>
            <w:sz w:val="21"/>
            <w:szCs w:val="21"/>
            <w:rPrChange w:id="5468" w:author="Jackson Halpin" w:date="2025-06-11T14:22:00Z" w16du:dateUtc="2025-06-11T18:22:00Z">
              <w:rPr/>
            </w:rPrChange>
          </w:rPr>
          <w:delText xml:space="preserve"> </w:delText>
        </w:r>
        <w:r w:rsidRPr="00F61830" w:rsidDel="00F61830">
          <w:rPr>
            <w:b/>
            <w:bCs/>
            <w:sz w:val="21"/>
            <w:szCs w:val="21"/>
            <w:rPrChange w:id="5469" w:author="Jackson Halpin" w:date="2025-06-11T14:22:00Z" w16du:dateUtc="2025-06-11T18:22:00Z">
              <w:rPr>
                <w:b/>
                <w:bCs/>
              </w:rPr>
            </w:rPrChange>
          </w:rPr>
          <w:delText>26</w:delText>
        </w:r>
        <w:r w:rsidRPr="00F61830" w:rsidDel="00F61830">
          <w:rPr>
            <w:sz w:val="21"/>
            <w:szCs w:val="21"/>
            <w:rPrChange w:id="5470" w:author="Jackson Halpin" w:date="2025-06-11T14:22:00Z" w16du:dateUtc="2025-06-11T18:22:00Z">
              <w:rPr/>
            </w:rPrChange>
          </w:rPr>
          <w:delText>: 1674–1680.</w:delText>
        </w:r>
      </w:del>
    </w:p>
    <w:p w14:paraId="7DA3EBE6" w14:textId="1703DD99" w:rsidR="00AC7E82" w:rsidRPr="00F61830" w:rsidDel="00F61830" w:rsidRDefault="00AC7E82" w:rsidP="00F61830">
      <w:pPr>
        <w:rPr>
          <w:del w:id="5471" w:author="Jackson Halpin" w:date="2025-06-11T14:23:00Z" w16du:dateUtc="2025-06-11T18:23:00Z"/>
          <w:sz w:val="21"/>
          <w:szCs w:val="21"/>
          <w:rPrChange w:id="5472" w:author="Jackson Halpin" w:date="2025-06-11T14:22:00Z" w16du:dateUtc="2025-06-11T18:22:00Z">
            <w:rPr>
              <w:del w:id="5473" w:author="Jackson Halpin" w:date="2025-06-11T14:23:00Z" w16du:dateUtc="2025-06-11T18:23:00Z"/>
            </w:rPr>
          </w:rPrChange>
        </w:rPr>
        <w:pPrChange w:id="5474" w:author="Jackson Halpin" w:date="2025-06-11T14:23:00Z" w16du:dateUtc="2025-06-11T18:23:00Z">
          <w:pPr>
            <w:pStyle w:val="Bibliography"/>
          </w:pPr>
        </w:pPrChange>
      </w:pPr>
      <w:del w:id="5475" w:author="Jackson Halpin" w:date="2025-06-11T14:23:00Z" w16du:dateUtc="2025-06-11T18:23:00Z">
        <w:r w:rsidRPr="00F61830" w:rsidDel="00F61830">
          <w:rPr>
            <w:sz w:val="21"/>
            <w:szCs w:val="21"/>
            <w:rPrChange w:id="5476" w:author="Jackson Halpin" w:date="2025-06-11T14:22:00Z" w16du:dateUtc="2025-06-11T18:22:00Z">
              <w:rPr/>
            </w:rPrChange>
          </w:rPr>
          <w:delText xml:space="preserve">Ramesh Babu J, Lamar Seibenhener M, Peng J, Strom A, Kemppainen R, Cox N, Zhu H, Wooten MC, Diaz‐Meco MT, Moscat J, et al. 2008. Genetic inactivation of p62 leads to accumulation of hyperphosphorylated tau and neurodegeneration. </w:delText>
        </w:r>
        <w:r w:rsidRPr="00F61830" w:rsidDel="00F61830">
          <w:rPr>
            <w:i/>
            <w:iCs/>
            <w:sz w:val="21"/>
            <w:szCs w:val="21"/>
            <w:rPrChange w:id="5477" w:author="Jackson Halpin" w:date="2025-06-11T14:22:00Z" w16du:dateUtc="2025-06-11T18:22:00Z">
              <w:rPr>
                <w:i/>
                <w:iCs/>
              </w:rPr>
            </w:rPrChange>
          </w:rPr>
          <w:delText>J Neurochem</w:delText>
        </w:r>
        <w:r w:rsidRPr="00F61830" w:rsidDel="00F61830">
          <w:rPr>
            <w:sz w:val="21"/>
            <w:szCs w:val="21"/>
            <w:rPrChange w:id="5478" w:author="Jackson Halpin" w:date="2025-06-11T14:22:00Z" w16du:dateUtc="2025-06-11T18:22:00Z">
              <w:rPr/>
            </w:rPrChange>
          </w:rPr>
          <w:delText xml:space="preserve"> </w:delText>
        </w:r>
        <w:r w:rsidRPr="00F61830" w:rsidDel="00F61830">
          <w:rPr>
            <w:b/>
            <w:bCs/>
            <w:sz w:val="21"/>
            <w:szCs w:val="21"/>
            <w:rPrChange w:id="5479" w:author="Jackson Halpin" w:date="2025-06-11T14:22:00Z" w16du:dateUtc="2025-06-11T18:22:00Z">
              <w:rPr>
                <w:b/>
                <w:bCs/>
              </w:rPr>
            </w:rPrChange>
          </w:rPr>
          <w:delText>106</w:delText>
        </w:r>
        <w:r w:rsidRPr="00F61830" w:rsidDel="00F61830">
          <w:rPr>
            <w:sz w:val="21"/>
            <w:szCs w:val="21"/>
            <w:rPrChange w:id="5480" w:author="Jackson Halpin" w:date="2025-06-11T14:22:00Z" w16du:dateUtc="2025-06-11T18:22:00Z">
              <w:rPr/>
            </w:rPrChange>
          </w:rPr>
          <w:delText>: 107–120.</w:delText>
        </w:r>
      </w:del>
    </w:p>
    <w:p w14:paraId="149DC23B" w14:textId="468E5C46" w:rsidR="00AC7E82" w:rsidRPr="00F61830" w:rsidDel="00F61830" w:rsidRDefault="00AC7E82" w:rsidP="00F61830">
      <w:pPr>
        <w:rPr>
          <w:del w:id="5481" w:author="Jackson Halpin" w:date="2025-06-11T14:23:00Z" w16du:dateUtc="2025-06-11T18:23:00Z"/>
          <w:sz w:val="21"/>
          <w:szCs w:val="21"/>
          <w:rPrChange w:id="5482" w:author="Jackson Halpin" w:date="2025-06-11T14:22:00Z" w16du:dateUtc="2025-06-11T18:22:00Z">
            <w:rPr>
              <w:del w:id="5483" w:author="Jackson Halpin" w:date="2025-06-11T14:23:00Z" w16du:dateUtc="2025-06-11T18:23:00Z"/>
            </w:rPr>
          </w:rPrChange>
        </w:rPr>
        <w:pPrChange w:id="5484" w:author="Jackson Halpin" w:date="2025-06-11T14:23:00Z" w16du:dateUtc="2025-06-11T18:23:00Z">
          <w:pPr>
            <w:pStyle w:val="Bibliography"/>
          </w:pPr>
        </w:pPrChange>
      </w:pPr>
      <w:del w:id="5485" w:author="Jackson Halpin" w:date="2025-06-11T14:23:00Z" w16du:dateUtc="2025-06-11T18:23:00Z">
        <w:r w:rsidRPr="00F61830" w:rsidDel="00F61830">
          <w:rPr>
            <w:sz w:val="21"/>
            <w:szCs w:val="21"/>
            <w:rPrChange w:id="5486" w:author="Jackson Halpin" w:date="2025-06-11T14:22:00Z" w16du:dateUtc="2025-06-11T18:22:00Z">
              <w:rPr/>
            </w:rPrChange>
          </w:rPr>
          <w:delText xml:space="preserve">Rice JJ, Daugherty PS. 2008. Directed evolution of a biterminal bacterial display scaffold enhances the display of diverse peptides. </w:delText>
        </w:r>
        <w:r w:rsidRPr="00F61830" w:rsidDel="00F61830">
          <w:rPr>
            <w:i/>
            <w:iCs/>
            <w:sz w:val="21"/>
            <w:szCs w:val="21"/>
            <w:rPrChange w:id="5487" w:author="Jackson Halpin" w:date="2025-06-11T14:22:00Z" w16du:dateUtc="2025-06-11T18:22:00Z">
              <w:rPr>
                <w:i/>
                <w:iCs/>
              </w:rPr>
            </w:rPrChange>
          </w:rPr>
          <w:delText>Protein Eng Des Sel</w:delText>
        </w:r>
        <w:r w:rsidRPr="00F61830" w:rsidDel="00F61830">
          <w:rPr>
            <w:sz w:val="21"/>
            <w:szCs w:val="21"/>
            <w:rPrChange w:id="5488" w:author="Jackson Halpin" w:date="2025-06-11T14:22:00Z" w16du:dateUtc="2025-06-11T18:22:00Z">
              <w:rPr/>
            </w:rPrChange>
          </w:rPr>
          <w:delText xml:space="preserve"> </w:delText>
        </w:r>
        <w:r w:rsidRPr="00F61830" w:rsidDel="00F61830">
          <w:rPr>
            <w:b/>
            <w:bCs/>
            <w:sz w:val="21"/>
            <w:szCs w:val="21"/>
            <w:rPrChange w:id="5489" w:author="Jackson Halpin" w:date="2025-06-11T14:22:00Z" w16du:dateUtc="2025-06-11T18:22:00Z">
              <w:rPr>
                <w:b/>
                <w:bCs/>
              </w:rPr>
            </w:rPrChange>
          </w:rPr>
          <w:delText>21</w:delText>
        </w:r>
        <w:r w:rsidRPr="00F61830" w:rsidDel="00F61830">
          <w:rPr>
            <w:sz w:val="21"/>
            <w:szCs w:val="21"/>
            <w:rPrChange w:id="5490" w:author="Jackson Halpin" w:date="2025-06-11T14:22:00Z" w16du:dateUtc="2025-06-11T18:22:00Z">
              <w:rPr/>
            </w:rPrChange>
          </w:rPr>
          <w:delText>: 435–442.</w:delText>
        </w:r>
      </w:del>
    </w:p>
    <w:p w14:paraId="033105AA" w14:textId="79BCDBE8" w:rsidR="00AC7E82" w:rsidRPr="00F61830" w:rsidDel="00F61830" w:rsidRDefault="00AC7E82" w:rsidP="00F61830">
      <w:pPr>
        <w:rPr>
          <w:del w:id="5491" w:author="Jackson Halpin" w:date="2025-06-11T14:23:00Z" w16du:dateUtc="2025-06-11T18:23:00Z"/>
          <w:sz w:val="21"/>
          <w:szCs w:val="21"/>
          <w:rPrChange w:id="5492" w:author="Jackson Halpin" w:date="2025-06-11T14:22:00Z" w16du:dateUtc="2025-06-11T18:22:00Z">
            <w:rPr>
              <w:del w:id="5493" w:author="Jackson Halpin" w:date="2025-06-11T14:23:00Z" w16du:dateUtc="2025-06-11T18:23:00Z"/>
            </w:rPr>
          </w:rPrChange>
        </w:rPr>
        <w:pPrChange w:id="5494" w:author="Jackson Halpin" w:date="2025-06-11T14:23:00Z" w16du:dateUtc="2025-06-11T18:23:00Z">
          <w:pPr>
            <w:pStyle w:val="Bibliography"/>
          </w:pPr>
        </w:pPrChange>
      </w:pPr>
      <w:del w:id="5495" w:author="Jackson Halpin" w:date="2025-06-11T14:23:00Z" w16du:dateUtc="2025-06-11T18:23:00Z">
        <w:r w:rsidRPr="00F61830" w:rsidDel="00F61830">
          <w:rPr>
            <w:sz w:val="21"/>
            <w:szCs w:val="21"/>
            <w:rPrChange w:id="5496" w:author="Jackson Halpin" w:date="2025-06-11T14:22:00Z" w16du:dateUtc="2025-06-11T18:22:00Z">
              <w:rPr/>
            </w:rPrChange>
          </w:rPr>
          <w:delText xml:space="preserve">Richter B, Sliter DA, Herhaus L, Stolz A, Wang C, Beli P, Zaffagnini G, Wild P, Martens S, Wagner SA, et al. 2016. Phosphorylation of OPTN by TBK1 enhances its binding to Ub chains and promotes selective autophagy of damaged mitochondria. </w:delText>
        </w:r>
        <w:r w:rsidRPr="00F61830" w:rsidDel="00F61830">
          <w:rPr>
            <w:i/>
            <w:iCs/>
            <w:sz w:val="21"/>
            <w:szCs w:val="21"/>
            <w:rPrChange w:id="5497" w:author="Jackson Halpin" w:date="2025-06-11T14:22:00Z" w16du:dateUtc="2025-06-11T18:22:00Z">
              <w:rPr>
                <w:i/>
                <w:iCs/>
              </w:rPr>
            </w:rPrChange>
          </w:rPr>
          <w:delText>Proc Natl Acad Sci</w:delText>
        </w:r>
        <w:r w:rsidRPr="00F61830" w:rsidDel="00F61830">
          <w:rPr>
            <w:sz w:val="21"/>
            <w:szCs w:val="21"/>
            <w:rPrChange w:id="5498" w:author="Jackson Halpin" w:date="2025-06-11T14:22:00Z" w16du:dateUtc="2025-06-11T18:22:00Z">
              <w:rPr/>
            </w:rPrChange>
          </w:rPr>
          <w:delText xml:space="preserve"> </w:delText>
        </w:r>
        <w:r w:rsidRPr="00F61830" w:rsidDel="00F61830">
          <w:rPr>
            <w:b/>
            <w:bCs/>
            <w:sz w:val="21"/>
            <w:szCs w:val="21"/>
            <w:rPrChange w:id="5499" w:author="Jackson Halpin" w:date="2025-06-11T14:22:00Z" w16du:dateUtc="2025-06-11T18:22:00Z">
              <w:rPr>
                <w:b/>
                <w:bCs/>
              </w:rPr>
            </w:rPrChange>
          </w:rPr>
          <w:delText>113</w:delText>
        </w:r>
        <w:r w:rsidRPr="00F61830" w:rsidDel="00F61830">
          <w:rPr>
            <w:sz w:val="21"/>
            <w:szCs w:val="21"/>
            <w:rPrChange w:id="5500" w:author="Jackson Halpin" w:date="2025-06-11T14:22:00Z" w16du:dateUtc="2025-06-11T18:22:00Z">
              <w:rPr/>
            </w:rPrChange>
          </w:rPr>
          <w:delText>: 4039–4044.</w:delText>
        </w:r>
      </w:del>
    </w:p>
    <w:p w14:paraId="0AB2EF07" w14:textId="44553B2C" w:rsidR="00AC7E82" w:rsidRPr="00F61830" w:rsidDel="00F61830" w:rsidRDefault="00AC7E82" w:rsidP="00F61830">
      <w:pPr>
        <w:rPr>
          <w:del w:id="5501" w:author="Jackson Halpin" w:date="2025-06-11T14:23:00Z" w16du:dateUtc="2025-06-11T18:23:00Z"/>
          <w:sz w:val="21"/>
          <w:szCs w:val="21"/>
          <w:rPrChange w:id="5502" w:author="Jackson Halpin" w:date="2025-06-11T14:22:00Z" w16du:dateUtc="2025-06-11T18:22:00Z">
            <w:rPr>
              <w:del w:id="5503" w:author="Jackson Halpin" w:date="2025-06-11T14:23:00Z" w16du:dateUtc="2025-06-11T18:23:00Z"/>
            </w:rPr>
          </w:rPrChange>
        </w:rPr>
        <w:pPrChange w:id="5504" w:author="Jackson Halpin" w:date="2025-06-11T14:23:00Z" w16du:dateUtc="2025-06-11T18:23:00Z">
          <w:pPr>
            <w:pStyle w:val="Bibliography"/>
          </w:pPr>
        </w:pPrChange>
      </w:pPr>
      <w:del w:id="5505" w:author="Jackson Halpin" w:date="2025-06-11T14:23:00Z" w16du:dateUtc="2025-06-11T18:23:00Z">
        <w:r w:rsidRPr="00F61830" w:rsidDel="00F61830">
          <w:rPr>
            <w:sz w:val="21"/>
            <w:szCs w:val="21"/>
            <w:rPrChange w:id="5506" w:author="Jackson Halpin" w:date="2025-06-11T14:22:00Z" w16du:dateUtc="2025-06-11T18:22:00Z">
              <w:rPr/>
            </w:rPrChange>
          </w:rPr>
          <w:delText xml:space="preserve">Rogov V, Dötsch V, Johansen T, Kirkin V. 2014. Interactions between Autophagy Receptors and Ubiquitin-like Proteins Form the Molecular Basis for Selective Autophagy. </w:delText>
        </w:r>
        <w:r w:rsidRPr="00F61830" w:rsidDel="00F61830">
          <w:rPr>
            <w:i/>
            <w:iCs/>
            <w:sz w:val="21"/>
            <w:szCs w:val="21"/>
            <w:rPrChange w:id="5507" w:author="Jackson Halpin" w:date="2025-06-11T14:22:00Z" w16du:dateUtc="2025-06-11T18:22:00Z">
              <w:rPr>
                <w:i/>
                <w:iCs/>
              </w:rPr>
            </w:rPrChange>
          </w:rPr>
          <w:delText>Mol Cell</w:delText>
        </w:r>
        <w:r w:rsidRPr="00F61830" w:rsidDel="00F61830">
          <w:rPr>
            <w:sz w:val="21"/>
            <w:szCs w:val="21"/>
            <w:rPrChange w:id="5508" w:author="Jackson Halpin" w:date="2025-06-11T14:22:00Z" w16du:dateUtc="2025-06-11T18:22:00Z">
              <w:rPr/>
            </w:rPrChange>
          </w:rPr>
          <w:delText xml:space="preserve"> </w:delText>
        </w:r>
        <w:r w:rsidRPr="00F61830" w:rsidDel="00F61830">
          <w:rPr>
            <w:b/>
            <w:bCs/>
            <w:sz w:val="21"/>
            <w:szCs w:val="21"/>
            <w:rPrChange w:id="5509" w:author="Jackson Halpin" w:date="2025-06-11T14:22:00Z" w16du:dateUtc="2025-06-11T18:22:00Z">
              <w:rPr>
                <w:b/>
                <w:bCs/>
              </w:rPr>
            </w:rPrChange>
          </w:rPr>
          <w:delText>53</w:delText>
        </w:r>
        <w:r w:rsidRPr="00F61830" w:rsidDel="00F61830">
          <w:rPr>
            <w:sz w:val="21"/>
            <w:szCs w:val="21"/>
            <w:rPrChange w:id="5510" w:author="Jackson Halpin" w:date="2025-06-11T14:22:00Z" w16du:dateUtc="2025-06-11T18:22:00Z">
              <w:rPr/>
            </w:rPrChange>
          </w:rPr>
          <w:delText>: 167–178.</w:delText>
        </w:r>
      </w:del>
    </w:p>
    <w:p w14:paraId="0D888FBA" w14:textId="05652A17" w:rsidR="00AC7E82" w:rsidRPr="00F61830" w:rsidDel="00F61830" w:rsidRDefault="00AC7E82" w:rsidP="00F61830">
      <w:pPr>
        <w:rPr>
          <w:del w:id="5511" w:author="Jackson Halpin" w:date="2025-06-11T14:23:00Z" w16du:dateUtc="2025-06-11T18:23:00Z"/>
          <w:sz w:val="21"/>
          <w:szCs w:val="21"/>
          <w:rPrChange w:id="5512" w:author="Jackson Halpin" w:date="2025-06-11T14:22:00Z" w16du:dateUtc="2025-06-11T18:22:00Z">
            <w:rPr>
              <w:del w:id="5513" w:author="Jackson Halpin" w:date="2025-06-11T14:23:00Z" w16du:dateUtc="2025-06-11T18:23:00Z"/>
            </w:rPr>
          </w:rPrChange>
        </w:rPr>
        <w:pPrChange w:id="5514" w:author="Jackson Halpin" w:date="2025-06-11T14:23:00Z" w16du:dateUtc="2025-06-11T18:23:00Z">
          <w:pPr>
            <w:pStyle w:val="Bibliography"/>
          </w:pPr>
        </w:pPrChange>
      </w:pPr>
      <w:del w:id="5515" w:author="Jackson Halpin" w:date="2025-06-11T14:23:00Z" w16du:dateUtc="2025-06-11T18:23:00Z">
        <w:r w:rsidRPr="00F61830" w:rsidDel="00F61830">
          <w:rPr>
            <w:sz w:val="21"/>
            <w:szCs w:val="21"/>
            <w:rPrChange w:id="5516" w:author="Jackson Halpin" w:date="2025-06-11T14:22:00Z" w16du:dateUtc="2025-06-11T18:22:00Z">
              <w:rPr/>
            </w:rPrChange>
          </w:rPr>
          <w:delText xml:space="preserve">Rogov VV, Nezis IP, Tsapras P, Zhang H, Dagdas Y, Noda NN, Nakatogawa H, Wirth M, Mouilleron S, McEwan DG, et al. 2023. Atg8 family proteins, LIR/AIM motifs and other interaction modes. </w:delText>
        </w:r>
        <w:r w:rsidRPr="00F61830" w:rsidDel="00F61830">
          <w:rPr>
            <w:i/>
            <w:iCs/>
            <w:sz w:val="21"/>
            <w:szCs w:val="21"/>
            <w:rPrChange w:id="5517" w:author="Jackson Halpin" w:date="2025-06-11T14:22:00Z" w16du:dateUtc="2025-06-11T18:22:00Z">
              <w:rPr>
                <w:i/>
                <w:iCs/>
              </w:rPr>
            </w:rPrChange>
          </w:rPr>
          <w:delText>Autophagy Rep</w:delText>
        </w:r>
        <w:r w:rsidRPr="00F61830" w:rsidDel="00F61830">
          <w:rPr>
            <w:sz w:val="21"/>
            <w:szCs w:val="21"/>
            <w:rPrChange w:id="5518" w:author="Jackson Halpin" w:date="2025-06-11T14:22:00Z" w16du:dateUtc="2025-06-11T18:22:00Z">
              <w:rPr/>
            </w:rPrChange>
          </w:rPr>
          <w:delText xml:space="preserve"> </w:delText>
        </w:r>
        <w:r w:rsidRPr="00F61830" w:rsidDel="00F61830">
          <w:rPr>
            <w:b/>
            <w:bCs/>
            <w:sz w:val="21"/>
            <w:szCs w:val="21"/>
            <w:rPrChange w:id="5519" w:author="Jackson Halpin" w:date="2025-06-11T14:22:00Z" w16du:dateUtc="2025-06-11T18:22:00Z">
              <w:rPr>
                <w:b/>
                <w:bCs/>
              </w:rPr>
            </w:rPrChange>
          </w:rPr>
          <w:delText>2</w:delText>
        </w:r>
        <w:r w:rsidRPr="00F61830" w:rsidDel="00F61830">
          <w:rPr>
            <w:sz w:val="21"/>
            <w:szCs w:val="21"/>
            <w:rPrChange w:id="5520" w:author="Jackson Halpin" w:date="2025-06-11T14:22:00Z" w16du:dateUtc="2025-06-11T18:22:00Z">
              <w:rPr/>
            </w:rPrChange>
          </w:rPr>
          <w:delText>: 2188523.</w:delText>
        </w:r>
      </w:del>
    </w:p>
    <w:p w14:paraId="4AFE952C" w14:textId="09F6131B" w:rsidR="00AC7E82" w:rsidRPr="00F61830" w:rsidDel="00F61830" w:rsidRDefault="00AC7E82" w:rsidP="00F61830">
      <w:pPr>
        <w:rPr>
          <w:del w:id="5521" w:author="Jackson Halpin" w:date="2025-06-11T14:23:00Z" w16du:dateUtc="2025-06-11T18:23:00Z"/>
          <w:sz w:val="21"/>
          <w:szCs w:val="21"/>
          <w:rPrChange w:id="5522" w:author="Jackson Halpin" w:date="2025-06-11T14:22:00Z" w16du:dateUtc="2025-06-11T18:22:00Z">
            <w:rPr>
              <w:del w:id="5523" w:author="Jackson Halpin" w:date="2025-06-11T14:23:00Z" w16du:dateUtc="2025-06-11T18:23:00Z"/>
            </w:rPr>
          </w:rPrChange>
        </w:rPr>
        <w:pPrChange w:id="5524" w:author="Jackson Halpin" w:date="2025-06-11T14:23:00Z" w16du:dateUtc="2025-06-11T18:23:00Z">
          <w:pPr>
            <w:pStyle w:val="Bibliography"/>
          </w:pPr>
        </w:pPrChange>
      </w:pPr>
      <w:del w:id="5525" w:author="Jackson Halpin" w:date="2025-06-11T14:23:00Z" w16du:dateUtc="2025-06-11T18:23:00Z">
        <w:r w:rsidRPr="00F61830" w:rsidDel="00F61830">
          <w:rPr>
            <w:sz w:val="21"/>
            <w:szCs w:val="21"/>
            <w:rPrChange w:id="5526" w:author="Jackson Halpin" w:date="2025-06-11T14:22:00Z" w16du:dateUtc="2025-06-11T18:22:00Z">
              <w:rPr/>
            </w:rPrChange>
          </w:rPr>
          <w:delText xml:space="preserve">Rogov VV, Stolz A, Ravichandran AC, Rios‐Szwed DO, Suzuki H, Kniss A, Löhr F, Wakatsuki S, Dötsch V, Dikic I, et al. 2017. Structural and functional analysis of the GABARAP interaction motif (GIM). </w:delText>
        </w:r>
        <w:r w:rsidRPr="00F61830" w:rsidDel="00F61830">
          <w:rPr>
            <w:i/>
            <w:iCs/>
            <w:sz w:val="21"/>
            <w:szCs w:val="21"/>
            <w:rPrChange w:id="5527" w:author="Jackson Halpin" w:date="2025-06-11T14:22:00Z" w16du:dateUtc="2025-06-11T18:22:00Z">
              <w:rPr>
                <w:i/>
                <w:iCs/>
              </w:rPr>
            </w:rPrChange>
          </w:rPr>
          <w:delText>EMBO Rep</w:delText>
        </w:r>
        <w:r w:rsidRPr="00F61830" w:rsidDel="00F61830">
          <w:rPr>
            <w:sz w:val="21"/>
            <w:szCs w:val="21"/>
            <w:rPrChange w:id="5528" w:author="Jackson Halpin" w:date="2025-06-11T14:22:00Z" w16du:dateUtc="2025-06-11T18:22:00Z">
              <w:rPr/>
            </w:rPrChange>
          </w:rPr>
          <w:delText xml:space="preserve"> </w:delText>
        </w:r>
        <w:r w:rsidRPr="00F61830" w:rsidDel="00F61830">
          <w:rPr>
            <w:b/>
            <w:bCs/>
            <w:sz w:val="21"/>
            <w:szCs w:val="21"/>
            <w:rPrChange w:id="5529" w:author="Jackson Halpin" w:date="2025-06-11T14:22:00Z" w16du:dateUtc="2025-06-11T18:22:00Z">
              <w:rPr>
                <w:b/>
                <w:bCs/>
              </w:rPr>
            </w:rPrChange>
          </w:rPr>
          <w:delText>18</w:delText>
        </w:r>
        <w:r w:rsidRPr="00F61830" w:rsidDel="00F61830">
          <w:rPr>
            <w:sz w:val="21"/>
            <w:szCs w:val="21"/>
            <w:rPrChange w:id="5530" w:author="Jackson Halpin" w:date="2025-06-11T14:22:00Z" w16du:dateUtc="2025-06-11T18:22:00Z">
              <w:rPr/>
            </w:rPrChange>
          </w:rPr>
          <w:delText>: 1382–1396.</w:delText>
        </w:r>
      </w:del>
    </w:p>
    <w:p w14:paraId="23AD95EF" w14:textId="79F4D101" w:rsidR="00AC7E82" w:rsidRPr="00F61830" w:rsidDel="00F61830" w:rsidRDefault="00AC7E82" w:rsidP="00F61830">
      <w:pPr>
        <w:rPr>
          <w:del w:id="5531" w:author="Jackson Halpin" w:date="2025-06-11T14:23:00Z" w16du:dateUtc="2025-06-11T18:23:00Z"/>
          <w:sz w:val="21"/>
          <w:szCs w:val="21"/>
          <w:rPrChange w:id="5532" w:author="Jackson Halpin" w:date="2025-06-11T14:22:00Z" w16du:dateUtc="2025-06-11T18:22:00Z">
            <w:rPr>
              <w:del w:id="5533" w:author="Jackson Halpin" w:date="2025-06-11T14:23:00Z" w16du:dateUtc="2025-06-11T18:23:00Z"/>
            </w:rPr>
          </w:rPrChange>
        </w:rPr>
        <w:pPrChange w:id="5534" w:author="Jackson Halpin" w:date="2025-06-11T14:23:00Z" w16du:dateUtc="2025-06-11T18:23:00Z">
          <w:pPr>
            <w:pStyle w:val="Bibliography"/>
          </w:pPr>
        </w:pPrChange>
      </w:pPr>
      <w:del w:id="5535" w:author="Jackson Halpin" w:date="2025-06-11T14:23:00Z" w16du:dateUtc="2025-06-11T18:23:00Z">
        <w:r w:rsidRPr="00F61830" w:rsidDel="00F61830">
          <w:rPr>
            <w:sz w:val="21"/>
            <w:szCs w:val="21"/>
            <w:rPrChange w:id="5536" w:author="Jackson Halpin" w:date="2025-06-11T14:22:00Z" w16du:dateUtc="2025-06-11T18:22:00Z">
              <w:rPr/>
            </w:rPrChange>
          </w:rPr>
          <w:delText xml:space="preserve">Rogov VV, Suzuki H, Fiskin E, Wild P, Kniss A, Rozenknop A, Kato R, Kawasaki M, McEwan DG, Löhr F, et al. 2013. Structural basis for phosphorylation-triggered autophagic clearance of </w:delText>
        </w:r>
        <w:r w:rsidRPr="00F61830" w:rsidDel="00F61830">
          <w:rPr>
            <w:i/>
            <w:iCs/>
            <w:sz w:val="21"/>
            <w:szCs w:val="21"/>
            <w:rPrChange w:id="5537" w:author="Jackson Halpin" w:date="2025-06-11T14:22:00Z" w16du:dateUtc="2025-06-11T18:22:00Z">
              <w:rPr>
                <w:i/>
                <w:iCs/>
              </w:rPr>
            </w:rPrChange>
          </w:rPr>
          <w:delText>Salmonella</w:delText>
        </w:r>
        <w:r w:rsidRPr="00F61830" w:rsidDel="00F61830">
          <w:rPr>
            <w:sz w:val="21"/>
            <w:szCs w:val="21"/>
            <w:rPrChange w:id="5538" w:author="Jackson Halpin" w:date="2025-06-11T14:22:00Z" w16du:dateUtc="2025-06-11T18:22:00Z">
              <w:rPr/>
            </w:rPrChange>
          </w:rPr>
          <w:delText xml:space="preserve">. </w:delText>
        </w:r>
        <w:r w:rsidRPr="00F61830" w:rsidDel="00F61830">
          <w:rPr>
            <w:i/>
            <w:iCs/>
            <w:sz w:val="21"/>
            <w:szCs w:val="21"/>
            <w:rPrChange w:id="5539" w:author="Jackson Halpin" w:date="2025-06-11T14:22:00Z" w16du:dateUtc="2025-06-11T18:22:00Z">
              <w:rPr>
                <w:i/>
                <w:iCs/>
              </w:rPr>
            </w:rPrChange>
          </w:rPr>
          <w:delText>Biochem J</w:delText>
        </w:r>
        <w:r w:rsidRPr="00F61830" w:rsidDel="00F61830">
          <w:rPr>
            <w:sz w:val="21"/>
            <w:szCs w:val="21"/>
            <w:rPrChange w:id="5540" w:author="Jackson Halpin" w:date="2025-06-11T14:22:00Z" w16du:dateUtc="2025-06-11T18:22:00Z">
              <w:rPr/>
            </w:rPrChange>
          </w:rPr>
          <w:delText xml:space="preserve"> </w:delText>
        </w:r>
        <w:r w:rsidRPr="00F61830" w:rsidDel="00F61830">
          <w:rPr>
            <w:b/>
            <w:bCs/>
            <w:sz w:val="21"/>
            <w:szCs w:val="21"/>
            <w:rPrChange w:id="5541" w:author="Jackson Halpin" w:date="2025-06-11T14:22:00Z" w16du:dateUtc="2025-06-11T18:22:00Z">
              <w:rPr>
                <w:b/>
                <w:bCs/>
              </w:rPr>
            </w:rPrChange>
          </w:rPr>
          <w:delText>454</w:delText>
        </w:r>
        <w:r w:rsidRPr="00F61830" w:rsidDel="00F61830">
          <w:rPr>
            <w:sz w:val="21"/>
            <w:szCs w:val="21"/>
            <w:rPrChange w:id="5542" w:author="Jackson Halpin" w:date="2025-06-11T14:22:00Z" w16du:dateUtc="2025-06-11T18:22:00Z">
              <w:rPr/>
            </w:rPrChange>
          </w:rPr>
          <w:delText>: 459–466.</w:delText>
        </w:r>
      </w:del>
    </w:p>
    <w:p w14:paraId="555DC4FE" w14:textId="6B90686F" w:rsidR="00AC7E82" w:rsidRPr="00F61830" w:rsidDel="00F61830" w:rsidRDefault="00AC7E82" w:rsidP="00F61830">
      <w:pPr>
        <w:rPr>
          <w:del w:id="5543" w:author="Jackson Halpin" w:date="2025-06-11T14:23:00Z" w16du:dateUtc="2025-06-11T18:23:00Z"/>
          <w:sz w:val="21"/>
          <w:szCs w:val="21"/>
          <w:rPrChange w:id="5544" w:author="Jackson Halpin" w:date="2025-06-11T14:22:00Z" w16du:dateUtc="2025-06-11T18:22:00Z">
            <w:rPr>
              <w:del w:id="5545" w:author="Jackson Halpin" w:date="2025-06-11T14:23:00Z" w16du:dateUtc="2025-06-11T18:23:00Z"/>
            </w:rPr>
          </w:rPrChange>
        </w:rPr>
        <w:pPrChange w:id="5546" w:author="Jackson Halpin" w:date="2025-06-11T14:23:00Z" w16du:dateUtc="2025-06-11T18:23:00Z">
          <w:pPr>
            <w:pStyle w:val="Bibliography"/>
          </w:pPr>
        </w:pPrChange>
      </w:pPr>
      <w:del w:id="5547" w:author="Jackson Halpin" w:date="2025-06-11T14:23:00Z" w16du:dateUtc="2025-06-11T18:23:00Z">
        <w:r w:rsidRPr="00F61830" w:rsidDel="00F61830">
          <w:rPr>
            <w:sz w:val="21"/>
            <w:szCs w:val="21"/>
            <w:rPrChange w:id="5548" w:author="Jackson Halpin" w:date="2025-06-11T14:22:00Z" w16du:dateUtc="2025-06-11T18:22:00Z">
              <w:rPr/>
            </w:rPrChange>
          </w:rPr>
          <w:delText xml:space="preserve">Roosen DA, Cookson MR. 2016. LRRK2 at the interface of autophagosomes, endosomes and lysosomes. </w:delText>
        </w:r>
        <w:r w:rsidRPr="00F61830" w:rsidDel="00F61830">
          <w:rPr>
            <w:i/>
            <w:iCs/>
            <w:sz w:val="21"/>
            <w:szCs w:val="21"/>
            <w:rPrChange w:id="5549" w:author="Jackson Halpin" w:date="2025-06-11T14:22:00Z" w16du:dateUtc="2025-06-11T18:22:00Z">
              <w:rPr>
                <w:i/>
                <w:iCs/>
              </w:rPr>
            </w:rPrChange>
          </w:rPr>
          <w:delText>Mol Neurodegener</w:delText>
        </w:r>
        <w:r w:rsidRPr="00F61830" w:rsidDel="00F61830">
          <w:rPr>
            <w:sz w:val="21"/>
            <w:szCs w:val="21"/>
            <w:rPrChange w:id="5550" w:author="Jackson Halpin" w:date="2025-06-11T14:22:00Z" w16du:dateUtc="2025-06-11T18:22:00Z">
              <w:rPr/>
            </w:rPrChange>
          </w:rPr>
          <w:delText xml:space="preserve"> </w:delText>
        </w:r>
        <w:r w:rsidRPr="00F61830" w:rsidDel="00F61830">
          <w:rPr>
            <w:b/>
            <w:bCs/>
            <w:sz w:val="21"/>
            <w:szCs w:val="21"/>
            <w:rPrChange w:id="5551" w:author="Jackson Halpin" w:date="2025-06-11T14:22:00Z" w16du:dateUtc="2025-06-11T18:22:00Z">
              <w:rPr>
                <w:b/>
                <w:bCs/>
              </w:rPr>
            </w:rPrChange>
          </w:rPr>
          <w:delText>11</w:delText>
        </w:r>
        <w:r w:rsidRPr="00F61830" w:rsidDel="00F61830">
          <w:rPr>
            <w:sz w:val="21"/>
            <w:szCs w:val="21"/>
            <w:rPrChange w:id="5552" w:author="Jackson Halpin" w:date="2025-06-11T14:22:00Z" w16du:dateUtc="2025-06-11T18:22:00Z">
              <w:rPr/>
            </w:rPrChange>
          </w:rPr>
          <w:delText>: 73.</w:delText>
        </w:r>
      </w:del>
    </w:p>
    <w:p w14:paraId="095B35F1" w14:textId="73DBD75E" w:rsidR="00AC7E82" w:rsidRPr="00F61830" w:rsidDel="00F61830" w:rsidRDefault="00AC7E82" w:rsidP="00F61830">
      <w:pPr>
        <w:rPr>
          <w:del w:id="5553" w:author="Jackson Halpin" w:date="2025-06-11T14:23:00Z" w16du:dateUtc="2025-06-11T18:23:00Z"/>
          <w:sz w:val="21"/>
          <w:szCs w:val="21"/>
          <w:rPrChange w:id="5554" w:author="Jackson Halpin" w:date="2025-06-11T14:22:00Z" w16du:dateUtc="2025-06-11T18:22:00Z">
            <w:rPr>
              <w:del w:id="5555" w:author="Jackson Halpin" w:date="2025-06-11T14:23:00Z" w16du:dateUtc="2025-06-11T18:23:00Z"/>
            </w:rPr>
          </w:rPrChange>
        </w:rPr>
        <w:pPrChange w:id="5556" w:author="Jackson Halpin" w:date="2025-06-11T14:23:00Z" w16du:dateUtc="2025-06-11T18:23:00Z">
          <w:pPr>
            <w:pStyle w:val="Bibliography"/>
          </w:pPr>
        </w:pPrChange>
      </w:pPr>
      <w:del w:id="5557" w:author="Jackson Halpin" w:date="2025-06-11T14:23:00Z" w16du:dateUtc="2025-06-11T18:23:00Z">
        <w:r w:rsidRPr="00F61830" w:rsidDel="00F61830">
          <w:rPr>
            <w:sz w:val="21"/>
            <w:szCs w:val="21"/>
            <w:rPrChange w:id="5558" w:author="Jackson Halpin" w:date="2025-06-11T14:22:00Z" w16du:dateUtc="2025-06-11T18:22:00Z">
              <w:rPr/>
            </w:rPrChange>
          </w:rPr>
          <w:delText xml:space="preserve">Rozenknop A, Rogov VV, Rogova NYu, Löhr F, Güntert P, Dikic I, Dötsch V. 2011. Characterization of the Interaction of GABARAPL-1 with the LIR Motif of NBR1. </w:delText>
        </w:r>
        <w:r w:rsidRPr="00F61830" w:rsidDel="00F61830">
          <w:rPr>
            <w:i/>
            <w:iCs/>
            <w:sz w:val="21"/>
            <w:szCs w:val="21"/>
            <w:rPrChange w:id="5559" w:author="Jackson Halpin" w:date="2025-06-11T14:22:00Z" w16du:dateUtc="2025-06-11T18:22:00Z">
              <w:rPr>
                <w:i/>
                <w:iCs/>
              </w:rPr>
            </w:rPrChange>
          </w:rPr>
          <w:delText>J Mol Biol</w:delText>
        </w:r>
        <w:r w:rsidRPr="00F61830" w:rsidDel="00F61830">
          <w:rPr>
            <w:sz w:val="21"/>
            <w:szCs w:val="21"/>
            <w:rPrChange w:id="5560" w:author="Jackson Halpin" w:date="2025-06-11T14:22:00Z" w16du:dateUtc="2025-06-11T18:22:00Z">
              <w:rPr/>
            </w:rPrChange>
          </w:rPr>
          <w:delText xml:space="preserve"> </w:delText>
        </w:r>
        <w:r w:rsidRPr="00F61830" w:rsidDel="00F61830">
          <w:rPr>
            <w:b/>
            <w:bCs/>
            <w:sz w:val="21"/>
            <w:szCs w:val="21"/>
            <w:rPrChange w:id="5561" w:author="Jackson Halpin" w:date="2025-06-11T14:22:00Z" w16du:dateUtc="2025-06-11T18:22:00Z">
              <w:rPr>
                <w:b/>
                <w:bCs/>
              </w:rPr>
            </w:rPrChange>
          </w:rPr>
          <w:delText>410</w:delText>
        </w:r>
        <w:r w:rsidRPr="00F61830" w:rsidDel="00F61830">
          <w:rPr>
            <w:sz w:val="21"/>
            <w:szCs w:val="21"/>
            <w:rPrChange w:id="5562" w:author="Jackson Halpin" w:date="2025-06-11T14:22:00Z" w16du:dateUtc="2025-06-11T18:22:00Z">
              <w:rPr/>
            </w:rPrChange>
          </w:rPr>
          <w:delText>: 477–487.</w:delText>
        </w:r>
      </w:del>
    </w:p>
    <w:p w14:paraId="0B312716" w14:textId="4097FB78" w:rsidR="00AC7E82" w:rsidRPr="00F61830" w:rsidDel="00F61830" w:rsidRDefault="00AC7E82" w:rsidP="00F61830">
      <w:pPr>
        <w:rPr>
          <w:del w:id="5563" w:author="Jackson Halpin" w:date="2025-06-11T14:23:00Z" w16du:dateUtc="2025-06-11T18:23:00Z"/>
          <w:sz w:val="21"/>
          <w:szCs w:val="21"/>
          <w:rPrChange w:id="5564" w:author="Jackson Halpin" w:date="2025-06-11T14:22:00Z" w16du:dateUtc="2025-06-11T18:22:00Z">
            <w:rPr>
              <w:del w:id="5565" w:author="Jackson Halpin" w:date="2025-06-11T14:23:00Z" w16du:dateUtc="2025-06-11T18:23:00Z"/>
            </w:rPr>
          </w:rPrChange>
        </w:rPr>
        <w:pPrChange w:id="5566" w:author="Jackson Halpin" w:date="2025-06-11T14:23:00Z" w16du:dateUtc="2025-06-11T18:23:00Z">
          <w:pPr>
            <w:pStyle w:val="Bibliography"/>
          </w:pPr>
        </w:pPrChange>
      </w:pPr>
      <w:del w:id="5567" w:author="Jackson Halpin" w:date="2025-06-11T14:23:00Z" w16du:dateUtc="2025-06-11T18:23:00Z">
        <w:r w:rsidRPr="00F61830" w:rsidDel="00F61830">
          <w:rPr>
            <w:sz w:val="21"/>
            <w:szCs w:val="21"/>
            <w:rPrChange w:id="5568" w:author="Jackson Halpin" w:date="2025-06-11T14:22:00Z" w16du:dateUtc="2025-06-11T18:22:00Z">
              <w:rPr/>
            </w:rPrChange>
          </w:rPr>
          <w:delText xml:space="preserve">Rubin AF, Gelman H, Lucas N, Bajjalieh SM, Papenfuss AT, Speed TP, Fowler DM. 2017. A statistical framework for analyzing deep mutational scanning data. </w:delText>
        </w:r>
        <w:r w:rsidRPr="00F61830" w:rsidDel="00F61830">
          <w:rPr>
            <w:i/>
            <w:iCs/>
            <w:sz w:val="21"/>
            <w:szCs w:val="21"/>
            <w:rPrChange w:id="5569" w:author="Jackson Halpin" w:date="2025-06-11T14:22:00Z" w16du:dateUtc="2025-06-11T18:22:00Z">
              <w:rPr>
                <w:i/>
                <w:iCs/>
              </w:rPr>
            </w:rPrChange>
          </w:rPr>
          <w:delText>Genome Biol</w:delText>
        </w:r>
        <w:r w:rsidRPr="00F61830" w:rsidDel="00F61830">
          <w:rPr>
            <w:sz w:val="21"/>
            <w:szCs w:val="21"/>
            <w:rPrChange w:id="5570" w:author="Jackson Halpin" w:date="2025-06-11T14:22:00Z" w16du:dateUtc="2025-06-11T18:22:00Z">
              <w:rPr/>
            </w:rPrChange>
          </w:rPr>
          <w:delText xml:space="preserve"> </w:delText>
        </w:r>
        <w:r w:rsidRPr="00F61830" w:rsidDel="00F61830">
          <w:rPr>
            <w:b/>
            <w:bCs/>
            <w:sz w:val="21"/>
            <w:szCs w:val="21"/>
            <w:rPrChange w:id="5571" w:author="Jackson Halpin" w:date="2025-06-11T14:22:00Z" w16du:dateUtc="2025-06-11T18:22:00Z">
              <w:rPr>
                <w:b/>
                <w:bCs/>
              </w:rPr>
            </w:rPrChange>
          </w:rPr>
          <w:delText>18</w:delText>
        </w:r>
        <w:r w:rsidRPr="00F61830" w:rsidDel="00F61830">
          <w:rPr>
            <w:sz w:val="21"/>
            <w:szCs w:val="21"/>
            <w:rPrChange w:id="5572" w:author="Jackson Halpin" w:date="2025-06-11T14:22:00Z" w16du:dateUtc="2025-06-11T18:22:00Z">
              <w:rPr/>
            </w:rPrChange>
          </w:rPr>
          <w:delText>: 150.</w:delText>
        </w:r>
      </w:del>
    </w:p>
    <w:p w14:paraId="77B523DF" w14:textId="6EB9A867" w:rsidR="00AC7E82" w:rsidRPr="00F61830" w:rsidDel="00F61830" w:rsidRDefault="00AC7E82" w:rsidP="00F61830">
      <w:pPr>
        <w:rPr>
          <w:del w:id="5573" w:author="Jackson Halpin" w:date="2025-06-11T14:23:00Z" w16du:dateUtc="2025-06-11T18:23:00Z"/>
          <w:sz w:val="21"/>
          <w:szCs w:val="21"/>
          <w:rPrChange w:id="5574" w:author="Jackson Halpin" w:date="2025-06-11T14:22:00Z" w16du:dateUtc="2025-06-11T18:22:00Z">
            <w:rPr>
              <w:del w:id="5575" w:author="Jackson Halpin" w:date="2025-06-11T14:23:00Z" w16du:dateUtc="2025-06-11T18:23:00Z"/>
            </w:rPr>
          </w:rPrChange>
        </w:rPr>
        <w:pPrChange w:id="5576" w:author="Jackson Halpin" w:date="2025-06-11T14:23:00Z" w16du:dateUtc="2025-06-11T18:23:00Z">
          <w:pPr>
            <w:pStyle w:val="Bibliography"/>
          </w:pPr>
        </w:pPrChange>
      </w:pPr>
      <w:del w:id="5577" w:author="Jackson Halpin" w:date="2025-06-11T14:23:00Z" w16du:dateUtc="2025-06-11T18:23:00Z">
        <w:r w:rsidRPr="00F61830" w:rsidDel="00F61830">
          <w:rPr>
            <w:sz w:val="21"/>
            <w:szCs w:val="21"/>
            <w:rPrChange w:id="5578" w:author="Jackson Halpin" w:date="2025-06-11T14:22:00Z" w16du:dateUtc="2025-06-11T18:22:00Z">
              <w:rPr/>
            </w:rPrChange>
          </w:rPr>
          <w:delText xml:space="preserve">Sawa-Makarska J, Abert C, Romanov J, Zens B, Ibiricu I, Martens S. 2014. Cargo binding to Atg19 unmasks additional Atg8 binding sites to mediate membrane-cargo apposition during selective autophagy. </w:delText>
        </w:r>
        <w:r w:rsidRPr="00F61830" w:rsidDel="00F61830">
          <w:rPr>
            <w:i/>
            <w:iCs/>
            <w:sz w:val="21"/>
            <w:szCs w:val="21"/>
            <w:rPrChange w:id="5579" w:author="Jackson Halpin" w:date="2025-06-11T14:22:00Z" w16du:dateUtc="2025-06-11T18:22:00Z">
              <w:rPr>
                <w:i/>
                <w:iCs/>
              </w:rPr>
            </w:rPrChange>
          </w:rPr>
          <w:delText>Nat Cell Biol</w:delText>
        </w:r>
        <w:r w:rsidRPr="00F61830" w:rsidDel="00F61830">
          <w:rPr>
            <w:sz w:val="21"/>
            <w:szCs w:val="21"/>
            <w:rPrChange w:id="5580" w:author="Jackson Halpin" w:date="2025-06-11T14:22:00Z" w16du:dateUtc="2025-06-11T18:22:00Z">
              <w:rPr/>
            </w:rPrChange>
          </w:rPr>
          <w:delText xml:space="preserve"> </w:delText>
        </w:r>
        <w:r w:rsidRPr="00F61830" w:rsidDel="00F61830">
          <w:rPr>
            <w:b/>
            <w:bCs/>
            <w:sz w:val="21"/>
            <w:szCs w:val="21"/>
            <w:rPrChange w:id="5581" w:author="Jackson Halpin" w:date="2025-06-11T14:22:00Z" w16du:dateUtc="2025-06-11T18:22:00Z">
              <w:rPr>
                <w:b/>
                <w:bCs/>
              </w:rPr>
            </w:rPrChange>
          </w:rPr>
          <w:delText>16</w:delText>
        </w:r>
        <w:r w:rsidRPr="00F61830" w:rsidDel="00F61830">
          <w:rPr>
            <w:sz w:val="21"/>
            <w:szCs w:val="21"/>
            <w:rPrChange w:id="5582" w:author="Jackson Halpin" w:date="2025-06-11T14:22:00Z" w16du:dateUtc="2025-06-11T18:22:00Z">
              <w:rPr/>
            </w:rPrChange>
          </w:rPr>
          <w:delText>: 425–433.</w:delText>
        </w:r>
      </w:del>
    </w:p>
    <w:p w14:paraId="7B2E1AA5" w14:textId="60959924" w:rsidR="00AC7E82" w:rsidRPr="00F61830" w:rsidDel="00F61830" w:rsidRDefault="00AC7E82" w:rsidP="00F61830">
      <w:pPr>
        <w:rPr>
          <w:del w:id="5583" w:author="Jackson Halpin" w:date="2025-06-11T14:23:00Z" w16du:dateUtc="2025-06-11T18:23:00Z"/>
          <w:sz w:val="21"/>
          <w:szCs w:val="21"/>
          <w:rPrChange w:id="5584" w:author="Jackson Halpin" w:date="2025-06-11T14:22:00Z" w16du:dateUtc="2025-06-11T18:22:00Z">
            <w:rPr>
              <w:del w:id="5585" w:author="Jackson Halpin" w:date="2025-06-11T14:23:00Z" w16du:dateUtc="2025-06-11T18:23:00Z"/>
            </w:rPr>
          </w:rPrChange>
        </w:rPr>
        <w:pPrChange w:id="5586" w:author="Jackson Halpin" w:date="2025-06-11T14:23:00Z" w16du:dateUtc="2025-06-11T18:23:00Z">
          <w:pPr>
            <w:pStyle w:val="Bibliography"/>
          </w:pPr>
        </w:pPrChange>
      </w:pPr>
      <w:del w:id="5587" w:author="Jackson Halpin" w:date="2025-06-11T14:23:00Z" w16du:dateUtc="2025-06-11T18:23:00Z">
        <w:r w:rsidRPr="00F61830" w:rsidDel="00F61830">
          <w:rPr>
            <w:sz w:val="21"/>
            <w:szCs w:val="21"/>
            <w:rPrChange w:id="5588" w:author="Jackson Halpin" w:date="2025-06-11T14:22:00Z" w16du:dateUtc="2025-06-11T18:22:00Z">
              <w:rPr/>
            </w:rPrChange>
          </w:rPr>
          <w:delText xml:space="preserve">Schmitt D, Bozkurt S, Henning‐Domres P, Huesmann H, Eimer S, Bindila L, Behrends C, Boyle E, Wilfling F, Tascher G, et al. 2022. Lipid and protein content profiling of isolated native autophagic vesicles. </w:delText>
        </w:r>
        <w:r w:rsidRPr="00F61830" w:rsidDel="00F61830">
          <w:rPr>
            <w:i/>
            <w:iCs/>
            <w:sz w:val="21"/>
            <w:szCs w:val="21"/>
            <w:rPrChange w:id="5589" w:author="Jackson Halpin" w:date="2025-06-11T14:22:00Z" w16du:dateUtc="2025-06-11T18:22:00Z">
              <w:rPr>
                <w:i/>
                <w:iCs/>
              </w:rPr>
            </w:rPrChange>
          </w:rPr>
          <w:delText>EMBO Rep</w:delText>
        </w:r>
        <w:r w:rsidRPr="00F61830" w:rsidDel="00F61830">
          <w:rPr>
            <w:sz w:val="21"/>
            <w:szCs w:val="21"/>
            <w:rPrChange w:id="5590" w:author="Jackson Halpin" w:date="2025-06-11T14:22:00Z" w16du:dateUtc="2025-06-11T18:22:00Z">
              <w:rPr/>
            </w:rPrChange>
          </w:rPr>
          <w:delText xml:space="preserve"> </w:delText>
        </w:r>
        <w:r w:rsidRPr="00F61830" w:rsidDel="00F61830">
          <w:rPr>
            <w:b/>
            <w:bCs/>
            <w:sz w:val="21"/>
            <w:szCs w:val="21"/>
            <w:rPrChange w:id="5591" w:author="Jackson Halpin" w:date="2025-06-11T14:22:00Z" w16du:dateUtc="2025-06-11T18:22:00Z">
              <w:rPr>
                <w:b/>
                <w:bCs/>
              </w:rPr>
            </w:rPrChange>
          </w:rPr>
          <w:delText>23</w:delText>
        </w:r>
        <w:r w:rsidRPr="00F61830" w:rsidDel="00F61830">
          <w:rPr>
            <w:sz w:val="21"/>
            <w:szCs w:val="21"/>
            <w:rPrChange w:id="5592" w:author="Jackson Halpin" w:date="2025-06-11T14:22:00Z" w16du:dateUtc="2025-06-11T18:22:00Z">
              <w:rPr/>
            </w:rPrChange>
          </w:rPr>
          <w:delText>: e53065.</w:delText>
        </w:r>
      </w:del>
    </w:p>
    <w:p w14:paraId="32C116B7" w14:textId="7674820C" w:rsidR="00AC7E82" w:rsidRPr="00F61830" w:rsidDel="00F61830" w:rsidRDefault="00AC7E82" w:rsidP="00F61830">
      <w:pPr>
        <w:rPr>
          <w:del w:id="5593" w:author="Jackson Halpin" w:date="2025-06-11T14:23:00Z" w16du:dateUtc="2025-06-11T18:23:00Z"/>
          <w:sz w:val="21"/>
          <w:szCs w:val="21"/>
          <w:rPrChange w:id="5594" w:author="Jackson Halpin" w:date="2025-06-11T14:22:00Z" w16du:dateUtc="2025-06-11T18:22:00Z">
            <w:rPr>
              <w:del w:id="5595" w:author="Jackson Halpin" w:date="2025-06-11T14:23:00Z" w16du:dateUtc="2025-06-11T18:23:00Z"/>
            </w:rPr>
          </w:rPrChange>
        </w:rPr>
        <w:pPrChange w:id="5596" w:author="Jackson Halpin" w:date="2025-06-11T14:23:00Z" w16du:dateUtc="2025-06-11T18:23:00Z">
          <w:pPr>
            <w:pStyle w:val="Bibliography"/>
          </w:pPr>
        </w:pPrChange>
      </w:pPr>
      <w:del w:id="5597" w:author="Jackson Halpin" w:date="2025-06-11T14:23:00Z" w16du:dateUtc="2025-06-11T18:23:00Z">
        <w:r w:rsidRPr="00F61830" w:rsidDel="00F61830">
          <w:rPr>
            <w:sz w:val="21"/>
            <w:szCs w:val="21"/>
            <w:rPrChange w:id="5598" w:author="Jackson Halpin" w:date="2025-06-11T14:22:00Z" w16du:dateUtc="2025-06-11T18:22:00Z">
              <w:rPr/>
            </w:rPrChange>
          </w:rPr>
          <w:delText xml:space="preserve">Shrestha BK, Skytte Rasmussen M, Abudu YP, Bruun J-A, Larsen KB, Alemu EA, Sjøttem E, Lamark T, Johansen T. 2020. NIMA-related kinase 9–mediated phosphorylation of the microtubule-associated LC3B protein at Thr-50 suppresses selective autophagy of p62/sequestosome 1. </w:delText>
        </w:r>
        <w:r w:rsidRPr="00F61830" w:rsidDel="00F61830">
          <w:rPr>
            <w:i/>
            <w:iCs/>
            <w:sz w:val="21"/>
            <w:szCs w:val="21"/>
            <w:rPrChange w:id="5599" w:author="Jackson Halpin" w:date="2025-06-11T14:22:00Z" w16du:dateUtc="2025-06-11T18:22:00Z">
              <w:rPr>
                <w:i/>
                <w:iCs/>
              </w:rPr>
            </w:rPrChange>
          </w:rPr>
          <w:delText>J Biol Chem</w:delText>
        </w:r>
        <w:r w:rsidRPr="00F61830" w:rsidDel="00F61830">
          <w:rPr>
            <w:sz w:val="21"/>
            <w:szCs w:val="21"/>
            <w:rPrChange w:id="5600" w:author="Jackson Halpin" w:date="2025-06-11T14:22:00Z" w16du:dateUtc="2025-06-11T18:22:00Z">
              <w:rPr/>
            </w:rPrChange>
          </w:rPr>
          <w:delText xml:space="preserve"> </w:delText>
        </w:r>
        <w:r w:rsidRPr="00F61830" w:rsidDel="00F61830">
          <w:rPr>
            <w:b/>
            <w:bCs/>
            <w:sz w:val="21"/>
            <w:szCs w:val="21"/>
            <w:rPrChange w:id="5601" w:author="Jackson Halpin" w:date="2025-06-11T14:22:00Z" w16du:dateUtc="2025-06-11T18:22:00Z">
              <w:rPr>
                <w:b/>
                <w:bCs/>
              </w:rPr>
            </w:rPrChange>
          </w:rPr>
          <w:delText>295</w:delText>
        </w:r>
        <w:r w:rsidRPr="00F61830" w:rsidDel="00F61830">
          <w:rPr>
            <w:sz w:val="21"/>
            <w:szCs w:val="21"/>
            <w:rPrChange w:id="5602" w:author="Jackson Halpin" w:date="2025-06-11T14:22:00Z" w16du:dateUtc="2025-06-11T18:22:00Z">
              <w:rPr/>
            </w:rPrChange>
          </w:rPr>
          <w:delText>: 1240–1260.</w:delText>
        </w:r>
      </w:del>
    </w:p>
    <w:p w14:paraId="34913E2D" w14:textId="262A2D64" w:rsidR="00AC7E82" w:rsidRPr="00F61830" w:rsidDel="00F61830" w:rsidRDefault="00AC7E82" w:rsidP="00F61830">
      <w:pPr>
        <w:rPr>
          <w:del w:id="5603" w:author="Jackson Halpin" w:date="2025-06-11T14:23:00Z" w16du:dateUtc="2025-06-11T18:23:00Z"/>
          <w:sz w:val="21"/>
          <w:szCs w:val="21"/>
          <w:rPrChange w:id="5604" w:author="Jackson Halpin" w:date="2025-06-11T14:22:00Z" w16du:dateUtc="2025-06-11T18:22:00Z">
            <w:rPr>
              <w:del w:id="5605" w:author="Jackson Halpin" w:date="2025-06-11T14:23:00Z" w16du:dateUtc="2025-06-11T18:23:00Z"/>
            </w:rPr>
          </w:rPrChange>
        </w:rPr>
        <w:pPrChange w:id="5606" w:author="Jackson Halpin" w:date="2025-06-11T14:23:00Z" w16du:dateUtc="2025-06-11T18:23:00Z">
          <w:pPr>
            <w:pStyle w:val="Bibliography"/>
          </w:pPr>
        </w:pPrChange>
      </w:pPr>
      <w:del w:id="5607" w:author="Jackson Halpin" w:date="2025-06-11T14:23:00Z" w16du:dateUtc="2025-06-11T18:23:00Z">
        <w:r w:rsidRPr="00F61830" w:rsidDel="00F61830">
          <w:rPr>
            <w:sz w:val="21"/>
            <w:szCs w:val="21"/>
            <w:rPrChange w:id="5608" w:author="Jackson Halpin" w:date="2025-06-11T14:22:00Z" w16du:dateUtc="2025-06-11T18:22:00Z">
              <w:rPr/>
            </w:rPrChange>
          </w:rPr>
          <w:delText xml:space="preserve">Skytte Rasmussen M, Mouilleron S, Kumar Shrestha B, Wirth M, Lee R, Bowitz Larsen K, Abudu Princely Y, O’Reilly N, Sjøttem E, Tooze SA, et al. 2017. ATG4B contains a C-terminal LIR motif important for binding and efficient cleavage of mammalian orthologs of yeast Atg8. </w:delText>
        </w:r>
        <w:r w:rsidRPr="00F61830" w:rsidDel="00F61830">
          <w:rPr>
            <w:i/>
            <w:iCs/>
            <w:sz w:val="21"/>
            <w:szCs w:val="21"/>
            <w:rPrChange w:id="5609" w:author="Jackson Halpin" w:date="2025-06-11T14:22:00Z" w16du:dateUtc="2025-06-11T18:22:00Z">
              <w:rPr>
                <w:i/>
                <w:iCs/>
              </w:rPr>
            </w:rPrChange>
          </w:rPr>
          <w:delText>Autophagy</w:delText>
        </w:r>
        <w:r w:rsidRPr="00F61830" w:rsidDel="00F61830">
          <w:rPr>
            <w:sz w:val="21"/>
            <w:szCs w:val="21"/>
            <w:rPrChange w:id="5610" w:author="Jackson Halpin" w:date="2025-06-11T14:22:00Z" w16du:dateUtc="2025-06-11T18:22:00Z">
              <w:rPr/>
            </w:rPrChange>
          </w:rPr>
          <w:delText xml:space="preserve"> </w:delText>
        </w:r>
        <w:r w:rsidRPr="00F61830" w:rsidDel="00F61830">
          <w:rPr>
            <w:b/>
            <w:bCs/>
            <w:sz w:val="21"/>
            <w:szCs w:val="21"/>
            <w:rPrChange w:id="5611" w:author="Jackson Halpin" w:date="2025-06-11T14:22:00Z" w16du:dateUtc="2025-06-11T18:22:00Z">
              <w:rPr>
                <w:b/>
                <w:bCs/>
              </w:rPr>
            </w:rPrChange>
          </w:rPr>
          <w:delText>13</w:delText>
        </w:r>
        <w:r w:rsidRPr="00F61830" w:rsidDel="00F61830">
          <w:rPr>
            <w:sz w:val="21"/>
            <w:szCs w:val="21"/>
            <w:rPrChange w:id="5612" w:author="Jackson Halpin" w:date="2025-06-11T14:22:00Z" w16du:dateUtc="2025-06-11T18:22:00Z">
              <w:rPr/>
            </w:rPrChange>
          </w:rPr>
          <w:delText>: 834–853.</w:delText>
        </w:r>
      </w:del>
    </w:p>
    <w:p w14:paraId="430B1A11" w14:textId="5361D70A" w:rsidR="00AC7E82" w:rsidRPr="00F61830" w:rsidDel="00F61830" w:rsidRDefault="00AC7E82" w:rsidP="00F61830">
      <w:pPr>
        <w:rPr>
          <w:del w:id="5613" w:author="Jackson Halpin" w:date="2025-06-11T14:23:00Z" w16du:dateUtc="2025-06-11T18:23:00Z"/>
          <w:sz w:val="21"/>
          <w:szCs w:val="21"/>
          <w:rPrChange w:id="5614" w:author="Jackson Halpin" w:date="2025-06-11T14:22:00Z" w16du:dateUtc="2025-06-11T18:22:00Z">
            <w:rPr>
              <w:del w:id="5615" w:author="Jackson Halpin" w:date="2025-06-11T14:23:00Z" w16du:dateUtc="2025-06-11T18:23:00Z"/>
            </w:rPr>
          </w:rPrChange>
        </w:rPr>
        <w:pPrChange w:id="5616" w:author="Jackson Halpin" w:date="2025-06-11T14:23:00Z" w16du:dateUtc="2025-06-11T18:23:00Z">
          <w:pPr>
            <w:pStyle w:val="Bibliography"/>
          </w:pPr>
        </w:pPrChange>
      </w:pPr>
      <w:del w:id="5617" w:author="Jackson Halpin" w:date="2025-06-11T14:23:00Z" w16du:dateUtc="2025-06-11T18:23:00Z">
        <w:r w:rsidRPr="00F61830" w:rsidDel="00F61830">
          <w:rPr>
            <w:sz w:val="21"/>
            <w:szCs w:val="21"/>
            <w:rPrChange w:id="5618" w:author="Jackson Halpin" w:date="2025-06-11T14:22:00Z" w16du:dateUtc="2025-06-11T18:22:00Z">
              <w:rPr/>
            </w:rPrChange>
          </w:rPr>
          <w:delText xml:space="preserve">Stadel D, Millarte V, Tillmann KD, Huber J, Tamin-Yecheskel B-C, Akutsu M, Demishtein A, Ben-Zeev B, Anikster Y, Perez F, et al. 2015. TECPR2 Cooperates with LC3C to Regulate COPII-Dependent ER Export. </w:delText>
        </w:r>
        <w:r w:rsidRPr="00F61830" w:rsidDel="00F61830">
          <w:rPr>
            <w:i/>
            <w:iCs/>
            <w:sz w:val="21"/>
            <w:szCs w:val="21"/>
            <w:rPrChange w:id="5619" w:author="Jackson Halpin" w:date="2025-06-11T14:22:00Z" w16du:dateUtc="2025-06-11T18:22:00Z">
              <w:rPr>
                <w:i/>
                <w:iCs/>
              </w:rPr>
            </w:rPrChange>
          </w:rPr>
          <w:delText>Mol Cell</w:delText>
        </w:r>
        <w:r w:rsidRPr="00F61830" w:rsidDel="00F61830">
          <w:rPr>
            <w:sz w:val="21"/>
            <w:szCs w:val="21"/>
            <w:rPrChange w:id="5620" w:author="Jackson Halpin" w:date="2025-06-11T14:22:00Z" w16du:dateUtc="2025-06-11T18:22:00Z">
              <w:rPr/>
            </w:rPrChange>
          </w:rPr>
          <w:delText xml:space="preserve"> </w:delText>
        </w:r>
        <w:r w:rsidRPr="00F61830" w:rsidDel="00F61830">
          <w:rPr>
            <w:b/>
            <w:bCs/>
            <w:sz w:val="21"/>
            <w:szCs w:val="21"/>
            <w:rPrChange w:id="5621" w:author="Jackson Halpin" w:date="2025-06-11T14:22:00Z" w16du:dateUtc="2025-06-11T18:22:00Z">
              <w:rPr>
                <w:b/>
                <w:bCs/>
              </w:rPr>
            </w:rPrChange>
          </w:rPr>
          <w:delText>60</w:delText>
        </w:r>
        <w:r w:rsidRPr="00F61830" w:rsidDel="00F61830">
          <w:rPr>
            <w:sz w:val="21"/>
            <w:szCs w:val="21"/>
            <w:rPrChange w:id="5622" w:author="Jackson Halpin" w:date="2025-06-11T14:22:00Z" w16du:dateUtc="2025-06-11T18:22:00Z">
              <w:rPr/>
            </w:rPrChange>
          </w:rPr>
          <w:delText>: 89–104.</w:delText>
        </w:r>
      </w:del>
    </w:p>
    <w:p w14:paraId="1BF3D03A" w14:textId="45250791" w:rsidR="00AC7E82" w:rsidRPr="00F61830" w:rsidDel="00F61830" w:rsidRDefault="00AC7E82" w:rsidP="00F61830">
      <w:pPr>
        <w:rPr>
          <w:del w:id="5623" w:author="Jackson Halpin" w:date="2025-06-11T14:23:00Z" w16du:dateUtc="2025-06-11T18:23:00Z"/>
          <w:sz w:val="21"/>
          <w:szCs w:val="21"/>
          <w:rPrChange w:id="5624" w:author="Jackson Halpin" w:date="2025-06-11T14:22:00Z" w16du:dateUtc="2025-06-11T18:22:00Z">
            <w:rPr>
              <w:del w:id="5625" w:author="Jackson Halpin" w:date="2025-06-11T14:23:00Z" w16du:dateUtc="2025-06-11T18:23:00Z"/>
            </w:rPr>
          </w:rPrChange>
        </w:rPr>
        <w:pPrChange w:id="5626" w:author="Jackson Halpin" w:date="2025-06-11T14:23:00Z" w16du:dateUtc="2025-06-11T18:23:00Z">
          <w:pPr>
            <w:pStyle w:val="Bibliography"/>
          </w:pPr>
        </w:pPrChange>
      </w:pPr>
      <w:del w:id="5627" w:author="Jackson Halpin" w:date="2025-06-11T14:23:00Z" w16du:dateUtc="2025-06-11T18:23:00Z">
        <w:r w:rsidRPr="00F61830" w:rsidDel="00F61830">
          <w:rPr>
            <w:sz w:val="21"/>
            <w:szCs w:val="21"/>
            <w:rPrChange w:id="5628" w:author="Jackson Halpin" w:date="2025-06-11T14:22:00Z" w16du:dateUtc="2025-06-11T18:22:00Z">
              <w:rPr/>
            </w:rPrChange>
          </w:rPr>
          <w:delText xml:space="preserve">Stark C. 2006. BioGRID: a general repository for interaction datasets. </w:delText>
        </w:r>
        <w:r w:rsidRPr="00F61830" w:rsidDel="00F61830">
          <w:rPr>
            <w:i/>
            <w:iCs/>
            <w:sz w:val="21"/>
            <w:szCs w:val="21"/>
            <w:rPrChange w:id="5629" w:author="Jackson Halpin" w:date="2025-06-11T14:22:00Z" w16du:dateUtc="2025-06-11T18:22:00Z">
              <w:rPr>
                <w:i/>
                <w:iCs/>
              </w:rPr>
            </w:rPrChange>
          </w:rPr>
          <w:delText>Nucleic Acids Res</w:delText>
        </w:r>
        <w:r w:rsidRPr="00F61830" w:rsidDel="00F61830">
          <w:rPr>
            <w:sz w:val="21"/>
            <w:szCs w:val="21"/>
            <w:rPrChange w:id="5630" w:author="Jackson Halpin" w:date="2025-06-11T14:22:00Z" w16du:dateUtc="2025-06-11T18:22:00Z">
              <w:rPr/>
            </w:rPrChange>
          </w:rPr>
          <w:delText xml:space="preserve"> </w:delText>
        </w:r>
        <w:r w:rsidRPr="00F61830" w:rsidDel="00F61830">
          <w:rPr>
            <w:b/>
            <w:bCs/>
            <w:sz w:val="21"/>
            <w:szCs w:val="21"/>
            <w:rPrChange w:id="5631" w:author="Jackson Halpin" w:date="2025-06-11T14:22:00Z" w16du:dateUtc="2025-06-11T18:22:00Z">
              <w:rPr>
                <w:b/>
                <w:bCs/>
              </w:rPr>
            </w:rPrChange>
          </w:rPr>
          <w:delText>34</w:delText>
        </w:r>
        <w:r w:rsidRPr="00F61830" w:rsidDel="00F61830">
          <w:rPr>
            <w:sz w:val="21"/>
            <w:szCs w:val="21"/>
            <w:rPrChange w:id="5632" w:author="Jackson Halpin" w:date="2025-06-11T14:22:00Z" w16du:dateUtc="2025-06-11T18:22:00Z">
              <w:rPr/>
            </w:rPrChange>
          </w:rPr>
          <w:delText>: D535–D539.</w:delText>
        </w:r>
      </w:del>
    </w:p>
    <w:p w14:paraId="7387F092" w14:textId="78BB0EA8" w:rsidR="00AC7E82" w:rsidRPr="00F61830" w:rsidDel="00F61830" w:rsidRDefault="00AC7E82" w:rsidP="00F61830">
      <w:pPr>
        <w:rPr>
          <w:del w:id="5633" w:author="Jackson Halpin" w:date="2025-06-11T14:23:00Z" w16du:dateUtc="2025-06-11T18:23:00Z"/>
          <w:sz w:val="21"/>
          <w:szCs w:val="21"/>
          <w:rPrChange w:id="5634" w:author="Jackson Halpin" w:date="2025-06-11T14:22:00Z" w16du:dateUtc="2025-06-11T18:22:00Z">
            <w:rPr>
              <w:del w:id="5635" w:author="Jackson Halpin" w:date="2025-06-11T14:23:00Z" w16du:dateUtc="2025-06-11T18:23:00Z"/>
            </w:rPr>
          </w:rPrChange>
        </w:rPr>
        <w:pPrChange w:id="5636" w:author="Jackson Halpin" w:date="2025-06-11T14:23:00Z" w16du:dateUtc="2025-06-11T18:23:00Z">
          <w:pPr>
            <w:pStyle w:val="Bibliography"/>
          </w:pPr>
        </w:pPrChange>
      </w:pPr>
      <w:del w:id="5637" w:author="Jackson Halpin" w:date="2025-06-11T14:23:00Z" w16du:dateUtc="2025-06-11T18:23:00Z">
        <w:r w:rsidRPr="00F61830" w:rsidDel="00F61830">
          <w:rPr>
            <w:sz w:val="21"/>
            <w:szCs w:val="21"/>
            <w:rPrChange w:id="5638" w:author="Jackson Halpin" w:date="2025-06-11T14:22:00Z" w16du:dateUtc="2025-06-11T18:22:00Z">
              <w:rPr/>
            </w:rPrChange>
          </w:rPr>
          <w:delText xml:space="preserve">The Gene Ontology Consortium, Aleksander SA, Balhoff J, Carbon S, Cherry JM, Drabkin HJ, Ebert D, Feuermann M, Gaudet P, Harris NL, et al. 2023. The Gene Ontology knowledgebase in 2023 ed. A. Baryshnikova. </w:delText>
        </w:r>
        <w:r w:rsidRPr="00F61830" w:rsidDel="00F61830">
          <w:rPr>
            <w:i/>
            <w:iCs/>
            <w:sz w:val="21"/>
            <w:szCs w:val="21"/>
            <w:rPrChange w:id="5639" w:author="Jackson Halpin" w:date="2025-06-11T14:22:00Z" w16du:dateUtc="2025-06-11T18:22:00Z">
              <w:rPr>
                <w:i/>
                <w:iCs/>
              </w:rPr>
            </w:rPrChange>
          </w:rPr>
          <w:delText>GENETICS</w:delText>
        </w:r>
        <w:r w:rsidRPr="00F61830" w:rsidDel="00F61830">
          <w:rPr>
            <w:sz w:val="21"/>
            <w:szCs w:val="21"/>
            <w:rPrChange w:id="5640" w:author="Jackson Halpin" w:date="2025-06-11T14:22:00Z" w16du:dateUtc="2025-06-11T18:22:00Z">
              <w:rPr/>
            </w:rPrChange>
          </w:rPr>
          <w:delText xml:space="preserve"> </w:delText>
        </w:r>
        <w:r w:rsidRPr="00F61830" w:rsidDel="00F61830">
          <w:rPr>
            <w:b/>
            <w:bCs/>
            <w:sz w:val="21"/>
            <w:szCs w:val="21"/>
            <w:rPrChange w:id="5641" w:author="Jackson Halpin" w:date="2025-06-11T14:22:00Z" w16du:dateUtc="2025-06-11T18:22:00Z">
              <w:rPr>
                <w:b/>
                <w:bCs/>
              </w:rPr>
            </w:rPrChange>
          </w:rPr>
          <w:delText>224</w:delText>
        </w:r>
        <w:r w:rsidRPr="00F61830" w:rsidDel="00F61830">
          <w:rPr>
            <w:sz w:val="21"/>
            <w:szCs w:val="21"/>
            <w:rPrChange w:id="5642" w:author="Jackson Halpin" w:date="2025-06-11T14:22:00Z" w16du:dateUtc="2025-06-11T18:22:00Z">
              <w:rPr/>
            </w:rPrChange>
          </w:rPr>
          <w:delText>: iyad031.</w:delText>
        </w:r>
      </w:del>
    </w:p>
    <w:p w14:paraId="41251763" w14:textId="431D953E" w:rsidR="00AC7E82" w:rsidRPr="00F61830" w:rsidDel="00F61830" w:rsidRDefault="00AC7E82" w:rsidP="00F61830">
      <w:pPr>
        <w:rPr>
          <w:del w:id="5643" w:author="Jackson Halpin" w:date="2025-06-11T14:23:00Z" w16du:dateUtc="2025-06-11T18:23:00Z"/>
          <w:sz w:val="21"/>
          <w:szCs w:val="21"/>
          <w:rPrChange w:id="5644" w:author="Jackson Halpin" w:date="2025-06-11T14:22:00Z" w16du:dateUtc="2025-06-11T18:22:00Z">
            <w:rPr>
              <w:del w:id="5645" w:author="Jackson Halpin" w:date="2025-06-11T14:23:00Z" w16du:dateUtc="2025-06-11T18:23:00Z"/>
            </w:rPr>
          </w:rPrChange>
        </w:rPr>
        <w:pPrChange w:id="5646" w:author="Jackson Halpin" w:date="2025-06-11T14:23:00Z" w16du:dateUtc="2025-06-11T18:23:00Z">
          <w:pPr>
            <w:pStyle w:val="Bibliography"/>
          </w:pPr>
        </w:pPrChange>
      </w:pPr>
      <w:del w:id="5647" w:author="Jackson Halpin" w:date="2025-06-11T14:23:00Z" w16du:dateUtc="2025-06-11T18:23:00Z">
        <w:r w:rsidRPr="00F61830" w:rsidDel="00F61830">
          <w:rPr>
            <w:sz w:val="21"/>
            <w:szCs w:val="21"/>
            <w:rPrChange w:id="5648" w:author="Jackson Halpin" w:date="2025-06-11T14:22:00Z" w16du:dateUtc="2025-06-11T18:22:00Z">
              <w:rPr/>
            </w:rPrChange>
          </w:rPr>
          <w:delText xml:space="preserve">The UniProt Consortium, Bateman A, Martin M-J, Orchard S, Magrane M, Adesina A, Ahmad S, Bowler-Barnett EH, Bye-A-Jee H, Carpentier D, et al. 2025. UniProt: the Universal Protein Knowledgebase in 2025. </w:delText>
        </w:r>
        <w:r w:rsidRPr="00F61830" w:rsidDel="00F61830">
          <w:rPr>
            <w:i/>
            <w:iCs/>
            <w:sz w:val="21"/>
            <w:szCs w:val="21"/>
            <w:rPrChange w:id="5649" w:author="Jackson Halpin" w:date="2025-06-11T14:22:00Z" w16du:dateUtc="2025-06-11T18:22:00Z">
              <w:rPr>
                <w:i/>
                <w:iCs/>
              </w:rPr>
            </w:rPrChange>
          </w:rPr>
          <w:delText>Nucleic Acids Res</w:delText>
        </w:r>
        <w:r w:rsidRPr="00F61830" w:rsidDel="00F61830">
          <w:rPr>
            <w:sz w:val="21"/>
            <w:szCs w:val="21"/>
            <w:rPrChange w:id="5650" w:author="Jackson Halpin" w:date="2025-06-11T14:22:00Z" w16du:dateUtc="2025-06-11T18:22:00Z">
              <w:rPr/>
            </w:rPrChange>
          </w:rPr>
          <w:delText xml:space="preserve"> </w:delText>
        </w:r>
        <w:r w:rsidRPr="00F61830" w:rsidDel="00F61830">
          <w:rPr>
            <w:b/>
            <w:bCs/>
            <w:sz w:val="21"/>
            <w:szCs w:val="21"/>
            <w:rPrChange w:id="5651" w:author="Jackson Halpin" w:date="2025-06-11T14:22:00Z" w16du:dateUtc="2025-06-11T18:22:00Z">
              <w:rPr>
                <w:b/>
                <w:bCs/>
              </w:rPr>
            </w:rPrChange>
          </w:rPr>
          <w:delText>53</w:delText>
        </w:r>
        <w:r w:rsidRPr="00F61830" w:rsidDel="00F61830">
          <w:rPr>
            <w:sz w:val="21"/>
            <w:szCs w:val="21"/>
            <w:rPrChange w:id="5652" w:author="Jackson Halpin" w:date="2025-06-11T14:22:00Z" w16du:dateUtc="2025-06-11T18:22:00Z">
              <w:rPr/>
            </w:rPrChange>
          </w:rPr>
          <w:delText>: D609–D617.</w:delText>
        </w:r>
      </w:del>
    </w:p>
    <w:p w14:paraId="46FEFEAA" w14:textId="1AB4D5E7" w:rsidR="00AC7E82" w:rsidRPr="00F61830" w:rsidDel="00F61830" w:rsidRDefault="00AC7E82" w:rsidP="00F61830">
      <w:pPr>
        <w:rPr>
          <w:del w:id="5653" w:author="Jackson Halpin" w:date="2025-06-11T14:23:00Z" w16du:dateUtc="2025-06-11T18:23:00Z"/>
          <w:sz w:val="21"/>
          <w:szCs w:val="21"/>
          <w:rPrChange w:id="5654" w:author="Jackson Halpin" w:date="2025-06-11T14:22:00Z" w16du:dateUtc="2025-06-11T18:22:00Z">
            <w:rPr>
              <w:del w:id="5655" w:author="Jackson Halpin" w:date="2025-06-11T14:23:00Z" w16du:dateUtc="2025-06-11T18:23:00Z"/>
            </w:rPr>
          </w:rPrChange>
        </w:rPr>
        <w:pPrChange w:id="5656" w:author="Jackson Halpin" w:date="2025-06-11T14:23:00Z" w16du:dateUtc="2025-06-11T18:23:00Z">
          <w:pPr>
            <w:pStyle w:val="Bibliography"/>
          </w:pPr>
        </w:pPrChange>
      </w:pPr>
      <w:del w:id="5657" w:author="Jackson Halpin" w:date="2025-06-11T14:23:00Z" w16du:dateUtc="2025-06-11T18:23:00Z">
        <w:r w:rsidRPr="00F61830" w:rsidDel="00F61830">
          <w:rPr>
            <w:sz w:val="21"/>
            <w:szCs w:val="21"/>
            <w:rPrChange w:id="5658" w:author="Jackson Halpin" w:date="2025-06-11T14:22:00Z" w16du:dateUtc="2025-06-11T18:22:00Z">
              <w:rPr/>
            </w:rPrChange>
          </w:rPr>
          <w:delText xml:space="preserve">Tompa P, Davey NE, Gibson TJ, Babu MM. 2014. A Million Peptide Motifs for the Molecular Biologist. </w:delText>
        </w:r>
        <w:r w:rsidRPr="00F61830" w:rsidDel="00F61830">
          <w:rPr>
            <w:i/>
            <w:iCs/>
            <w:sz w:val="21"/>
            <w:szCs w:val="21"/>
            <w:rPrChange w:id="5659" w:author="Jackson Halpin" w:date="2025-06-11T14:22:00Z" w16du:dateUtc="2025-06-11T18:22:00Z">
              <w:rPr>
                <w:i/>
                <w:iCs/>
              </w:rPr>
            </w:rPrChange>
          </w:rPr>
          <w:delText>Mol Cell</w:delText>
        </w:r>
        <w:r w:rsidRPr="00F61830" w:rsidDel="00F61830">
          <w:rPr>
            <w:sz w:val="21"/>
            <w:szCs w:val="21"/>
            <w:rPrChange w:id="5660" w:author="Jackson Halpin" w:date="2025-06-11T14:22:00Z" w16du:dateUtc="2025-06-11T18:22:00Z">
              <w:rPr/>
            </w:rPrChange>
          </w:rPr>
          <w:delText xml:space="preserve"> </w:delText>
        </w:r>
        <w:r w:rsidRPr="00F61830" w:rsidDel="00F61830">
          <w:rPr>
            <w:b/>
            <w:bCs/>
            <w:sz w:val="21"/>
            <w:szCs w:val="21"/>
            <w:rPrChange w:id="5661" w:author="Jackson Halpin" w:date="2025-06-11T14:22:00Z" w16du:dateUtc="2025-06-11T18:22:00Z">
              <w:rPr>
                <w:b/>
                <w:bCs/>
              </w:rPr>
            </w:rPrChange>
          </w:rPr>
          <w:delText>55</w:delText>
        </w:r>
        <w:r w:rsidRPr="00F61830" w:rsidDel="00F61830">
          <w:rPr>
            <w:sz w:val="21"/>
            <w:szCs w:val="21"/>
            <w:rPrChange w:id="5662" w:author="Jackson Halpin" w:date="2025-06-11T14:22:00Z" w16du:dateUtc="2025-06-11T18:22:00Z">
              <w:rPr/>
            </w:rPrChange>
          </w:rPr>
          <w:delText>: 161–169.</w:delText>
        </w:r>
      </w:del>
    </w:p>
    <w:p w14:paraId="3F7CA775" w14:textId="2258792A" w:rsidR="00AC7E82" w:rsidRPr="00F61830" w:rsidDel="00F61830" w:rsidRDefault="00AC7E82" w:rsidP="00F61830">
      <w:pPr>
        <w:rPr>
          <w:del w:id="5663" w:author="Jackson Halpin" w:date="2025-06-11T14:23:00Z" w16du:dateUtc="2025-06-11T18:23:00Z"/>
          <w:sz w:val="21"/>
          <w:szCs w:val="21"/>
          <w:rPrChange w:id="5664" w:author="Jackson Halpin" w:date="2025-06-11T14:22:00Z" w16du:dateUtc="2025-06-11T18:22:00Z">
            <w:rPr>
              <w:del w:id="5665" w:author="Jackson Halpin" w:date="2025-06-11T14:23:00Z" w16du:dateUtc="2025-06-11T18:23:00Z"/>
            </w:rPr>
          </w:rPrChange>
        </w:rPr>
        <w:pPrChange w:id="5666" w:author="Jackson Halpin" w:date="2025-06-11T14:23:00Z" w16du:dateUtc="2025-06-11T18:23:00Z">
          <w:pPr>
            <w:pStyle w:val="Bibliography"/>
          </w:pPr>
        </w:pPrChange>
      </w:pPr>
      <w:del w:id="5667" w:author="Jackson Halpin" w:date="2025-06-11T14:23:00Z" w16du:dateUtc="2025-06-11T18:23:00Z">
        <w:r w:rsidRPr="00F61830" w:rsidDel="00F61830">
          <w:rPr>
            <w:sz w:val="21"/>
            <w:szCs w:val="21"/>
            <w:rPrChange w:id="5668" w:author="Jackson Halpin" w:date="2025-06-11T14:22:00Z" w16du:dateUtc="2025-06-11T18:22:00Z">
              <w:rPr/>
            </w:rPrChange>
          </w:rPr>
          <w:delText xml:space="preserve">Tong Y, Zhu W, Chen J, Zhang W, Xu F, Pang J. 2023. Targeted Degradation of Alpha-Synuclein by Autophagosome-Anchoring Chimera Peptides. </w:delText>
        </w:r>
        <w:r w:rsidRPr="00F61830" w:rsidDel="00F61830">
          <w:rPr>
            <w:i/>
            <w:iCs/>
            <w:sz w:val="21"/>
            <w:szCs w:val="21"/>
            <w:rPrChange w:id="5669" w:author="Jackson Halpin" w:date="2025-06-11T14:22:00Z" w16du:dateUtc="2025-06-11T18:22:00Z">
              <w:rPr>
                <w:i/>
                <w:iCs/>
              </w:rPr>
            </w:rPrChange>
          </w:rPr>
          <w:delText>J Med Chem</w:delText>
        </w:r>
        <w:r w:rsidRPr="00F61830" w:rsidDel="00F61830">
          <w:rPr>
            <w:sz w:val="21"/>
            <w:szCs w:val="21"/>
            <w:rPrChange w:id="5670" w:author="Jackson Halpin" w:date="2025-06-11T14:22:00Z" w16du:dateUtc="2025-06-11T18:22:00Z">
              <w:rPr/>
            </w:rPrChange>
          </w:rPr>
          <w:delText xml:space="preserve"> </w:delText>
        </w:r>
        <w:r w:rsidRPr="00F61830" w:rsidDel="00F61830">
          <w:rPr>
            <w:b/>
            <w:bCs/>
            <w:sz w:val="21"/>
            <w:szCs w:val="21"/>
            <w:rPrChange w:id="5671" w:author="Jackson Halpin" w:date="2025-06-11T14:22:00Z" w16du:dateUtc="2025-06-11T18:22:00Z">
              <w:rPr>
                <w:b/>
                <w:bCs/>
              </w:rPr>
            </w:rPrChange>
          </w:rPr>
          <w:delText>66</w:delText>
        </w:r>
        <w:r w:rsidRPr="00F61830" w:rsidDel="00F61830">
          <w:rPr>
            <w:sz w:val="21"/>
            <w:szCs w:val="21"/>
            <w:rPrChange w:id="5672" w:author="Jackson Halpin" w:date="2025-06-11T14:22:00Z" w16du:dateUtc="2025-06-11T18:22:00Z">
              <w:rPr/>
            </w:rPrChange>
          </w:rPr>
          <w:delText>: 12614–12628.</w:delText>
        </w:r>
      </w:del>
    </w:p>
    <w:p w14:paraId="2C311C55" w14:textId="3E5ACA15" w:rsidR="00AC7E82" w:rsidRPr="00F61830" w:rsidDel="00F61830" w:rsidRDefault="00AC7E82" w:rsidP="00F61830">
      <w:pPr>
        <w:rPr>
          <w:del w:id="5673" w:author="Jackson Halpin" w:date="2025-06-11T14:23:00Z" w16du:dateUtc="2025-06-11T18:23:00Z"/>
          <w:sz w:val="21"/>
          <w:szCs w:val="21"/>
          <w:rPrChange w:id="5674" w:author="Jackson Halpin" w:date="2025-06-11T14:22:00Z" w16du:dateUtc="2025-06-11T18:22:00Z">
            <w:rPr>
              <w:del w:id="5675" w:author="Jackson Halpin" w:date="2025-06-11T14:23:00Z" w16du:dateUtc="2025-06-11T18:23:00Z"/>
            </w:rPr>
          </w:rPrChange>
        </w:rPr>
        <w:pPrChange w:id="5676" w:author="Jackson Halpin" w:date="2025-06-11T14:23:00Z" w16du:dateUtc="2025-06-11T18:23:00Z">
          <w:pPr>
            <w:pStyle w:val="Bibliography"/>
          </w:pPr>
        </w:pPrChange>
      </w:pPr>
      <w:del w:id="5677" w:author="Jackson Halpin" w:date="2025-06-11T14:23:00Z" w16du:dateUtc="2025-06-11T18:23:00Z">
        <w:r w:rsidRPr="00F61830" w:rsidDel="00F61830">
          <w:rPr>
            <w:sz w:val="21"/>
            <w:szCs w:val="21"/>
            <w:rPrChange w:id="5678" w:author="Jackson Halpin" w:date="2025-06-11T14:22:00Z" w16du:dateUtc="2025-06-11T18:22:00Z">
              <w:rPr/>
            </w:rPrChange>
          </w:rPr>
          <w:delText xml:space="preserve">Van Roey K, Uyar B, Weatheritt RJ, Dinkel H, Seiler M, Budd A, Gibson TJ, Davey NE. 2014. Short Linear Motifs: Ubiquitous and Functionally Diverse Protein Interaction Modules Directing Cell Regulation. </w:delText>
        </w:r>
        <w:r w:rsidRPr="00F61830" w:rsidDel="00F61830">
          <w:rPr>
            <w:i/>
            <w:iCs/>
            <w:sz w:val="21"/>
            <w:szCs w:val="21"/>
            <w:rPrChange w:id="5679" w:author="Jackson Halpin" w:date="2025-06-11T14:22:00Z" w16du:dateUtc="2025-06-11T18:22:00Z">
              <w:rPr>
                <w:i/>
                <w:iCs/>
              </w:rPr>
            </w:rPrChange>
          </w:rPr>
          <w:delText>Chem Rev</w:delText>
        </w:r>
        <w:r w:rsidRPr="00F61830" w:rsidDel="00F61830">
          <w:rPr>
            <w:sz w:val="21"/>
            <w:szCs w:val="21"/>
            <w:rPrChange w:id="5680" w:author="Jackson Halpin" w:date="2025-06-11T14:22:00Z" w16du:dateUtc="2025-06-11T18:22:00Z">
              <w:rPr/>
            </w:rPrChange>
          </w:rPr>
          <w:delText xml:space="preserve"> </w:delText>
        </w:r>
        <w:r w:rsidRPr="00F61830" w:rsidDel="00F61830">
          <w:rPr>
            <w:b/>
            <w:bCs/>
            <w:sz w:val="21"/>
            <w:szCs w:val="21"/>
            <w:rPrChange w:id="5681" w:author="Jackson Halpin" w:date="2025-06-11T14:22:00Z" w16du:dateUtc="2025-06-11T18:22:00Z">
              <w:rPr>
                <w:b/>
                <w:bCs/>
              </w:rPr>
            </w:rPrChange>
          </w:rPr>
          <w:delText>114</w:delText>
        </w:r>
        <w:r w:rsidRPr="00F61830" w:rsidDel="00F61830">
          <w:rPr>
            <w:sz w:val="21"/>
            <w:szCs w:val="21"/>
            <w:rPrChange w:id="5682" w:author="Jackson Halpin" w:date="2025-06-11T14:22:00Z" w16du:dateUtc="2025-06-11T18:22:00Z">
              <w:rPr/>
            </w:rPrChange>
          </w:rPr>
          <w:delText>: 6733–6778.</w:delText>
        </w:r>
      </w:del>
    </w:p>
    <w:p w14:paraId="7318A0C6" w14:textId="2D962D1C" w:rsidR="00AC7E82" w:rsidRPr="00F61830" w:rsidDel="00F61830" w:rsidRDefault="00AC7E82" w:rsidP="00F61830">
      <w:pPr>
        <w:rPr>
          <w:del w:id="5683" w:author="Jackson Halpin" w:date="2025-06-11T14:23:00Z" w16du:dateUtc="2025-06-11T18:23:00Z"/>
          <w:sz w:val="21"/>
          <w:szCs w:val="21"/>
          <w:rPrChange w:id="5684" w:author="Jackson Halpin" w:date="2025-06-11T14:22:00Z" w16du:dateUtc="2025-06-11T18:22:00Z">
            <w:rPr>
              <w:del w:id="5685" w:author="Jackson Halpin" w:date="2025-06-11T14:23:00Z" w16du:dateUtc="2025-06-11T18:23:00Z"/>
            </w:rPr>
          </w:rPrChange>
        </w:rPr>
        <w:pPrChange w:id="5686" w:author="Jackson Halpin" w:date="2025-06-11T14:23:00Z" w16du:dateUtc="2025-06-11T18:23:00Z">
          <w:pPr>
            <w:pStyle w:val="Bibliography"/>
          </w:pPr>
        </w:pPrChange>
      </w:pPr>
      <w:del w:id="5687" w:author="Jackson Halpin" w:date="2025-06-11T14:23:00Z" w16du:dateUtc="2025-06-11T18:23:00Z">
        <w:r w:rsidRPr="00F61830" w:rsidDel="00F61830">
          <w:rPr>
            <w:sz w:val="21"/>
            <w:szCs w:val="21"/>
            <w:rPrChange w:id="5688" w:author="Jackson Halpin" w:date="2025-06-11T14:22:00Z" w16du:dateUtc="2025-06-11T18:22:00Z">
              <w:rPr/>
            </w:rPrChange>
          </w:rPr>
          <w:delText xml:space="preserve">Weber PC, Pantoliano MW, Thompson LD. 1992. Crystal structure and ligand binding studies of a screened peptide complexed with streptavidin. </w:delText>
        </w:r>
        <w:r w:rsidRPr="00F61830" w:rsidDel="00F61830">
          <w:rPr>
            <w:i/>
            <w:iCs/>
            <w:sz w:val="21"/>
            <w:szCs w:val="21"/>
            <w:rPrChange w:id="5689" w:author="Jackson Halpin" w:date="2025-06-11T14:22:00Z" w16du:dateUtc="2025-06-11T18:22:00Z">
              <w:rPr>
                <w:i/>
                <w:iCs/>
              </w:rPr>
            </w:rPrChange>
          </w:rPr>
          <w:delText>Biochemistry</w:delText>
        </w:r>
        <w:r w:rsidRPr="00F61830" w:rsidDel="00F61830">
          <w:rPr>
            <w:sz w:val="21"/>
            <w:szCs w:val="21"/>
            <w:rPrChange w:id="5690" w:author="Jackson Halpin" w:date="2025-06-11T14:22:00Z" w16du:dateUtc="2025-06-11T18:22:00Z">
              <w:rPr/>
            </w:rPrChange>
          </w:rPr>
          <w:delText xml:space="preserve"> </w:delText>
        </w:r>
        <w:r w:rsidRPr="00F61830" w:rsidDel="00F61830">
          <w:rPr>
            <w:b/>
            <w:bCs/>
            <w:sz w:val="21"/>
            <w:szCs w:val="21"/>
            <w:rPrChange w:id="5691" w:author="Jackson Halpin" w:date="2025-06-11T14:22:00Z" w16du:dateUtc="2025-06-11T18:22:00Z">
              <w:rPr>
                <w:b/>
                <w:bCs/>
              </w:rPr>
            </w:rPrChange>
          </w:rPr>
          <w:delText>31</w:delText>
        </w:r>
        <w:r w:rsidRPr="00F61830" w:rsidDel="00F61830">
          <w:rPr>
            <w:sz w:val="21"/>
            <w:szCs w:val="21"/>
            <w:rPrChange w:id="5692" w:author="Jackson Halpin" w:date="2025-06-11T14:22:00Z" w16du:dateUtc="2025-06-11T18:22:00Z">
              <w:rPr/>
            </w:rPrChange>
          </w:rPr>
          <w:delText>: 9350–9354.</w:delText>
        </w:r>
      </w:del>
    </w:p>
    <w:p w14:paraId="12DCB91A" w14:textId="5817D5E5" w:rsidR="00AC7E82" w:rsidRPr="00F61830" w:rsidDel="00F61830" w:rsidRDefault="00AC7E82" w:rsidP="00F61830">
      <w:pPr>
        <w:rPr>
          <w:del w:id="5693" w:author="Jackson Halpin" w:date="2025-06-11T14:23:00Z" w16du:dateUtc="2025-06-11T18:23:00Z"/>
          <w:sz w:val="21"/>
          <w:szCs w:val="21"/>
          <w:rPrChange w:id="5694" w:author="Jackson Halpin" w:date="2025-06-11T14:22:00Z" w16du:dateUtc="2025-06-11T18:22:00Z">
            <w:rPr>
              <w:del w:id="5695" w:author="Jackson Halpin" w:date="2025-06-11T14:23:00Z" w16du:dateUtc="2025-06-11T18:23:00Z"/>
            </w:rPr>
          </w:rPrChange>
        </w:rPr>
        <w:pPrChange w:id="5696" w:author="Jackson Halpin" w:date="2025-06-11T14:23:00Z" w16du:dateUtc="2025-06-11T18:23:00Z">
          <w:pPr>
            <w:pStyle w:val="Bibliography"/>
          </w:pPr>
        </w:pPrChange>
      </w:pPr>
      <w:del w:id="5697" w:author="Jackson Halpin" w:date="2025-06-11T14:23:00Z" w16du:dateUtc="2025-06-11T18:23:00Z">
        <w:r w:rsidRPr="00F61830" w:rsidDel="00F61830">
          <w:rPr>
            <w:sz w:val="21"/>
            <w:szCs w:val="21"/>
            <w:rPrChange w:id="5698" w:author="Jackson Halpin" w:date="2025-06-11T14:22:00Z" w16du:dateUtc="2025-06-11T18:22:00Z">
              <w:rPr/>
            </w:rPrChange>
          </w:rPr>
          <w:delText xml:space="preserve">Wirth M, Mouilleron S, Zhang W, Sjøttem E, Princely Abudu Y, Jain A, Lauritz Olsvik H, Bruun J-A, Razi M, Jefferies HBJ, et al. 2021. Phosphorylation of the LIR Domain of SCOC Modulates ATG8 Binding Affinity and Specificity. </w:delText>
        </w:r>
        <w:r w:rsidRPr="00F61830" w:rsidDel="00F61830">
          <w:rPr>
            <w:i/>
            <w:iCs/>
            <w:sz w:val="21"/>
            <w:szCs w:val="21"/>
            <w:rPrChange w:id="5699" w:author="Jackson Halpin" w:date="2025-06-11T14:22:00Z" w16du:dateUtc="2025-06-11T18:22:00Z">
              <w:rPr>
                <w:i/>
                <w:iCs/>
              </w:rPr>
            </w:rPrChange>
          </w:rPr>
          <w:delText>J Mol Biol</w:delText>
        </w:r>
        <w:r w:rsidRPr="00F61830" w:rsidDel="00F61830">
          <w:rPr>
            <w:sz w:val="21"/>
            <w:szCs w:val="21"/>
            <w:rPrChange w:id="5700" w:author="Jackson Halpin" w:date="2025-06-11T14:22:00Z" w16du:dateUtc="2025-06-11T18:22:00Z">
              <w:rPr/>
            </w:rPrChange>
          </w:rPr>
          <w:delText xml:space="preserve"> </w:delText>
        </w:r>
        <w:r w:rsidRPr="00F61830" w:rsidDel="00F61830">
          <w:rPr>
            <w:b/>
            <w:bCs/>
            <w:sz w:val="21"/>
            <w:szCs w:val="21"/>
            <w:rPrChange w:id="5701" w:author="Jackson Halpin" w:date="2025-06-11T14:22:00Z" w16du:dateUtc="2025-06-11T18:22:00Z">
              <w:rPr>
                <w:b/>
                <w:bCs/>
              </w:rPr>
            </w:rPrChange>
          </w:rPr>
          <w:delText>433</w:delText>
        </w:r>
        <w:r w:rsidRPr="00F61830" w:rsidDel="00F61830">
          <w:rPr>
            <w:sz w:val="21"/>
            <w:szCs w:val="21"/>
            <w:rPrChange w:id="5702" w:author="Jackson Halpin" w:date="2025-06-11T14:22:00Z" w16du:dateUtc="2025-06-11T18:22:00Z">
              <w:rPr/>
            </w:rPrChange>
          </w:rPr>
          <w:delText>: 166987.</w:delText>
        </w:r>
      </w:del>
    </w:p>
    <w:p w14:paraId="38B5E6F3" w14:textId="76E33A7F" w:rsidR="00AC7E82" w:rsidRPr="00F61830" w:rsidDel="00F61830" w:rsidRDefault="00AC7E82" w:rsidP="00F61830">
      <w:pPr>
        <w:rPr>
          <w:del w:id="5703" w:author="Jackson Halpin" w:date="2025-06-11T14:23:00Z" w16du:dateUtc="2025-06-11T18:23:00Z"/>
          <w:sz w:val="21"/>
          <w:szCs w:val="21"/>
          <w:rPrChange w:id="5704" w:author="Jackson Halpin" w:date="2025-06-11T14:22:00Z" w16du:dateUtc="2025-06-11T18:22:00Z">
            <w:rPr>
              <w:del w:id="5705" w:author="Jackson Halpin" w:date="2025-06-11T14:23:00Z" w16du:dateUtc="2025-06-11T18:23:00Z"/>
            </w:rPr>
          </w:rPrChange>
        </w:rPr>
        <w:pPrChange w:id="5706" w:author="Jackson Halpin" w:date="2025-06-11T14:23:00Z" w16du:dateUtc="2025-06-11T18:23:00Z">
          <w:pPr>
            <w:pStyle w:val="Bibliography"/>
          </w:pPr>
        </w:pPrChange>
      </w:pPr>
      <w:del w:id="5707" w:author="Jackson Halpin" w:date="2025-06-11T14:23:00Z" w16du:dateUtc="2025-06-11T18:23:00Z">
        <w:r w:rsidRPr="00F61830" w:rsidDel="00F61830">
          <w:rPr>
            <w:sz w:val="21"/>
            <w:szCs w:val="21"/>
            <w:rPrChange w:id="5708" w:author="Jackson Halpin" w:date="2025-06-11T14:22:00Z" w16du:dateUtc="2025-06-11T18:22:00Z">
              <w:rPr/>
            </w:rPrChange>
          </w:rPr>
          <w:delText xml:space="preserve">Wirth M, Zhang W, Razi M, Nyoni L, Joshi D, O’Reilly N, Johansen T, Tooze SA, Mouilleron S. 2019. Molecular determinants regulating selective binding of autophagy adapters and receptors to ATG8 proteins. </w:delText>
        </w:r>
        <w:r w:rsidRPr="00F61830" w:rsidDel="00F61830">
          <w:rPr>
            <w:i/>
            <w:iCs/>
            <w:sz w:val="21"/>
            <w:szCs w:val="21"/>
            <w:rPrChange w:id="5709" w:author="Jackson Halpin" w:date="2025-06-11T14:22:00Z" w16du:dateUtc="2025-06-11T18:22:00Z">
              <w:rPr>
                <w:i/>
                <w:iCs/>
              </w:rPr>
            </w:rPrChange>
          </w:rPr>
          <w:delText>Nat Commun</w:delText>
        </w:r>
        <w:r w:rsidRPr="00F61830" w:rsidDel="00F61830">
          <w:rPr>
            <w:sz w:val="21"/>
            <w:szCs w:val="21"/>
            <w:rPrChange w:id="5710" w:author="Jackson Halpin" w:date="2025-06-11T14:22:00Z" w16du:dateUtc="2025-06-11T18:22:00Z">
              <w:rPr/>
            </w:rPrChange>
          </w:rPr>
          <w:delText xml:space="preserve"> </w:delText>
        </w:r>
        <w:r w:rsidRPr="00F61830" w:rsidDel="00F61830">
          <w:rPr>
            <w:b/>
            <w:bCs/>
            <w:sz w:val="21"/>
            <w:szCs w:val="21"/>
            <w:rPrChange w:id="5711" w:author="Jackson Halpin" w:date="2025-06-11T14:22:00Z" w16du:dateUtc="2025-06-11T18:22:00Z">
              <w:rPr>
                <w:b/>
                <w:bCs/>
              </w:rPr>
            </w:rPrChange>
          </w:rPr>
          <w:delText>10</w:delText>
        </w:r>
        <w:r w:rsidRPr="00F61830" w:rsidDel="00F61830">
          <w:rPr>
            <w:sz w:val="21"/>
            <w:szCs w:val="21"/>
            <w:rPrChange w:id="5712" w:author="Jackson Halpin" w:date="2025-06-11T14:22:00Z" w16du:dateUtc="2025-06-11T18:22:00Z">
              <w:rPr/>
            </w:rPrChange>
          </w:rPr>
          <w:delText>: 2055.</w:delText>
        </w:r>
      </w:del>
    </w:p>
    <w:p w14:paraId="3569BD36" w14:textId="6F1C8F8A" w:rsidR="00AC7E82" w:rsidRPr="00F61830" w:rsidDel="00F61830" w:rsidRDefault="00AC7E82" w:rsidP="00F61830">
      <w:pPr>
        <w:rPr>
          <w:del w:id="5713" w:author="Jackson Halpin" w:date="2025-06-11T14:23:00Z" w16du:dateUtc="2025-06-11T18:23:00Z"/>
          <w:sz w:val="21"/>
          <w:szCs w:val="21"/>
          <w:rPrChange w:id="5714" w:author="Jackson Halpin" w:date="2025-06-11T14:22:00Z" w16du:dateUtc="2025-06-11T18:22:00Z">
            <w:rPr>
              <w:del w:id="5715" w:author="Jackson Halpin" w:date="2025-06-11T14:23:00Z" w16du:dateUtc="2025-06-11T18:23:00Z"/>
            </w:rPr>
          </w:rPrChange>
        </w:rPr>
        <w:pPrChange w:id="5716" w:author="Jackson Halpin" w:date="2025-06-11T14:23:00Z" w16du:dateUtc="2025-06-11T18:23:00Z">
          <w:pPr>
            <w:pStyle w:val="Bibliography"/>
          </w:pPr>
        </w:pPrChange>
      </w:pPr>
      <w:del w:id="5717" w:author="Jackson Halpin" w:date="2025-06-11T14:23:00Z" w16du:dateUtc="2025-06-11T18:23:00Z">
        <w:r w:rsidRPr="00F61830" w:rsidDel="00F61830">
          <w:rPr>
            <w:sz w:val="21"/>
            <w:szCs w:val="21"/>
            <w:rPrChange w:id="5718" w:author="Jackson Halpin" w:date="2025-06-11T14:22:00Z" w16du:dateUtc="2025-06-11T18:22:00Z">
              <w:rPr/>
            </w:rPrChange>
          </w:rPr>
          <w:delText xml:space="preserve">Wright PE, Dyson HJ. 2015. Intrinsically disordered proteins in cellular signalling and regulation. </w:delText>
        </w:r>
        <w:r w:rsidRPr="00F61830" w:rsidDel="00F61830">
          <w:rPr>
            <w:i/>
            <w:iCs/>
            <w:sz w:val="21"/>
            <w:szCs w:val="21"/>
            <w:rPrChange w:id="5719" w:author="Jackson Halpin" w:date="2025-06-11T14:22:00Z" w16du:dateUtc="2025-06-11T18:22:00Z">
              <w:rPr>
                <w:i/>
                <w:iCs/>
              </w:rPr>
            </w:rPrChange>
          </w:rPr>
          <w:delText>Nat Rev Mol Cell Biol</w:delText>
        </w:r>
        <w:r w:rsidRPr="00F61830" w:rsidDel="00F61830">
          <w:rPr>
            <w:sz w:val="21"/>
            <w:szCs w:val="21"/>
            <w:rPrChange w:id="5720" w:author="Jackson Halpin" w:date="2025-06-11T14:22:00Z" w16du:dateUtc="2025-06-11T18:22:00Z">
              <w:rPr/>
            </w:rPrChange>
          </w:rPr>
          <w:delText xml:space="preserve"> </w:delText>
        </w:r>
        <w:r w:rsidRPr="00F61830" w:rsidDel="00F61830">
          <w:rPr>
            <w:b/>
            <w:bCs/>
            <w:sz w:val="21"/>
            <w:szCs w:val="21"/>
            <w:rPrChange w:id="5721" w:author="Jackson Halpin" w:date="2025-06-11T14:22:00Z" w16du:dateUtc="2025-06-11T18:22:00Z">
              <w:rPr>
                <w:b/>
                <w:bCs/>
              </w:rPr>
            </w:rPrChange>
          </w:rPr>
          <w:delText>16</w:delText>
        </w:r>
        <w:r w:rsidRPr="00F61830" w:rsidDel="00F61830">
          <w:rPr>
            <w:sz w:val="21"/>
            <w:szCs w:val="21"/>
            <w:rPrChange w:id="5722" w:author="Jackson Halpin" w:date="2025-06-11T14:22:00Z" w16du:dateUtc="2025-06-11T18:22:00Z">
              <w:rPr/>
            </w:rPrChange>
          </w:rPr>
          <w:delText>: 18–29.</w:delText>
        </w:r>
      </w:del>
    </w:p>
    <w:p w14:paraId="348C9EA7" w14:textId="7608A84C" w:rsidR="00AC7E82" w:rsidRPr="00F61830" w:rsidDel="00F61830" w:rsidRDefault="00AC7E82" w:rsidP="00F61830">
      <w:pPr>
        <w:rPr>
          <w:del w:id="5723" w:author="Jackson Halpin" w:date="2025-06-11T14:23:00Z" w16du:dateUtc="2025-06-11T18:23:00Z"/>
          <w:sz w:val="21"/>
          <w:szCs w:val="21"/>
          <w:rPrChange w:id="5724" w:author="Jackson Halpin" w:date="2025-06-11T14:22:00Z" w16du:dateUtc="2025-06-11T18:22:00Z">
            <w:rPr>
              <w:del w:id="5725" w:author="Jackson Halpin" w:date="2025-06-11T14:23:00Z" w16du:dateUtc="2025-06-11T18:23:00Z"/>
            </w:rPr>
          </w:rPrChange>
        </w:rPr>
        <w:pPrChange w:id="5726" w:author="Jackson Halpin" w:date="2025-06-11T14:23:00Z" w16du:dateUtc="2025-06-11T18:23:00Z">
          <w:pPr>
            <w:pStyle w:val="Bibliography"/>
          </w:pPr>
        </w:pPrChange>
      </w:pPr>
      <w:del w:id="5727" w:author="Jackson Halpin" w:date="2025-06-11T14:23:00Z" w16du:dateUtc="2025-06-11T18:23:00Z">
        <w:r w:rsidRPr="00F61830" w:rsidDel="00F61830">
          <w:rPr>
            <w:sz w:val="21"/>
            <w:szCs w:val="21"/>
            <w:rPrChange w:id="5728" w:author="Jackson Halpin" w:date="2025-06-11T14:22:00Z" w16du:dateUtc="2025-06-11T18:22:00Z">
              <w:rPr/>
            </w:rPrChange>
          </w:rPr>
          <w:delText xml:space="preserve">Wurzer B, Zaffagnini G, Fracchiolla D, Turco E, Abert C, Romanov J, Martens S. 2015. Oligomerization of p62 allows for selection of ubiquitinated cargo and isolation membrane during selective autophagy. </w:delText>
        </w:r>
        <w:r w:rsidRPr="00F61830" w:rsidDel="00F61830">
          <w:rPr>
            <w:i/>
            <w:iCs/>
            <w:sz w:val="21"/>
            <w:szCs w:val="21"/>
            <w:rPrChange w:id="5729" w:author="Jackson Halpin" w:date="2025-06-11T14:22:00Z" w16du:dateUtc="2025-06-11T18:22:00Z">
              <w:rPr>
                <w:i/>
                <w:iCs/>
              </w:rPr>
            </w:rPrChange>
          </w:rPr>
          <w:delText>eLife</w:delText>
        </w:r>
        <w:r w:rsidRPr="00F61830" w:rsidDel="00F61830">
          <w:rPr>
            <w:sz w:val="21"/>
            <w:szCs w:val="21"/>
            <w:rPrChange w:id="5730" w:author="Jackson Halpin" w:date="2025-06-11T14:22:00Z" w16du:dateUtc="2025-06-11T18:22:00Z">
              <w:rPr/>
            </w:rPrChange>
          </w:rPr>
          <w:delText xml:space="preserve"> </w:delText>
        </w:r>
        <w:r w:rsidRPr="00F61830" w:rsidDel="00F61830">
          <w:rPr>
            <w:b/>
            <w:bCs/>
            <w:sz w:val="21"/>
            <w:szCs w:val="21"/>
            <w:rPrChange w:id="5731" w:author="Jackson Halpin" w:date="2025-06-11T14:22:00Z" w16du:dateUtc="2025-06-11T18:22:00Z">
              <w:rPr>
                <w:b/>
                <w:bCs/>
              </w:rPr>
            </w:rPrChange>
          </w:rPr>
          <w:delText>4</w:delText>
        </w:r>
        <w:r w:rsidRPr="00F61830" w:rsidDel="00F61830">
          <w:rPr>
            <w:sz w:val="21"/>
            <w:szCs w:val="21"/>
            <w:rPrChange w:id="5732" w:author="Jackson Halpin" w:date="2025-06-11T14:22:00Z" w16du:dateUtc="2025-06-11T18:22:00Z">
              <w:rPr/>
            </w:rPrChange>
          </w:rPr>
          <w:delText>: e08941.</w:delText>
        </w:r>
      </w:del>
    </w:p>
    <w:p w14:paraId="11AF44F0" w14:textId="7B5E9AFF" w:rsidR="00AC7E82" w:rsidRPr="00F61830" w:rsidDel="00F61830" w:rsidRDefault="00AC7E82" w:rsidP="00F61830">
      <w:pPr>
        <w:rPr>
          <w:del w:id="5733" w:author="Jackson Halpin" w:date="2025-06-11T14:23:00Z" w16du:dateUtc="2025-06-11T18:23:00Z"/>
          <w:sz w:val="21"/>
          <w:szCs w:val="21"/>
          <w:rPrChange w:id="5734" w:author="Jackson Halpin" w:date="2025-06-11T14:22:00Z" w16du:dateUtc="2025-06-11T18:22:00Z">
            <w:rPr>
              <w:del w:id="5735" w:author="Jackson Halpin" w:date="2025-06-11T14:23:00Z" w16du:dateUtc="2025-06-11T18:23:00Z"/>
            </w:rPr>
          </w:rPrChange>
        </w:rPr>
        <w:pPrChange w:id="5736" w:author="Jackson Halpin" w:date="2025-06-11T14:23:00Z" w16du:dateUtc="2025-06-11T18:23:00Z">
          <w:pPr>
            <w:pStyle w:val="Bibliography"/>
          </w:pPr>
        </w:pPrChange>
      </w:pPr>
      <w:del w:id="5737" w:author="Jackson Halpin" w:date="2025-06-11T14:23:00Z" w16du:dateUtc="2025-06-11T18:23:00Z">
        <w:r w:rsidRPr="00F61830" w:rsidDel="00F61830">
          <w:rPr>
            <w:sz w:val="21"/>
            <w:szCs w:val="21"/>
            <w:rPrChange w:id="5738" w:author="Jackson Halpin" w:date="2025-06-11T14:22:00Z" w16du:dateUtc="2025-06-11T18:22:00Z">
              <w:rPr/>
            </w:rPrChange>
          </w:rPr>
          <w:delText xml:space="preserve">Zaffagnini G, Martens S. 2016. Mechanisms of Selective Autophagy. </w:delText>
        </w:r>
        <w:r w:rsidRPr="00F61830" w:rsidDel="00F61830">
          <w:rPr>
            <w:i/>
            <w:iCs/>
            <w:sz w:val="21"/>
            <w:szCs w:val="21"/>
            <w:rPrChange w:id="5739" w:author="Jackson Halpin" w:date="2025-06-11T14:22:00Z" w16du:dateUtc="2025-06-11T18:22:00Z">
              <w:rPr>
                <w:i/>
                <w:iCs/>
              </w:rPr>
            </w:rPrChange>
          </w:rPr>
          <w:delText>J Mol Biol</w:delText>
        </w:r>
        <w:r w:rsidRPr="00F61830" w:rsidDel="00F61830">
          <w:rPr>
            <w:sz w:val="21"/>
            <w:szCs w:val="21"/>
            <w:rPrChange w:id="5740" w:author="Jackson Halpin" w:date="2025-06-11T14:22:00Z" w16du:dateUtc="2025-06-11T18:22:00Z">
              <w:rPr/>
            </w:rPrChange>
          </w:rPr>
          <w:delText xml:space="preserve"> </w:delText>
        </w:r>
        <w:r w:rsidRPr="00F61830" w:rsidDel="00F61830">
          <w:rPr>
            <w:b/>
            <w:bCs/>
            <w:sz w:val="21"/>
            <w:szCs w:val="21"/>
            <w:rPrChange w:id="5741" w:author="Jackson Halpin" w:date="2025-06-11T14:22:00Z" w16du:dateUtc="2025-06-11T18:22:00Z">
              <w:rPr>
                <w:b/>
                <w:bCs/>
              </w:rPr>
            </w:rPrChange>
          </w:rPr>
          <w:delText>428</w:delText>
        </w:r>
        <w:r w:rsidRPr="00F61830" w:rsidDel="00F61830">
          <w:rPr>
            <w:sz w:val="21"/>
            <w:szCs w:val="21"/>
            <w:rPrChange w:id="5742" w:author="Jackson Halpin" w:date="2025-06-11T14:22:00Z" w16du:dateUtc="2025-06-11T18:22:00Z">
              <w:rPr/>
            </w:rPrChange>
          </w:rPr>
          <w:delText>: 1714–1724.</w:delText>
        </w:r>
      </w:del>
    </w:p>
    <w:p w14:paraId="6108DF2E" w14:textId="776D2D08" w:rsidR="00784DD5" w:rsidRPr="00F61830" w:rsidRDefault="00CB56B1" w:rsidP="00F61830">
      <w:pPr>
        <w:rPr>
          <w:rFonts w:ascii="Times New Roman" w:hAnsi="Times New Roman" w:cs="Times New Roman"/>
          <w:sz w:val="21"/>
          <w:szCs w:val="21"/>
          <w:rPrChange w:id="5743" w:author="Jackson Halpin" w:date="2025-06-11T14:22:00Z" w16du:dateUtc="2025-06-11T18:22:00Z">
            <w:rPr>
              <w:rFonts w:ascii="Times New Roman" w:hAnsi="Times New Roman" w:cs="Times New Roman"/>
            </w:rPr>
          </w:rPrChange>
        </w:rPr>
        <w:pPrChange w:id="5744" w:author="Jackson Halpin" w:date="2025-06-11T14:23:00Z" w16du:dateUtc="2025-06-11T18:23:00Z">
          <w:pPr>
            <w:spacing w:line="480" w:lineRule="auto"/>
            <w:jc w:val="both"/>
          </w:pPr>
        </w:pPrChange>
      </w:pPr>
      <w:del w:id="5745" w:author="Jackson Halpin" w:date="2025-06-11T14:23:00Z" w16du:dateUtc="2025-06-11T18:23:00Z">
        <w:r w:rsidRPr="00F61830" w:rsidDel="00F61830">
          <w:rPr>
            <w:rFonts w:ascii="Times New Roman" w:hAnsi="Times New Roman" w:cs="Times New Roman"/>
            <w:sz w:val="21"/>
            <w:szCs w:val="21"/>
            <w:rPrChange w:id="5746" w:author="Jackson Halpin" w:date="2025-06-11T14:22:00Z" w16du:dateUtc="2025-06-11T18:22:00Z">
              <w:rPr>
                <w:rFonts w:ascii="Times New Roman" w:hAnsi="Times New Roman" w:cs="Times New Roman"/>
              </w:rPr>
            </w:rPrChange>
          </w:rPr>
          <w:fldChar w:fldCharType="end"/>
        </w:r>
      </w:del>
    </w:p>
    <w:p w14:paraId="00214D1C" w14:textId="77777777" w:rsidR="00784DD5" w:rsidRPr="00F61830" w:rsidRDefault="00784DD5" w:rsidP="00260726">
      <w:pPr>
        <w:spacing w:line="480" w:lineRule="auto"/>
        <w:jc w:val="both"/>
        <w:rPr>
          <w:rFonts w:ascii="Times New Roman" w:hAnsi="Times New Roman" w:cs="Times New Roman"/>
          <w:sz w:val="21"/>
          <w:szCs w:val="21"/>
          <w:rPrChange w:id="5747" w:author="Jackson Halpin" w:date="2025-06-11T14:22:00Z" w16du:dateUtc="2025-06-11T18:22:00Z">
            <w:rPr>
              <w:rFonts w:ascii="Times New Roman" w:hAnsi="Times New Roman" w:cs="Times New Roman"/>
            </w:rPr>
          </w:rPrChange>
        </w:rPr>
      </w:pPr>
    </w:p>
    <w:p w14:paraId="15CC71E7" w14:textId="77777777" w:rsidR="00784DD5" w:rsidRPr="00F61830" w:rsidRDefault="00784DD5" w:rsidP="00260726">
      <w:pPr>
        <w:spacing w:line="480" w:lineRule="auto"/>
        <w:jc w:val="both"/>
        <w:rPr>
          <w:rFonts w:ascii="Times New Roman" w:hAnsi="Times New Roman" w:cs="Times New Roman"/>
          <w:sz w:val="21"/>
          <w:szCs w:val="21"/>
          <w:rPrChange w:id="5748" w:author="Jackson Halpin" w:date="2025-06-11T14:22:00Z" w16du:dateUtc="2025-06-11T18:22:00Z">
            <w:rPr>
              <w:rFonts w:ascii="Times New Roman" w:hAnsi="Times New Roman" w:cs="Times New Roman"/>
            </w:rPr>
          </w:rPrChange>
        </w:rPr>
      </w:pPr>
    </w:p>
    <w:p w14:paraId="59B8A567" w14:textId="77777777" w:rsidR="00E21559" w:rsidRPr="00F61830" w:rsidRDefault="00E21559" w:rsidP="00260726">
      <w:pPr>
        <w:spacing w:line="480" w:lineRule="auto"/>
        <w:jc w:val="both"/>
        <w:rPr>
          <w:rFonts w:ascii="Times New Roman" w:hAnsi="Times New Roman" w:cs="Times New Roman"/>
          <w:sz w:val="21"/>
          <w:szCs w:val="21"/>
          <w:rPrChange w:id="5749" w:author="Jackson Halpin" w:date="2025-06-11T14:22:00Z" w16du:dateUtc="2025-06-11T18:22:00Z">
            <w:rPr>
              <w:rFonts w:ascii="Times New Roman" w:hAnsi="Times New Roman" w:cs="Times New Roman"/>
            </w:rPr>
          </w:rPrChange>
        </w:rPr>
      </w:pPr>
    </w:p>
    <w:p w14:paraId="08ACC8BE" w14:textId="77777777" w:rsidR="00E21559" w:rsidRPr="00F61830" w:rsidRDefault="00E21559" w:rsidP="00260726">
      <w:pPr>
        <w:spacing w:line="480" w:lineRule="auto"/>
        <w:jc w:val="both"/>
        <w:rPr>
          <w:rFonts w:ascii="Times New Roman" w:hAnsi="Times New Roman" w:cs="Times New Roman"/>
          <w:sz w:val="21"/>
          <w:szCs w:val="21"/>
          <w:rPrChange w:id="5750" w:author="Jackson Halpin" w:date="2025-06-11T14:22:00Z" w16du:dateUtc="2025-06-11T18:22:00Z">
            <w:rPr>
              <w:rFonts w:ascii="Times New Roman" w:hAnsi="Times New Roman" w:cs="Times New Roman"/>
            </w:rPr>
          </w:rPrChange>
        </w:rPr>
      </w:pPr>
    </w:p>
    <w:p w14:paraId="2EBCCF5A" w14:textId="37500BEB" w:rsidR="005F63D7" w:rsidRPr="00F61830" w:rsidRDefault="005F63D7">
      <w:pPr>
        <w:rPr>
          <w:ins w:id="5751" w:author="Jennifer Kosmatka" w:date="2025-06-10T17:52:00Z" w16du:dateUtc="2025-06-10T21:52:00Z"/>
          <w:rFonts w:ascii="Times New Roman" w:hAnsi="Times New Roman" w:cs="Times New Roman"/>
          <w:sz w:val="21"/>
          <w:szCs w:val="21"/>
          <w:rPrChange w:id="5752" w:author="Jackson Halpin" w:date="2025-06-11T14:22:00Z" w16du:dateUtc="2025-06-11T18:22:00Z">
            <w:rPr>
              <w:ins w:id="5753" w:author="Jennifer Kosmatka" w:date="2025-06-10T17:52:00Z" w16du:dateUtc="2025-06-10T21:52:00Z"/>
              <w:rFonts w:ascii="Times New Roman" w:hAnsi="Times New Roman" w:cs="Times New Roman"/>
            </w:rPr>
          </w:rPrChange>
        </w:rPr>
      </w:pPr>
      <w:ins w:id="5754" w:author="Jennifer Kosmatka" w:date="2025-06-10T17:52:00Z" w16du:dateUtc="2025-06-10T21:52:00Z">
        <w:r w:rsidRPr="00F61830">
          <w:rPr>
            <w:rFonts w:ascii="Times New Roman" w:hAnsi="Times New Roman" w:cs="Times New Roman"/>
            <w:sz w:val="21"/>
            <w:szCs w:val="21"/>
            <w:rPrChange w:id="5755" w:author="Jackson Halpin" w:date="2025-06-11T14:22:00Z" w16du:dateUtc="2025-06-11T18:22:00Z">
              <w:rPr>
                <w:rFonts w:ascii="Times New Roman" w:hAnsi="Times New Roman" w:cs="Times New Roman"/>
              </w:rPr>
            </w:rPrChange>
          </w:rPr>
          <w:br w:type="page"/>
        </w:r>
      </w:ins>
    </w:p>
    <w:p w14:paraId="14E61A1B" w14:textId="77777777" w:rsidR="00E21559" w:rsidRPr="00F61830" w:rsidDel="005F63D7" w:rsidRDefault="00E21559" w:rsidP="00260726">
      <w:pPr>
        <w:spacing w:line="480" w:lineRule="auto"/>
        <w:jc w:val="both"/>
        <w:rPr>
          <w:del w:id="5756" w:author="Jennifer Kosmatka" w:date="2025-06-10T17:52:00Z" w16du:dateUtc="2025-06-10T21:52:00Z"/>
          <w:rFonts w:ascii="Times New Roman" w:hAnsi="Times New Roman" w:cs="Times New Roman"/>
          <w:sz w:val="21"/>
          <w:szCs w:val="21"/>
          <w:rPrChange w:id="5757" w:author="Jackson Halpin" w:date="2025-06-11T14:22:00Z" w16du:dateUtc="2025-06-11T18:22:00Z">
            <w:rPr>
              <w:del w:id="5758" w:author="Jennifer Kosmatka" w:date="2025-06-10T17:52:00Z" w16du:dateUtc="2025-06-10T21:52:00Z"/>
              <w:rFonts w:ascii="Times New Roman" w:hAnsi="Times New Roman" w:cs="Times New Roman"/>
            </w:rPr>
          </w:rPrChange>
        </w:rPr>
      </w:pPr>
    </w:p>
    <w:p w14:paraId="62C4D2BE" w14:textId="77777777" w:rsidR="00E21559" w:rsidRPr="00F61830" w:rsidDel="005F63D7" w:rsidRDefault="00E21559" w:rsidP="00260726">
      <w:pPr>
        <w:spacing w:line="480" w:lineRule="auto"/>
        <w:jc w:val="both"/>
        <w:rPr>
          <w:del w:id="5759" w:author="Jennifer Kosmatka" w:date="2025-06-10T17:52:00Z" w16du:dateUtc="2025-06-10T21:52:00Z"/>
          <w:rFonts w:ascii="Times New Roman" w:hAnsi="Times New Roman" w:cs="Times New Roman"/>
          <w:sz w:val="21"/>
          <w:szCs w:val="21"/>
          <w:rPrChange w:id="5760" w:author="Jackson Halpin" w:date="2025-06-11T14:22:00Z" w16du:dateUtc="2025-06-11T18:22:00Z">
            <w:rPr>
              <w:del w:id="5761" w:author="Jennifer Kosmatka" w:date="2025-06-10T17:52:00Z" w16du:dateUtc="2025-06-10T21:52:00Z"/>
              <w:rFonts w:ascii="Times New Roman" w:hAnsi="Times New Roman" w:cs="Times New Roman"/>
            </w:rPr>
          </w:rPrChange>
        </w:rPr>
      </w:pPr>
    </w:p>
    <w:p w14:paraId="29D7C371" w14:textId="77777777" w:rsidR="00E21559" w:rsidRPr="00F61830" w:rsidRDefault="00E21559" w:rsidP="00260726">
      <w:pPr>
        <w:spacing w:line="480" w:lineRule="auto"/>
        <w:jc w:val="both"/>
        <w:rPr>
          <w:rFonts w:ascii="Times New Roman" w:hAnsi="Times New Roman" w:cs="Times New Roman"/>
          <w:sz w:val="21"/>
          <w:szCs w:val="21"/>
          <w:rPrChange w:id="5762" w:author="Jackson Halpin" w:date="2025-06-11T14:22:00Z" w16du:dateUtc="2025-06-11T18:22:00Z">
            <w:rPr>
              <w:rFonts w:ascii="Times New Roman" w:hAnsi="Times New Roman" w:cs="Times New Roman"/>
            </w:rPr>
          </w:rPrChange>
        </w:rPr>
      </w:pPr>
    </w:p>
    <w:p w14:paraId="0351DC88" w14:textId="77777777" w:rsidR="00E21559" w:rsidRPr="00F61830" w:rsidDel="000C77C4" w:rsidRDefault="00E21559" w:rsidP="00260726">
      <w:pPr>
        <w:spacing w:line="480" w:lineRule="auto"/>
        <w:jc w:val="both"/>
        <w:rPr>
          <w:del w:id="5763" w:author="Jennifer Kosmatka" w:date="2025-06-10T10:56:00Z" w16du:dateUtc="2025-06-10T14:56:00Z"/>
          <w:rFonts w:ascii="Times New Roman" w:hAnsi="Times New Roman" w:cs="Times New Roman"/>
          <w:sz w:val="21"/>
          <w:szCs w:val="21"/>
          <w:rPrChange w:id="5764" w:author="Jackson Halpin" w:date="2025-06-11T14:22:00Z" w16du:dateUtc="2025-06-11T18:22:00Z">
            <w:rPr>
              <w:del w:id="5765" w:author="Jennifer Kosmatka" w:date="2025-06-10T10:56:00Z" w16du:dateUtc="2025-06-10T14:56:00Z"/>
              <w:rFonts w:ascii="Times New Roman" w:hAnsi="Times New Roman" w:cs="Times New Roman"/>
            </w:rPr>
          </w:rPrChange>
        </w:rPr>
      </w:pPr>
    </w:p>
    <w:p w14:paraId="0B16AFB9" w14:textId="77777777" w:rsidR="00E21559" w:rsidRPr="00F61830" w:rsidDel="000C77C4" w:rsidRDefault="00E21559" w:rsidP="00260726">
      <w:pPr>
        <w:spacing w:line="480" w:lineRule="auto"/>
        <w:jc w:val="both"/>
        <w:rPr>
          <w:del w:id="5766" w:author="Jennifer Kosmatka" w:date="2025-06-10T10:56:00Z" w16du:dateUtc="2025-06-10T14:56:00Z"/>
          <w:rFonts w:ascii="Times New Roman" w:hAnsi="Times New Roman" w:cs="Times New Roman"/>
          <w:sz w:val="21"/>
          <w:szCs w:val="21"/>
          <w:rPrChange w:id="5767" w:author="Jackson Halpin" w:date="2025-06-11T14:22:00Z" w16du:dateUtc="2025-06-11T18:22:00Z">
            <w:rPr>
              <w:del w:id="5768" w:author="Jennifer Kosmatka" w:date="2025-06-10T10:56:00Z" w16du:dateUtc="2025-06-10T14:56:00Z"/>
              <w:rFonts w:ascii="Times New Roman" w:hAnsi="Times New Roman" w:cs="Times New Roman"/>
            </w:rPr>
          </w:rPrChange>
        </w:rPr>
      </w:pPr>
    </w:p>
    <w:p w14:paraId="2CDFC8E8" w14:textId="77777777" w:rsidR="006B22E3" w:rsidRPr="00F61830" w:rsidDel="009F3A16" w:rsidRDefault="006B22E3" w:rsidP="00260726">
      <w:pPr>
        <w:spacing w:line="480" w:lineRule="auto"/>
        <w:jc w:val="both"/>
        <w:rPr>
          <w:del w:id="5769" w:author="Jennifer Kosmatka" w:date="2025-06-02T15:50:00Z" w16du:dateUtc="2025-06-02T19:50:00Z"/>
          <w:rFonts w:ascii="Times New Roman" w:hAnsi="Times New Roman" w:cs="Times New Roman"/>
          <w:sz w:val="21"/>
          <w:szCs w:val="21"/>
          <w:rPrChange w:id="5770" w:author="Jackson Halpin" w:date="2025-06-11T14:22:00Z" w16du:dateUtc="2025-06-11T18:22:00Z">
            <w:rPr>
              <w:del w:id="5771" w:author="Jennifer Kosmatka" w:date="2025-06-02T15:50:00Z" w16du:dateUtc="2025-06-02T19:50:00Z"/>
              <w:rFonts w:ascii="Times New Roman" w:hAnsi="Times New Roman" w:cs="Times New Roman"/>
            </w:rPr>
          </w:rPrChange>
        </w:rPr>
      </w:pPr>
    </w:p>
    <w:p w14:paraId="5D047CD6" w14:textId="77777777" w:rsidR="006B22E3" w:rsidRPr="00F61830" w:rsidDel="009F3A16" w:rsidRDefault="006B22E3" w:rsidP="00260726">
      <w:pPr>
        <w:spacing w:line="480" w:lineRule="auto"/>
        <w:jc w:val="both"/>
        <w:rPr>
          <w:del w:id="5772" w:author="Jennifer Kosmatka" w:date="2025-06-02T15:50:00Z" w16du:dateUtc="2025-06-02T19:50:00Z"/>
          <w:rFonts w:ascii="Times New Roman" w:hAnsi="Times New Roman" w:cs="Times New Roman"/>
          <w:sz w:val="21"/>
          <w:szCs w:val="21"/>
          <w:rPrChange w:id="5773" w:author="Jackson Halpin" w:date="2025-06-11T14:22:00Z" w16du:dateUtc="2025-06-11T18:22:00Z">
            <w:rPr>
              <w:del w:id="5774" w:author="Jennifer Kosmatka" w:date="2025-06-02T15:50:00Z" w16du:dateUtc="2025-06-02T19:50:00Z"/>
              <w:rFonts w:ascii="Times New Roman" w:hAnsi="Times New Roman" w:cs="Times New Roman"/>
            </w:rPr>
          </w:rPrChange>
        </w:rPr>
      </w:pPr>
    </w:p>
    <w:p w14:paraId="3BB7D543" w14:textId="77777777" w:rsidR="006B22E3" w:rsidRPr="00F61830" w:rsidDel="009F3A16" w:rsidRDefault="006B22E3" w:rsidP="00260726">
      <w:pPr>
        <w:spacing w:line="480" w:lineRule="auto"/>
        <w:jc w:val="both"/>
        <w:rPr>
          <w:del w:id="5775" w:author="Jennifer Kosmatka" w:date="2025-06-02T15:50:00Z" w16du:dateUtc="2025-06-02T19:50:00Z"/>
          <w:rFonts w:ascii="Times New Roman" w:hAnsi="Times New Roman" w:cs="Times New Roman"/>
          <w:sz w:val="21"/>
          <w:szCs w:val="21"/>
          <w:rPrChange w:id="5776" w:author="Jackson Halpin" w:date="2025-06-11T14:22:00Z" w16du:dateUtc="2025-06-11T18:22:00Z">
            <w:rPr>
              <w:del w:id="5777" w:author="Jennifer Kosmatka" w:date="2025-06-02T15:50:00Z" w16du:dateUtc="2025-06-02T19:50:00Z"/>
              <w:rFonts w:ascii="Times New Roman" w:hAnsi="Times New Roman" w:cs="Times New Roman"/>
            </w:rPr>
          </w:rPrChange>
        </w:rPr>
      </w:pPr>
    </w:p>
    <w:p w14:paraId="5E3C5EFE" w14:textId="77777777" w:rsidR="006B22E3" w:rsidRPr="00F61830" w:rsidDel="009F3A16" w:rsidRDefault="006B22E3" w:rsidP="00260726">
      <w:pPr>
        <w:spacing w:line="480" w:lineRule="auto"/>
        <w:jc w:val="both"/>
        <w:rPr>
          <w:del w:id="5778" w:author="Jennifer Kosmatka" w:date="2025-06-02T15:50:00Z" w16du:dateUtc="2025-06-02T19:50:00Z"/>
          <w:rFonts w:ascii="Times New Roman" w:hAnsi="Times New Roman" w:cs="Times New Roman"/>
          <w:sz w:val="21"/>
          <w:szCs w:val="21"/>
          <w:rPrChange w:id="5779" w:author="Jackson Halpin" w:date="2025-06-11T14:22:00Z" w16du:dateUtc="2025-06-11T18:22:00Z">
            <w:rPr>
              <w:del w:id="5780" w:author="Jennifer Kosmatka" w:date="2025-06-02T15:50:00Z" w16du:dateUtc="2025-06-02T19:50:00Z"/>
              <w:rFonts w:ascii="Times New Roman" w:hAnsi="Times New Roman" w:cs="Times New Roman"/>
            </w:rPr>
          </w:rPrChange>
        </w:rPr>
      </w:pPr>
    </w:p>
    <w:p w14:paraId="7E92E639" w14:textId="77777777" w:rsidR="00E21559" w:rsidRPr="00F61830" w:rsidDel="00383B88" w:rsidRDefault="00E21559" w:rsidP="00341881">
      <w:pPr>
        <w:spacing w:line="480" w:lineRule="auto"/>
        <w:jc w:val="both"/>
        <w:rPr>
          <w:del w:id="5781" w:author="Jennifer Kosmatka" w:date="2025-06-01T09:29:00Z" w16du:dateUtc="2025-06-01T13:29:00Z"/>
          <w:rFonts w:ascii="Times New Roman" w:hAnsi="Times New Roman" w:cs="Times New Roman"/>
          <w:b/>
          <w:bCs/>
          <w:sz w:val="21"/>
          <w:szCs w:val="21"/>
          <w:rPrChange w:id="5782" w:author="Jackson Halpin" w:date="2025-06-11T14:22:00Z" w16du:dateUtc="2025-06-11T18:22:00Z">
            <w:rPr>
              <w:del w:id="5783" w:author="Jennifer Kosmatka" w:date="2025-06-01T09:29:00Z" w16du:dateUtc="2025-06-01T13:29:00Z"/>
              <w:rFonts w:ascii="Times New Roman" w:hAnsi="Times New Roman" w:cs="Times New Roman"/>
              <w:b/>
              <w:bCs/>
            </w:rPr>
          </w:rPrChange>
        </w:rPr>
      </w:pPr>
    </w:p>
    <w:p w14:paraId="15866CE7" w14:textId="77777777" w:rsidR="00E21559" w:rsidRPr="00F61830" w:rsidDel="00383B88" w:rsidRDefault="00E21559" w:rsidP="00260726">
      <w:pPr>
        <w:spacing w:line="480" w:lineRule="auto"/>
        <w:jc w:val="both"/>
        <w:rPr>
          <w:del w:id="5784" w:author="Jennifer Kosmatka" w:date="2025-06-01T09:29:00Z" w16du:dateUtc="2025-06-01T13:29:00Z"/>
          <w:rFonts w:ascii="Times New Roman" w:hAnsi="Times New Roman" w:cs="Times New Roman"/>
          <w:sz w:val="21"/>
          <w:szCs w:val="21"/>
          <w:rPrChange w:id="5785" w:author="Jackson Halpin" w:date="2025-06-11T14:22:00Z" w16du:dateUtc="2025-06-11T18:22:00Z">
            <w:rPr>
              <w:del w:id="5786" w:author="Jennifer Kosmatka" w:date="2025-06-01T09:29:00Z" w16du:dateUtc="2025-06-01T13:29:00Z"/>
              <w:rFonts w:ascii="Times New Roman" w:hAnsi="Times New Roman" w:cs="Times New Roman"/>
            </w:rPr>
          </w:rPrChange>
        </w:rPr>
      </w:pPr>
    </w:p>
    <w:p w14:paraId="0C562FF7" w14:textId="0CCAB3C9" w:rsidR="009C413A" w:rsidRPr="00F61830" w:rsidDel="00383B88" w:rsidRDefault="009C413A" w:rsidP="00260726">
      <w:pPr>
        <w:spacing w:line="480" w:lineRule="auto"/>
        <w:jc w:val="both"/>
        <w:rPr>
          <w:del w:id="5787" w:author="Jennifer Kosmatka" w:date="2025-06-01T09:29:00Z" w16du:dateUtc="2025-06-01T13:29:00Z"/>
          <w:rFonts w:ascii="Times New Roman" w:hAnsi="Times New Roman" w:cs="Times New Roman"/>
          <w:sz w:val="21"/>
          <w:szCs w:val="21"/>
          <w:rPrChange w:id="5788" w:author="Jackson Halpin" w:date="2025-06-11T14:22:00Z" w16du:dateUtc="2025-06-11T18:22:00Z">
            <w:rPr>
              <w:del w:id="5789" w:author="Jennifer Kosmatka" w:date="2025-06-01T09:29:00Z" w16du:dateUtc="2025-06-01T13:29:00Z"/>
              <w:rFonts w:ascii="Times New Roman" w:hAnsi="Times New Roman" w:cs="Times New Roman"/>
            </w:rPr>
          </w:rPrChange>
        </w:rPr>
      </w:pPr>
    </w:p>
    <w:p w14:paraId="445F74F9" w14:textId="77777777" w:rsidR="00284A3C" w:rsidRPr="00F61830" w:rsidRDefault="009C413A" w:rsidP="00341881">
      <w:pPr>
        <w:spacing w:line="480" w:lineRule="auto"/>
        <w:jc w:val="both"/>
        <w:rPr>
          <w:rFonts w:ascii="Times New Roman" w:hAnsi="Times New Roman" w:cs="Times New Roman"/>
          <w:b/>
          <w:bCs/>
          <w:sz w:val="21"/>
          <w:szCs w:val="21"/>
          <w:rPrChange w:id="5790"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5791" w:author="Jackson Halpin" w:date="2025-06-11T14:22:00Z" w16du:dateUtc="2025-06-11T18:22:00Z">
            <w:rPr>
              <w:rFonts w:ascii="Times New Roman" w:hAnsi="Times New Roman" w:cs="Times New Roman"/>
              <w:b/>
              <w:bCs/>
            </w:rPr>
          </w:rPrChange>
        </w:rPr>
        <w:t>Supplemental Figures</w:t>
      </w:r>
    </w:p>
    <w:p w14:paraId="49E578AE" w14:textId="175027FE" w:rsidR="00341881" w:rsidRPr="00F61830" w:rsidRDefault="00284A3C" w:rsidP="00284A3C">
      <w:pPr>
        <w:spacing w:line="480" w:lineRule="auto"/>
        <w:jc w:val="both"/>
        <w:rPr>
          <w:rFonts w:ascii="Times New Roman" w:hAnsi="Times New Roman" w:cs="Times New Roman"/>
          <w:b/>
          <w:bCs/>
          <w:sz w:val="21"/>
          <w:szCs w:val="21"/>
          <w:rPrChange w:id="5792"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noProof/>
          <w:sz w:val="21"/>
          <w:szCs w:val="21"/>
          <w:rPrChange w:id="5793" w:author="Jackson Halpin" w:date="2025-06-11T14:22:00Z" w16du:dateUtc="2025-06-11T18:22:00Z">
            <w:rPr>
              <w:rFonts w:ascii="Times New Roman" w:hAnsi="Times New Roman" w:cs="Times New Roman"/>
              <w:noProof/>
            </w:rPr>
          </w:rPrChange>
        </w:rPr>
        <w:drawing>
          <wp:inline distT="0" distB="0" distL="0" distR="0" wp14:anchorId="05BE0225" wp14:editId="283356D5">
            <wp:extent cx="6094681" cy="2964897"/>
            <wp:effectExtent l="0" t="0" r="1905" b="0"/>
            <wp:docPr id="1416735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3500" name="Graphic 141673500"/>
                    <pic:cNvPicPr/>
                  </pic:nvPicPr>
                  <pic:blipFill rotWithShape="1">
                    <a:blip r:embed="rId23">
                      <a:extLst>
                        <a:ext uri="{96DAC541-7B7A-43D3-8B79-37D633B846F1}">
                          <asvg:svgBlip xmlns:asvg="http://schemas.microsoft.com/office/drawing/2016/SVG/main" r:embed="rId24"/>
                        </a:ext>
                      </a:extLst>
                    </a:blip>
                    <a:srcRect b="53657"/>
                    <a:stretch/>
                  </pic:blipFill>
                  <pic:spPr bwMode="auto">
                    <a:xfrm>
                      <a:off x="0" y="0"/>
                      <a:ext cx="6103092" cy="2968989"/>
                    </a:xfrm>
                    <a:prstGeom prst="rect">
                      <a:avLst/>
                    </a:prstGeom>
                    <a:ln>
                      <a:noFill/>
                    </a:ln>
                    <a:extLst>
                      <a:ext uri="{53640926-AAD7-44D8-BBD7-CCE9431645EC}">
                        <a14:shadowObscured xmlns:a14="http://schemas.microsoft.com/office/drawing/2010/main"/>
                      </a:ext>
                    </a:extLst>
                  </pic:spPr>
                </pic:pic>
              </a:graphicData>
            </a:graphic>
          </wp:inline>
        </w:drawing>
      </w:r>
    </w:p>
    <w:p w14:paraId="035377F1" w14:textId="711DA546" w:rsidR="00341881" w:rsidRPr="00F61830" w:rsidRDefault="00131E85" w:rsidP="00341881">
      <w:pPr>
        <w:rPr>
          <w:rFonts w:ascii="Times New Roman" w:hAnsi="Times New Roman" w:cs="Times New Roman"/>
          <w:b/>
          <w:bCs/>
          <w:sz w:val="21"/>
          <w:szCs w:val="21"/>
          <w:rPrChange w:id="5794"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5795" w:author="Jackson Halpin" w:date="2025-06-11T14:22:00Z" w16du:dateUtc="2025-06-11T18:22:00Z">
            <w:rPr>
              <w:rFonts w:ascii="Times New Roman" w:hAnsi="Times New Roman" w:cs="Times New Roman"/>
              <w:b/>
              <w:bCs/>
            </w:rPr>
          </w:rPrChange>
        </w:rPr>
        <w:t>Fig</w:t>
      </w:r>
      <w:r w:rsidR="00F77B73" w:rsidRPr="00F61830">
        <w:rPr>
          <w:rFonts w:ascii="Times New Roman" w:hAnsi="Times New Roman" w:cs="Times New Roman"/>
          <w:b/>
          <w:bCs/>
          <w:sz w:val="21"/>
          <w:szCs w:val="21"/>
          <w:rPrChange w:id="5796" w:author="Jackson Halpin" w:date="2025-06-11T14:22:00Z" w16du:dateUtc="2025-06-11T18:22:00Z">
            <w:rPr>
              <w:rFonts w:ascii="Times New Roman" w:hAnsi="Times New Roman" w:cs="Times New Roman"/>
              <w:b/>
              <w:bCs/>
            </w:rPr>
          </w:rPrChange>
        </w:rPr>
        <w:t>ure</w:t>
      </w:r>
      <w:r w:rsidRPr="00F61830">
        <w:rPr>
          <w:rFonts w:ascii="Times New Roman" w:hAnsi="Times New Roman" w:cs="Times New Roman"/>
          <w:b/>
          <w:bCs/>
          <w:sz w:val="21"/>
          <w:szCs w:val="21"/>
          <w:rPrChange w:id="5797" w:author="Jackson Halpin" w:date="2025-06-11T14:22:00Z" w16du:dateUtc="2025-06-11T18:22:00Z">
            <w:rPr>
              <w:rFonts w:ascii="Times New Roman" w:hAnsi="Times New Roman" w:cs="Times New Roman"/>
              <w:b/>
              <w:bCs/>
            </w:rPr>
          </w:rPrChange>
        </w:rPr>
        <w:t xml:space="preserve"> </w:t>
      </w:r>
      <w:r w:rsidR="00AA39E7" w:rsidRPr="00F61830">
        <w:rPr>
          <w:rFonts w:ascii="Times New Roman" w:hAnsi="Times New Roman" w:cs="Times New Roman"/>
          <w:b/>
          <w:bCs/>
          <w:sz w:val="21"/>
          <w:szCs w:val="21"/>
          <w:rPrChange w:id="5798" w:author="Jackson Halpin" w:date="2025-06-11T14:22:00Z" w16du:dateUtc="2025-06-11T18:22:00Z">
            <w:rPr>
              <w:rFonts w:ascii="Times New Roman" w:hAnsi="Times New Roman" w:cs="Times New Roman"/>
              <w:b/>
              <w:bCs/>
            </w:rPr>
          </w:rPrChange>
        </w:rPr>
        <w:t>S1</w:t>
      </w:r>
      <w:r w:rsidRPr="00F61830">
        <w:rPr>
          <w:rFonts w:ascii="Times New Roman" w:hAnsi="Times New Roman" w:cs="Times New Roman"/>
          <w:b/>
          <w:bCs/>
          <w:sz w:val="21"/>
          <w:szCs w:val="21"/>
          <w:rPrChange w:id="5799" w:author="Jackson Halpin" w:date="2025-06-11T14:22:00Z" w16du:dateUtc="2025-06-11T18:22:00Z">
            <w:rPr>
              <w:rFonts w:ascii="Times New Roman" w:hAnsi="Times New Roman" w:cs="Times New Roman"/>
              <w:b/>
              <w:bCs/>
            </w:rPr>
          </w:rPrChange>
        </w:rPr>
        <w:t>.</w:t>
      </w:r>
      <w:r w:rsidR="00341881" w:rsidRPr="00F61830">
        <w:rPr>
          <w:rFonts w:ascii="Times New Roman" w:hAnsi="Times New Roman" w:cs="Times New Roman"/>
          <w:b/>
          <w:bCs/>
          <w:sz w:val="21"/>
          <w:szCs w:val="21"/>
          <w:rPrChange w:id="5800" w:author="Jackson Halpin" w:date="2025-06-11T14:22:00Z" w16du:dateUtc="2025-06-11T18:22:00Z">
            <w:rPr>
              <w:rFonts w:ascii="Times New Roman" w:hAnsi="Times New Roman" w:cs="Times New Roman"/>
              <w:b/>
              <w:bCs/>
            </w:rPr>
          </w:rPrChange>
        </w:rPr>
        <w:t xml:space="preserve"> </w:t>
      </w:r>
      <w:r w:rsidRPr="00F61830">
        <w:rPr>
          <w:rFonts w:ascii="Times New Roman" w:hAnsi="Times New Roman" w:cs="Times New Roman"/>
          <w:b/>
          <w:bCs/>
          <w:sz w:val="21"/>
          <w:szCs w:val="21"/>
          <w:rPrChange w:id="5801" w:author="Jackson Halpin" w:date="2025-06-11T14:22:00Z" w16du:dateUtc="2025-06-11T18:22:00Z">
            <w:rPr>
              <w:rFonts w:ascii="Times New Roman" w:hAnsi="Times New Roman" w:cs="Times New Roman"/>
              <w:b/>
              <w:bCs/>
            </w:rPr>
          </w:rPrChange>
        </w:rPr>
        <w:t xml:space="preserve">Dynamic range of </w:t>
      </w:r>
      <w:r w:rsidR="0084271F" w:rsidRPr="00F61830">
        <w:rPr>
          <w:rFonts w:ascii="Times New Roman" w:hAnsi="Times New Roman" w:cs="Times New Roman"/>
          <w:b/>
          <w:bCs/>
          <w:sz w:val="21"/>
          <w:szCs w:val="21"/>
          <w:rPrChange w:id="5802" w:author="Jackson Halpin" w:date="2025-06-11T14:22:00Z" w16du:dateUtc="2025-06-11T18:22:00Z">
            <w:rPr>
              <w:rFonts w:ascii="Times New Roman" w:hAnsi="Times New Roman" w:cs="Times New Roman"/>
              <w:b/>
              <w:bCs/>
            </w:rPr>
          </w:rPrChange>
        </w:rPr>
        <w:t xml:space="preserve">well-studied </w:t>
      </w:r>
      <w:r w:rsidRPr="00F61830">
        <w:rPr>
          <w:rFonts w:ascii="Times New Roman" w:hAnsi="Times New Roman" w:cs="Times New Roman"/>
          <w:b/>
          <w:bCs/>
          <w:sz w:val="21"/>
          <w:szCs w:val="21"/>
          <w:rPrChange w:id="5803" w:author="Jackson Halpin" w:date="2025-06-11T14:22:00Z" w16du:dateUtc="2025-06-11T18:22:00Z">
            <w:rPr>
              <w:rFonts w:ascii="Times New Roman" w:hAnsi="Times New Roman" w:cs="Times New Roman"/>
              <w:b/>
              <w:bCs/>
            </w:rPr>
          </w:rPrChange>
        </w:rPr>
        <w:t>LIR motifs binding to pre-tetramerized</w:t>
      </w:r>
      <w:r w:rsidR="00341881" w:rsidRPr="00F61830">
        <w:rPr>
          <w:rFonts w:ascii="Times New Roman" w:hAnsi="Times New Roman" w:cs="Times New Roman"/>
          <w:b/>
          <w:bCs/>
          <w:sz w:val="21"/>
          <w:szCs w:val="21"/>
          <w:rPrChange w:id="5804" w:author="Jackson Halpin" w:date="2025-06-11T14:22:00Z" w16du:dateUtc="2025-06-11T18:22:00Z">
            <w:rPr>
              <w:rFonts w:ascii="Times New Roman" w:hAnsi="Times New Roman" w:cs="Times New Roman"/>
              <w:b/>
              <w:bCs/>
            </w:rPr>
          </w:rPrChange>
        </w:rPr>
        <w:t xml:space="preserve"> LC3B</w:t>
      </w:r>
      <w:r w:rsidRPr="00F61830">
        <w:rPr>
          <w:rFonts w:ascii="Times New Roman" w:hAnsi="Times New Roman" w:cs="Times New Roman"/>
          <w:b/>
          <w:bCs/>
          <w:sz w:val="21"/>
          <w:szCs w:val="21"/>
          <w:rPrChange w:id="5805" w:author="Jackson Halpin" w:date="2025-06-11T14:22:00Z" w16du:dateUtc="2025-06-11T18:22:00Z">
            <w:rPr>
              <w:rFonts w:ascii="Times New Roman" w:hAnsi="Times New Roman" w:cs="Times New Roman"/>
              <w:b/>
              <w:bCs/>
            </w:rPr>
          </w:rPrChange>
        </w:rPr>
        <w:t xml:space="preserve"> in bacterial display</w:t>
      </w:r>
    </w:p>
    <w:p w14:paraId="13DE99D8" w14:textId="5E96B1BC" w:rsidR="00131E85" w:rsidRPr="00F61830" w:rsidRDefault="00A32A9D" w:rsidP="00341881">
      <w:pPr>
        <w:rPr>
          <w:rFonts w:ascii="Times New Roman" w:hAnsi="Times New Roman" w:cs="Times New Roman"/>
          <w:sz w:val="21"/>
          <w:szCs w:val="21"/>
          <w:rPrChange w:id="5806" w:author="Jackson Halpin" w:date="2025-06-11T14:22:00Z" w16du:dateUtc="2025-06-11T18:22:00Z">
            <w:rPr>
              <w:rFonts w:ascii="Times New Roman" w:hAnsi="Times New Roman" w:cs="Times New Roman"/>
            </w:rPr>
          </w:rPrChange>
        </w:rPr>
      </w:pPr>
      <w:r w:rsidRPr="00F61830">
        <w:rPr>
          <w:rFonts w:ascii="Times New Roman" w:hAnsi="Times New Roman" w:cs="Times New Roman"/>
          <w:sz w:val="21"/>
          <w:szCs w:val="21"/>
          <w:rPrChange w:id="5807" w:author="Jackson Halpin" w:date="2025-06-11T14:22:00Z" w16du:dateUtc="2025-06-11T18:22:00Z">
            <w:rPr>
              <w:rFonts w:ascii="Times New Roman" w:hAnsi="Times New Roman" w:cs="Times New Roman"/>
            </w:rPr>
          </w:rPrChange>
        </w:rPr>
        <w:t>Positive</w:t>
      </w:r>
      <w:r w:rsidR="00751038" w:rsidRPr="00F61830">
        <w:rPr>
          <w:rFonts w:ascii="Times New Roman" w:hAnsi="Times New Roman" w:cs="Times New Roman"/>
          <w:sz w:val="21"/>
          <w:szCs w:val="21"/>
          <w:rPrChange w:id="5808" w:author="Jackson Halpin" w:date="2025-06-11T14:22:00Z" w16du:dateUtc="2025-06-11T18:22:00Z">
            <w:rPr>
              <w:rFonts w:ascii="Times New Roman" w:hAnsi="Times New Roman" w:cs="Times New Roman"/>
            </w:rPr>
          </w:rPrChange>
        </w:rPr>
        <w:t xml:space="preserve"> control</w:t>
      </w:r>
      <w:r w:rsidRPr="00F61830">
        <w:rPr>
          <w:rFonts w:ascii="Times New Roman" w:hAnsi="Times New Roman" w:cs="Times New Roman"/>
          <w:sz w:val="21"/>
          <w:szCs w:val="21"/>
          <w:rPrChange w:id="5809" w:author="Jackson Halpin" w:date="2025-06-11T14:22:00Z" w16du:dateUtc="2025-06-11T18:22:00Z">
            <w:rPr>
              <w:rFonts w:ascii="Times New Roman" w:hAnsi="Times New Roman" w:cs="Times New Roman"/>
            </w:rPr>
          </w:rPrChange>
        </w:rPr>
        <w:t xml:space="preserve"> peptides</w:t>
      </w:r>
      <w:r w:rsidR="00751038" w:rsidRPr="00F61830">
        <w:rPr>
          <w:rFonts w:ascii="Times New Roman" w:hAnsi="Times New Roman" w:cs="Times New Roman"/>
          <w:sz w:val="21"/>
          <w:szCs w:val="21"/>
          <w:rPrChange w:id="5810" w:author="Jackson Halpin" w:date="2025-06-11T14:22:00Z" w16du:dateUtc="2025-06-11T18:22:00Z">
            <w:rPr>
              <w:rFonts w:ascii="Times New Roman" w:hAnsi="Times New Roman" w:cs="Times New Roman"/>
            </w:rPr>
          </w:rPrChange>
        </w:rPr>
        <w:t xml:space="preserve"> </w:t>
      </w:r>
      <w:r w:rsidR="00EC5623" w:rsidRPr="00F61830">
        <w:rPr>
          <w:rFonts w:ascii="Times New Roman" w:hAnsi="Times New Roman" w:cs="Times New Roman"/>
          <w:sz w:val="21"/>
          <w:szCs w:val="21"/>
          <w:rPrChange w:id="5811" w:author="Jackson Halpin" w:date="2025-06-11T14:22:00Z" w16du:dateUtc="2025-06-11T18:22:00Z">
            <w:rPr>
              <w:rFonts w:ascii="Times New Roman" w:hAnsi="Times New Roman" w:cs="Times New Roman"/>
            </w:rPr>
          </w:rPrChange>
        </w:rPr>
        <w:t>Ank2</w:t>
      </w:r>
      <w:r w:rsidR="00EC5623" w:rsidRPr="00F61830">
        <w:rPr>
          <w:rFonts w:ascii="Times New Roman" w:hAnsi="Times New Roman" w:cs="Times New Roman"/>
          <w:sz w:val="21"/>
          <w:szCs w:val="21"/>
          <w:vertAlign w:val="superscript"/>
          <w:rPrChange w:id="5812" w:author="Jackson Halpin" w:date="2025-06-11T14:22:00Z" w16du:dateUtc="2025-06-11T18:22:00Z">
            <w:rPr>
              <w:rFonts w:ascii="Times New Roman" w:hAnsi="Times New Roman" w:cs="Times New Roman"/>
              <w:vertAlign w:val="superscript"/>
            </w:rPr>
          </w:rPrChange>
        </w:rPr>
        <w:t>1578-1613</w:t>
      </w:r>
      <w:r w:rsidR="00EC5623" w:rsidRPr="00F61830">
        <w:rPr>
          <w:rFonts w:ascii="Times New Roman" w:hAnsi="Times New Roman" w:cs="Times New Roman"/>
          <w:sz w:val="21"/>
          <w:szCs w:val="21"/>
          <w:rPrChange w:id="5813" w:author="Jackson Halpin" w:date="2025-06-11T14:22:00Z" w16du:dateUtc="2025-06-11T18:22:00Z">
            <w:rPr>
              <w:rFonts w:ascii="Times New Roman" w:hAnsi="Times New Roman" w:cs="Times New Roman"/>
            </w:rPr>
          </w:rPrChange>
        </w:rPr>
        <w:t xml:space="preserve">, </w:t>
      </w:r>
      <w:r w:rsidR="00751038" w:rsidRPr="00F61830">
        <w:rPr>
          <w:rFonts w:ascii="Times New Roman" w:hAnsi="Times New Roman" w:cs="Times New Roman"/>
          <w:sz w:val="21"/>
          <w:szCs w:val="21"/>
          <w:rPrChange w:id="5814" w:author="Jackson Halpin" w:date="2025-06-11T14:22:00Z" w16du:dateUtc="2025-06-11T18:22:00Z">
            <w:rPr>
              <w:rFonts w:ascii="Times New Roman" w:hAnsi="Times New Roman" w:cs="Times New Roman"/>
            </w:rPr>
          </w:rPrChange>
        </w:rPr>
        <w:t>FYCO1</w:t>
      </w:r>
      <w:r w:rsidR="00EC5623" w:rsidRPr="00F61830">
        <w:rPr>
          <w:rFonts w:ascii="Times New Roman" w:hAnsi="Times New Roman" w:cs="Times New Roman"/>
          <w:sz w:val="21"/>
          <w:szCs w:val="21"/>
          <w:vertAlign w:val="superscript"/>
          <w:rPrChange w:id="5815" w:author="Jackson Halpin" w:date="2025-06-11T14:22:00Z" w16du:dateUtc="2025-06-11T18:22:00Z">
            <w:rPr>
              <w:rFonts w:ascii="Times New Roman" w:hAnsi="Times New Roman" w:cs="Times New Roman"/>
              <w:vertAlign w:val="superscript"/>
            </w:rPr>
          </w:rPrChange>
        </w:rPr>
        <w:t>1264-1299</w:t>
      </w:r>
      <w:r w:rsidR="00751038" w:rsidRPr="00F61830">
        <w:rPr>
          <w:rFonts w:ascii="Times New Roman" w:hAnsi="Times New Roman" w:cs="Times New Roman"/>
          <w:sz w:val="21"/>
          <w:szCs w:val="21"/>
          <w:rPrChange w:id="5816" w:author="Jackson Halpin" w:date="2025-06-11T14:22:00Z" w16du:dateUtc="2025-06-11T18:22:00Z">
            <w:rPr>
              <w:rFonts w:ascii="Times New Roman" w:hAnsi="Times New Roman" w:cs="Times New Roman"/>
            </w:rPr>
          </w:rPrChange>
        </w:rPr>
        <w:t>, FUND1</w:t>
      </w:r>
      <w:r w:rsidR="00284A3C" w:rsidRPr="00F61830">
        <w:rPr>
          <w:rFonts w:ascii="Times New Roman" w:hAnsi="Times New Roman" w:cs="Times New Roman"/>
          <w:sz w:val="21"/>
          <w:szCs w:val="21"/>
          <w:vertAlign w:val="superscript"/>
          <w:rPrChange w:id="5817" w:author="Jackson Halpin" w:date="2025-06-11T14:22:00Z" w16du:dateUtc="2025-06-11T18:22:00Z">
            <w:rPr>
              <w:rFonts w:ascii="Times New Roman" w:hAnsi="Times New Roman" w:cs="Times New Roman"/>
              <w:vertAlign w:val="superscript"/>
            </w:rPr>
          </w:rPrChange>
        </w:rPr>
        <w:t>2-37</w:t>
      </w:r>
      <w:r w:rsidR="00751038" w:rsidRPr="00F61830">
        <w:rPr>
          <w:rFonts w:ascii="Times New Roman" w:hAnsi="Times New Roman" w:cs="Times New Roman"/>
          <w:sz w:val="21"/>
          <w:szCs w:val="21"/>
          <w:rPrChange w:id="5818" w:author="Jackson Halpin" w:date="2025-06-11T14:22:00Z" w16du:dateUtc="2025-06-11T18:22:00Z">
            <w:rPr>
              <w:rFonts w:ascii="Times New Roman" w:hAnsi="Times New Roman" w:cs="Times New Roman"/>
            </w:rPr>
          </w:rPrChange>
        </w:rPr>
        <w:t>, ATG4B</w:t>
      </w:r>
      <w:r w:rsidR="00284A3C" w:rsidRPr="00F61830">
        <w:rPr>
          <w:rFonts w:ascii="Times New Roman" w:hAnsi="Times New Roman" w:cs="Times New Roman"/>
          <w:sz w:val="21"/>
          <w:szCs w:val="21"/>
          <w:vertAlign w:val="superscript"/>
          <w:rPrChange w:id="5819" w:author="Jackson Halpin" w:date="2025-06-11T14:22:00Z" w16du:dateUtc="2025-06-11T18:22:00Z">
            <w:rPr>
              <w:rFonts w:ascii="Times New Roman" w:hAnsi="Times New Roman" w:cs="Times New Roman"/>
              <w:vertAlign w:val="superscript"/>
            </w:rPr>
          </w:rPrChange>
        </w:rPr>
        <w:t>372-407</w:t>
      </w:r>
      <w:r w:rsidR="00751038" w:rsidRPr="00F61830">
        <w:rPr>
          <w:rFonts w:ascii="Times New Roman" w:hAnsi="Times New Roman" w:cs="Times New Roman"/>
          <w:sz w:val="21"/>
          <w:szCs w:val="21"/>
          <w:rPrChange w:id="5820" w:author="Jackson Halpin" w:date="2025-06-11T14:22:00Z" w16du:dateUtc="2025-06-11T18:22:00Z">
            <w:rPr>
              <w:rFonts w:ascii="Times New Roman" w:hAnsi="Times New Roman" w:cs="Times New Roman"/>
            </w:rPr>
          </w:rPrChange>
        </w:rPr>
        <w:t>, ULK1</w:t>
      </w:r>
      <w:r w:rsidR="00284A3C" w:rsidRPr="00F61830">
        <w:rPr>
          <w:rFonts w:ascii="Times New Roman" w:hAnsi="Times New Roman" w:cs="Times New Roman"/>
          <w:sz w:val="21"/>
          <w:szCs w:val="21"/>
          <w:vertAlign w:val="superscript"/>
          <w:rPrChange w:id="5821" w:author="Jackson Halpin" w:date="2025-06-11T14:22:00Z" w16du:dateUtc="2025-06-11T18:22:00Z">
            <w:rPr>
              <w:rFonts w:ascii="Times New Roman" w:hAnsi="Times New Roman" w:cs="Times New Roman"/>
              <w:vertAlign w:val="superscript"/>
            </w:rPr>
          </w:rPrChange>
        </w:rPr>
        <w:t>341-376</w:t>
      </w:r>
      <w:r w:rsidR="00751038" w:rsidRPr="00F61830">
        <w:rPr>
          <w:rFonts w:ascii="Times New Roman" w:hAnsi="Times New Roman" w:cs="Times New Roman"/>
          <w:sz w:val="21"/>
          <w:szCs w:val="21"/>
          <w:rPrChange w:id="5822" w:author="Jackson Halpin" w:date="2025-06-11T14:22:00Z" w16du:dateUtc="2025-06-11T18:22:00Z">
            <w:rPr>
              <w:rFonts w:ascii="Times New Roman" w:hAnsi="Times New Roman" w:cs="Times New Roman"/>
            </w:rPr>
          </w:rPrChange>
        </w:rPr>
        <w:t>, BNIP3L</w:t>
      </w:r>
      <w:r w:rsidR="00284A3C" w:rsidRPr="00F61830">
        <w:rPr>
          <w:rFonts w:ascii="Times New Roman" w:hAnsi="Times New Roman" w:cs="Times New Roman"/>
          <w:sz w:val="21"/>
          <w:szCs w:val="21"/>
          <w:vertAlign w:val="superscript"/>
          <w:rPrChange w:id="5823" w:author="Jackson Halpin" w:date="2025-06-11T14:22:00Z" w16du:dateUtc="2025-06-11T18:22:00Z">
            <w:rPr>
              <w:rFonts w:ascii="Times New Roman" w:hAnsi="Times New Roman" w:cs="Times New Roman"/>
              <w:vertAlign w:val="superscript"/>
            </w:rPr>
          </w:rPrChange>
        </w:rPr>
        <w:t>20-55</w:t>
      </w:r>
      <w:r w:rsidR="00751038" w:rsidRPr="00F61830">
        <w:rPr>
          <w:rFonts w:ascii="Times New Roman" w:hAnsi="Times New Roman" w:cs="Times New Roman"/>
          <w:sz w:val="21"/>
          <w:szCs w:val="21"/>
          <w:rPrChange w:id="5824" w:author="Jackson Halpin" w:date="2025-06-11T14:22:00Z" w16du:dateUtc="2025-06-11T18:22:00Z">
            <w:rPr>
              <w:rFonts w:ascii="Times New Roman" w:hAnsi="Times New Roman" w:cs="Times New Roman"/>
            </w:rPr>
          </w:rPrChange>
        </w:rPr>
        <w:t xml:space="preserve">, and negative control </w:t>
      </w:r>
      <w:commentRangeStart w:id="5825"/>
      <w:r w:rsidR="00751038" w:rsidRPr="00F61830">
        <w:rPr>
          <w:rFonts w:ascii="Times New Roman" w:hAnsi="Times New Roman" w:cs="Times New Roman"/>
          <w:sz w:val="21"/>
          <w:szCs w:val="21"/>
          <w:rPrChange w:id="5826" w:author="Jackson Halpin" w:date="2025-06-11T14:22:00Z" w16du:dateUtc="2025-06-11T18:22:00Z">
            <w:rPr>
              <w:rFonts w:ascii="Times New Roman" w:hAnsi="Times New Roman" w:cs="Times New Roman"/>
            </w:rPr>
          </w:rPrChange>
        </w:rPr>
        <w:t xml:space="preserve">Empty </w:t>
      </w:r>
      <w:commentRangeEnd w:id="5825"/>
      <w:r w:rsidRPr="00F61830">
        <w:rPr>
          <w:rStyle w:val="CommentReference"/>
          <w:sz w:val="13"/>
          <w:szCs w:val="13"/>
          <w:rPrChange w:id="5827" w:author="Jackson Halpin" w:date="2025-06-11T14:22:00Z" w16du:dateUtc="2025-06-11T18:22:00Z">
            <w:rPr>
              <w:rStyle w:val="CommentReference"/>
            </w:rPr>
          </w:rPrChange>
        </w:rPr>
        <w:commentReference w:id="5825"/>
      </w:r>
      <w:ins w:id="5828" w:author="Jennifer Kosmatka" w:date="2025-05-31T23:46:00Z" w16du:dateUtc="2025-06-01T03:46:00Z">
        <w:r w:rsidR="003352A3" w:rsidRPr="00F61830">
          <w:rPr>
            <w:rFonts w:ascii="Times New Roman" w:hAnsi="Times New Roman" w:cs="Times New Roman"/>
            <w:sz w:val="21"/>
            <w:szCs w:val="21"/>
            <w:rPrChange w:id="5829" w:author="Jackson Halpin" w:date="2025-06-11T14:22:00Z" w16du:dateUtc="2025-06-11T18:22:00Z">
              <w:rPr>
                <w:rFonts w:ascii="Times New Roman" w:hAnsi="Times New Roman" w:cs="Times New Roman"/>
              </w:rPr>
            </w:rPrChange>
          </w:rPr>
          <w:t>(</w:t>
        </w:r>
        <w:commentRangeStart w:id="5830"/>
        <w:r w:rsidR="003352A3" w:rsidRPr="00F61830">
          <w:rPr>
            <w:rFonts w:ascii="Times New Roman" w:hAnsi="Times New Roman" w:cs="Times New Roman"/>
            <w:sz w:val="21"/>
            <w:szCs w:val="21"/>
            <w:rPrChange w:id="5831" w:author="Jackson Halpin" w:date="2025-06-11T14:22:00Z" w16du:dateUtc="2025-06-11T18:22:00Z">
              <w:rPr>
                <w:rFonts w:ascii="Times New Roman" w:hAnsi="Times New Roman" w:cs="Times New Roman"/>
              </w:rPr>
            </w:rPrChange>
          </w:rPr>
          <w:t>eCPX-FLAG with no peptide</w:t>
        </w:r>
        <w:commentRangeEnd w:id="5830"/>
        <w:r w:rsidR="003352A3" w:rsidRPr="00F61830">
          <w:rPr>
            <w:rStyle w:val="CommentReference"/>
            <w:sz w:val="13"/>
            <w:szCs w:val="13"/>
            <w:rPrChange w:id="5832" w:author="Jackson Halpin" w:date="2025-06-11T14:22:00Z" w16du:dateUtc="2025-06-11T18:22:00Z">
              <w:rPr>
                <w:rStyle w:val="CommentReference"/>
              </w:rPr>
            </w:rPrChange>
          </w:rPr>
          <w:commentReference w:id="5830"/>
        </w:r>
        <w:r w:rsidR="003352A3" w:rsidRPr="00F61830">
          <w:rPr>
            <w:rFonts w:ascii="Times New Roman" w:hAnsi="Times New Roman" w:cs="Times New Roman"/>
            <w:sz w:val="21"/>
            <w:szCs w:val="21"/>
            <w:rPrChange w:id="5833" w:author="Jackson Halpin" w:date="2025-06-11T14:22:00Z" w16du:dateUtc="2025-06-11T18:22:00Z">
              <w:rPr>
                <w:rFonts w:ascii="Times New Roman" w:hAnsi="Times New Roman" w:cs="Times New Roman"/>
              </w:rPr>
            </w:rPrChange>
          </w:rPr>
          <w:t xml:space="preserve">) </w:t>
        </w:r>
      </w:ins>
      <w:r w:rsidR="00751038" w:rsidRPr="00F61830">
        <w:rPr>
          <w:rFonts w:ascii="Times New Roman" w:hAnsi="Times New Roman" w:cs="Times New Roman"/>
          <w:sz w:val="21"/>
          <w:szCs w:val="21"/>
          <w:rPrChange w:id="5834" w:author="Jackson Halpin" w:date="2025-06-11T14:22:00Z" w16du:dateUtc="2025-06-11T18:22:00Z">
            <w:rPr>
              <w:rFonts w:ascii="Times New Roman" w:hAnsi="Times New Roman" w:cs="Times New Roman"/>
            </w:rPr>
          </w:rPrChange>
        </w:rPr>
        <w:t xml:space="preserve">were tested for binding </w:t>
      </w:r>
      <w:r w:rsidR="002D5C4C" w:rsidRPr="00F61830">
        <w:rPr>
          <w:rFonts w:ascii="Times New Roman" w:hAnsi="Times New Roman" w:cs="Times New Roman"/>
          <w:sz w:val="21"/>
          <w:szCs w:val="21"/>
          <w:rPrChange w:id="5835" w:author="Jackson Halpin" w:date="2025-06-11T14:22:00Z" w16du:dateUtc="2025-06-11T18:22:00Z">
            <w:rPr>
              <w:rFonts w:ascii="Times New Roman" w:hAnsi="Times New Roman" w:cs="Times New Roman"/>
            </w:rPr>
          </w:rPrChange>
        </w:rPr>
        <w:t xml:space="preserve">to </w:t>
      </w:r>
      <w:r w:rsidR="00480BFF" w:rsidRPr="00F61830">
        <w:rPr>
          <w:rFonts w:ascii="Times New Roman" w:hAnsi="Times New Roman" w:cs="Times New Roman"/>
          <w:sz w:val="21"/>
          <w:szCs w:val="21"/>
          <w:rPrChange w:id="5836" w:author="Jackson Halpin" w:date="2025-06-11T14:22:00Z" w16du:dateUtc="2025-06-11T18:22:00Z">
            <w:rPr>
              <w:rFonts w:ascii="Times New Roman" w:hAnsi="Times New Roman" w:cs="Times New Roman"/>
            </w:rPr>
          </w:rPrChange>
        </w:rPr>
        <w:t xml:space="preserve">serially diluted pre-tetramerized </w:t>
      </w:r>
      <w:r w:rsidR="00751038" w:rsidRPr="00F61830">
        <w:rPr>
          <w:rFonts w:ascii="Times New Roman" w:hAnsi="Times New Roman" w:cs="Times New Roman"/>
          <w:sz w:val="21"/>
          <w:szCs w:val="21"/>
          <w:rPrChange w:id="5837" w:author="Jackson Halpin" w:date="2025-06-11T14:22:00Z" w16du:dateUtc="2025-06-11T18:22:00Z">
            <w:rPr>
              <w:rFonts w:ascii="Times New Roman" w:hAnsi="Times New Roman" w:cs="Times New Roman"/>
            </w:rPr>
          </w:rPrChange>
        </w:rPr>
        <w:t xml:space="preserve">LC3B using bacterial display. </w:t>
      </w:r>
      <w:r w:rsidR="00284A3C" w:rsidRPr="00F61830">
        <w:rPr>
          <w:rFonts w:ascii="Times New Roman" w:hAnsi="Times New Roman" w:cs="Times New Roman"/>
          <w:sz w:val="21"/>
          <w:szCs w:val="21"/>
          <w:rPrChange w:id="5838" w:author="Jackson Halpin" w:date="2025-06-11T14:22:00Z" w16du:dateUtc="2025-06-11T18:22:00Z">
            <w:rPr>
              <w:rFonts w:ascii="Times New Roman" w:hAnsi="Times New Roman" w:cs="Times New Roman"/>
            </w:rPr>
          </w:rPrChange>
        </w:rPr>
        <w:t>Peptides colored in green</w:t>
      </w:r>
      <w:r w:rsidR="00751038" w:rsidRPr="00F61830">
        <w:rPr>
          <w:rFonts w:ascii="Times New Roman" w:hAnsi="Times New Roman" w:cs="Times New Roman"/>
          <w:sz w:val="21"/>
          <w:szCs w:val="21"/>
          <w:rPrChange w:id="5839" w:author="Jackson Halpin" w:date="2025-06-11T14:22:00Z" w16du:dateUtc="2025-06-11T18:22:00Z">
            <w:rPr>
              <w:rFonts w:ascii="Times New Roman" w:hAnsi="Times New Roman" w:cs="Times New Roman"/>
            </w:rPr>
          </w:rPrChange>
        </w:rPr>
        <w:t xml:space="preserve"> show concentration-dependent</w:t>
      </w:r>
      <w:r w:rsidRPr="00F61830">
        <w:rPr>
          <w:rFonts w:ascii="Times New Roman" w:hAnsi="Times New Roman" w:cs="Times New Roman"/>
          <w:sz w:val="21"/>
          <w:szCs w:val="21"/>
          <w:rPrChange w:id="5840" w:author="Jackson Halpin" w:date="2025-06-11T14:22:00Z" w16du:dateUtc="2025-06-11T18:22:00Z">
            <w:rPr>
              <w:rFonts w:ascii="Times New Roman" w:hAnsi="Times New Roman" w:cs="Times New Roman"/>
            </w:rPr>
          </w:rPrChange>
        </w:rPr>
        <w:t>, saturable</w:t>
      </w:r>
      <w:r w:rsidR="00751038" w:rsidRPr="00F61830">
        <w:rPr>
          <w:rFonts w:ascii="Times New Roman" w:hAnsi="Times New Roman" w:cs="Times New Roman"/>
          <w:sz w:val="21"/>
          <w:szCs w:val="21"/>
          <w:rPrChange w:id="5841" w:author="Jackson Halpin" w:date="2025-06-11T14:22:00Z" w16du:dateUtc="2025-06-11T18:22:00Z">
            <w:rPr>
              <w:rFonts w:ascii="Times New Roman" w:hAnsi="Times New Roman" w:cs="Times New Roman"/>
            </w:rPr>
          </w:rPrChange>
        </w:rPr>
        <w:t xml:space="preserve"> binding. </w:t>
      </w:r>
      <w:r w:rsidR="00284A3C" w:rsidRPr="00F61830">
        <w:rPr>
          <w:rFonts w:ascii="Times New Roman" w:hAnsi="Times New Roman" w:cs="Times New Roman"/>
          <w:sz w:val="21"/>
          <w:szCs w:val="21"/>
          <w:rPrChange w:id="5842" w:author="Jackson Halpin" w:date="2025-06-11T14:22:00Z" w16du:dateUtc="2025-06-11T18:22:00Z">
            <w:rPr>
              <w:rFonts w:ascii="Times New Roman" w:hAnsi="Times New Roman" w:cs="Times New Roman"/>
            </w:rPr>
          </w:rPrChange>
        </w:rPr>
        <w:t xml:space="preserve">Reported affinities were obtained from the corresponding reference entry in </w:t>
      </w:r>
      <w:proofErr w:type="spellStart"/>
      <w:r w:rsidR="00284A3C" w:rsidRPr="00F61830">
        <w:rPr>
          <w:rFonts w:ascii="Times New Roman" w:hAnsi="Times New Roman" w:cs="Times New Roman"/>
          <w:sz w:val="21"/>
          <w:szCs w:val="21"/>
          <w:rPrChange w:id="5843" w:author="Jackson Halpin" w:date="2025-06-11T14:22:00Z" w16du:dateUtc="2025-06-11T18:22:00Z">
            <w:rPr>
              <w:rFonts w:ascii="Times New Roman" w:hAnsi="Times New Roman" w:cs="Times New Roman"/>
            </w:rPr>
          </w:rPrChange>
        </w:rPr>
        <w:t>LIRCentral</w:t>
      </w:r>
      <w:proofErr w:type="spellEnd"/>
      <w:r w:rsidR="00284A3C" w:rsidRPr="00F61830">
        <w:rPr>
          <w:rFonts w:ascii="Times New Roman" w:hAnsi="Times New Roman" w:cs="Times New Roman"/>
          <w:sz w:val="21"/>
          <w:szCs w:val="21"/>
          <w:rPrChange w:id="5844" w:author="Jackson Halpin" w:date="2025-06-11T14:22:00Z" w16du:dateUtc="2025-06-11T18:22:00Z">
            <w:rPr>
              <w:rFonts w:ascii="Times New Roman" w:hAnsi="Times New Roman" w:cs="Times New Roman"/>
            </w:rPr>
          </w:rPrChange>
        </w:rPr>
        <w:t xml:space="preserve"> </w:t>
      </w:r>
      <w:r w:rsidR="00284A3C" w:rsidRPr="00F61830">
        <w:rPr>
          <w:rFonts w:ascii="Times New Roman" w:hAnsi="Times New Roman" w:cs="Times New Roman"/>
          <w:sz w:val="21"/>
          <w:szCs w:val="21"/>
          <w:rPrChange w:id="5845" w:author="Jackson Halpin" w:date="2025-06-11T14:22:00Z" w16du:dateUtc="2025-06-11T18:22:00Z">
            <w:rPr>
              <w:rFonts w:ascii="Times New Roman" w:hAnsi="Times New Roman" w:cs="Times New Roman"/>
            </w:rPr>
          </w:rPrChange>
        </w:rPr>
        <w:fldChar w:fldCharType="begin"/>
      </w:r>
      <w:r w:rsidR="00254B7E" w:rsidRPr="00F61830">
        <w:rPr>
          <w:rFonts w:ascii="Times New Roman" w:hAnsi="Times New Roman" w:cs="Times New Roman"/>
          <w:sz w:val="21"/>
          <w:szCs w:val="21"/>
          <w:rPrChange w:id="5846" w:author="Jackson Halpin" w:date="2025-06-11T14:22:00Z" w16du:dateUtc="2025-06-11T18:22:00Z">
            <w:rPr>
              <w:rFonts w:ascii="Times New Roman" w:hAnsi="Times New Roman" w:cs="Times New Roman"/>
            </w:rPr>
          </w:rPrChange>
        </w:rPr>
        <w:instrText xml:space="preserve"> ADDIN ZOTERO_ITEM CSL_CITATION {"citationID":"kut3gbwM","properties":{"formattedCitation":"(Chatzichristofi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284A3C" w:rsidRPr="00F61830">
        <w:rPr>
          <w:rFonts w:ascii="Times New Roman" w:hAnsi="Times New Roman" w:cs="Times New Roman"/>
          <w:sz w:val="21"/>
          <w:szCs w:val="21"/>
          <w:rPrChange w:id="5847" w:author="Jackson Halpin" w:date="2025-06-11T14:22:00Z" w16du:dateUtc="2025-06-11T18:22:00Z">
            <w:rPr>
              <w:rFonts w:ascii="Times New Roman" w:hAnsi="Times New Roman" w:cs="Times New Roman"/>
            </w:rPr>
          </w:rPrChange>
        </w:rPr>
        <w:fldChar w:fldCharType="separate"/>
      </w:r>
      <w:r w:rsidR="00284A3C" w:rsidRPr="00F61830">
        <w:rPr>
          <w:rFonts w:ascii="Times New Roman" w:hAnsi="Times New Roman" w:cs="Times New Roman"/>
          <w:noProof/>
          <w:sz w:val="21"/>
          <w:szCs w:val="21"/>
          <w:rPrChange w:id="5848" w:author="Jackson Halpin" w:date="2025-06-11T14:22:00Z" w16du:dateUtc="2025-06-11T18:22:00Z">
            <w:rPr>
              <w:rFonts w:ascii="Times New Roman" w:hAnsi="Times New Roman" w:cs="Times New Roman"/>
              <w:noProof/>
            </w:rPr>
          </w:rPrChange>
        </w:rPr>
        <w:t>(Chatzichristofi et al. 2023)</w:t>
      </w:r>
      <w:r w:rsidR="00284A3C" w:rsidRPr="00F61830">
        <w:rPr>
          <w:rFonts w:ascii="Times New Roman" w:hAnsi="Times New Roman" w:cs="Times New Roman"/>
          <w:sz w:val="21"/>
          <w:szCs w:val="21"/>
          <w:rPrChange w:id="5849" w:author="Jackson Halpin" w:date="2025-06-11T14:22:00Z" w16du:dateUtc="2025-06-11T18:22:00Z">
            <w:rPr>
              <w:rFonts w:ascii="Times New Roman" w:hAnsi="Times New Roman" w:cs="Times New Roman"/>
            </w:rPr>
          </w:rPrChange>
        </w:rPr>
        <w:fldChar w:fldCharType="end"/>
      </w:r>
      <w:r w:rsidR="00284A3C" w:rsidRPr="00F61830">
        <w:rPr>
          <w:rFonts w:ascii="Times New Roman" w:hAnsi="Times New Roman" w:cs="Times New Roman"/>
          <w:sz w:val="21"/>
          <w:szCs w:val="21"/>
          <w:rPrChange w:id="5850" w:author="Jackson Halpin" w:date="2025-06-11T14:22:00Z" w16du:dateUtc="2025-06-11T18:22:00Z">
            <w:rPr>
              <w:rFonts w:ascii="Times New Roman" w:hAnsi="Times New Roman" w:cs="Times New Roman"/>
            </w:rPr>
          </w:rPrChange>
        </w:rPr>
        <w:t xml:space="preserve">. </w:t>
      </w:r>
      <w:r w:rsidR="00480BFF" w:rsidRPr="00F61830">
        <w:rPr>
          <w:rFonts w:ascii="Times New Roman" w:hAnsi="Times New Roman" w:cs="Times New Roman"/>
          <w:sz w:val="21"/>
          <w:szCs w:val="21"/>
          <w:rPrChange w:id="5851" w:author="Jackson Halpin" w:date="2025-06-11T14:22:00Z" w16du:dateUtc="2025-06-11T18:22:00Z">
            <w:rPr>
              <w:rFonts w:ascii="Times New Roman" w:hAnsi="Times New Roman" w:cs="Times New Roman"/>
            </w:rPr>
          </w:rPrChange>
        </w:rPr>
        <w:t xml:space="preserve">Results from this analysis led to the selection of 1.68 </w:t>
      </w:r>
      <w:r w:rsidR="00384F04" w:rsidRPr="00F61830">
        <w:rPr>
          <w:rFonts w:ascii="Times New Roman" w:hAnsi="Times New Roman" w:cs="Times New Roman"/>
          <w:sz w:val="21"/>
          <w:szCs w:val="21"/>
          <w:rPrChange w:id="5852" w:author="Jackson Halpin" w:date="2025-06-11T14:22:00Z" w16du:dateUtc="2025-06-11T18:22:00Z">
            <w:rPr>
              <w:rFonts w:ascii="Times New Roman" w:hAnsi="Times New Roman" w:cs="Times New Roman"/>
            </w:rPr>
          </w:rPrChange>
        </w:rPr>
        <w:t>µM</w:t>
      </w:r>
      <w:r w:rsidR="00480BFF" w:rsidRPr="00F61830">
        <w:rPr>
          <w:rFonts w:ascii="Times New Roman" w:hAnsi="Times New Roman" w:cs="Times New Roman"/>
          <w:sz w:val="21"/>
          <w:szCs w:val="21"/>
          <w:rPrChange w:id="5853" w:author="Jackson Halpin" w:date="2025-06-11T14:22:00Z" w16du:dateUtc="2025-06-11T18:22:00Z">
            <w:rPr>
              <w:rFonts w:ascii="Times New Roman" w:hAnsi="Times New Roman" w:cs="Times New Roman"/>
            </w:rPr>
          </w:rPrChange>
        </w:rPr>
        <w:t xml:space="preserve"> LC3B as the optimal sorting concentration. </w:t>
      </w:r>
    </w:p>
    <w:p w14:paraId="342D0C07" w14:textId="77777777" w:rsidR="00341881" w:rsidRPr="00F61830" w:rsidRDefault="00341881" w:rsidP="00341881">
      <w:pPr>
        <w:rPr>
          <w:rFonts w:ascii="Times New Roman" w:hAnsi="Times New Roman" w:cs="Times New Roman"/>
          <w:b/>
          <w:bCs/>
          <w:sz w:val="21"/>
          <w:szCs w:val="21"/>
          <w:rPrChange w:id="5854" w:author="Jackson Halpin" w:date="2025-06-11T14:22:00Z" w16du:dateUtc="2025-06-11T18:22:00Z">
            <w:rPr>
              <w:rFonts w:ascii="Times New Roman" w:hAnsi="Times New Roman" w:cs="Times New Roman"/>
              <w:b/>
              <w:bCs/>
            </w:rPr>
          </w:rPrChange>
        </w:rPr>
      </w:pPr>
    </w:p>
    <w:p w14:paraId="5C999EC1" w14:textId="77777777" w:rsidR="00673DB5" w:rsidRPr="00F61830" w:rsidRDefault="00673DB5" w:rsidP="00341881">
      <w:pPr>
        <w:rPr>
          <w:rFonts w:ascii="Times New Roman" w:hAnsi="Times New Roman" w:cs="Times New Roman"/>
          <w:b/>
          <w:bCs/>
          <w:sz w:val="21"/>
          <w:szCs w:val="21"/>
          <w:rPrChange w:id="5855" w:author="Jackson Halpin" w:date="2025-06-11T14:22:00Z" w16du:dateUtc="2025-06-11T18:22:00Z">
            <w:rPr>
              <w:rFonts w:ascii="Times New Roman" w:hAnsi="Times New Roman" w:cs="Times New Roman"/>
              <w:b/>
              <w:bCs/>
            </w:rPr>
          </w:rPrChange>
        </w:rPr>
      </w:pPr>
    </w:p>
    <w:p w14:paraId="7DB2D3C1" w14:textId="77777777" w:rsidR="002D5C4C" w:rsidRPr="00F61830" w:rsidRDefault="002D5C4C" w:rsidP="00341881">
      <w:pPr>
        <w:rPr>
          <w:rFonts w:ascii="Times New Roman" w:hAnsi="Times New Roman" w:cs="Times New Roman"/>
          <w:b/>
          <w:bCs/>
          <w:sz w:val="21"/>
          <w:szCs w:val="21"/>
          <w:rPrChange w:id="5856" w:author="Jackson Halpin" w:date="2025-06-11T14:22:00Z" w16du:dateUtc="2025-06-11T18:22:00Z">
            <w:rPr>
              <w:rFonts w:ascii="Times New Roman" w:hAnsi="Times New Roman" w:cs="Times New Roman"/>
              <w:b/>
              <w:bCs/>
            </w:rPr>
          </w:rPrChange>
        </w:rPr>
      </w:pPr>
    </w:p>
    <w:p w14:paraId="54BB90EB" w14:textId="77777777" w:rsidR="002D5C4C" w:rsidRPr="00F61830" w:rsidRDefault="002D5C4C" w:rsidP="00341881">
      <w:pPr>
        <w:rPr>
          <w:rFonts w:ascii="Times New Roman" w:hAnsi="Times New Roman" w:cs="Times New Roman"/>
          <w:b/>
          <w:bCs/>
          <w:sz w:val="21"/>
          <w:szCs w:val="21"/>
          <w:rPrChange w:id="5857" w:author="Jackson Halpin" w:date="2025-06-11T14:22:00Z" w16du:dateUtc="2025-06-11T18:22:00Z">
            <w:rPr>
              <w:rFonts w:ascii="Times New Roman" w:hAnsi="Times New Roman" w:cs="Times New Roman"/>
              <w:b/>
              <w:bCs/>
            </w:rPr>
          </w:rPrChange>
        </w:rPr>
      </w:pPr>
    </w:p>
    <w:p w14:paraId="1045F38A" w14:textId="5428175B" w:rsidR="00F61830" w:rsidRDefault="00F61830" w:rsidP="00341881">
      <w:pPr>
        <w:rPr>
          <w:ins w:id="5858" w:author="Jackson Halpin" w:date="2025-06-11T14:23:00Z" w16du:dateUtc="2025-06-11T18:23:00Z"/>
          <w:rFonts w:ascii="Times New Roman" w:hAnsi="Times New Roman" w:cs="Times New Roman"/>
          <w:b/>
          <w:bCs/>
          <w:sz w:val="21"/>
          <w:szCs w:val="21"/>
        </w:rPr>
      </w:pPr>
      <w:ins w:id="5859" w:author="Jackson Halpin" w:date="2025-06-11T14:23:00Z" w16du:dateUtc="2025-06-11T18:23:00Z">
        <w:r>
          <w:rPr>
            <w:rFonts w:ascii="Times New Roman" w:hAnsi="Times New Roman" w:cs="Times New Roman"/>
            <w:b/>
            <w:bCs/>
            <w:sz w:val="21"/>
            <w:szCs w:val="21"/>
          </w:rPr>
          <w:br w:type="page"/>
        </w:r>
      </w:ins>
    </w:p>
    <w:p w14:paraId="2114E623" w14:textId="77777777" w:rsidR="002D5C4C" w:rsidRPr="00F61830" w:rsidRDefault="002D5C4C" w:rsidP="00341881">
      <w:pPr>
        <w:rPr>
          <w:rFonts w:ascii="Times New Roman" w:hAnsi="Times New Roman" w:cs="Times New Roman"/>
          <w:b/>
          <w:bCs/>
          <w:sz w:val="21"/>
          <w:szCs w:val="21"/>
          <w:rPrChange w:id="5860" w:author="Jackson Halpin" w:date="2025-06-11T14:22:00Z" w16du:dateUtc="2025-06-11T18:22:00Z">
            <w:rPr>
              <w:rFonts w:ascii="Times New Roman" w:hAnsi="Times New Roman" w:cs="Times New Roman"/>
              <w:b/>
              <w:bCs/>
            </w:rPr>
          </w:rPrChange>
        </w:rPr>
      </w:pPr>
    </w:p>
    <w:p w14:paraId="3F333A38" w14:textId="77777777" w:rsidR="00341881" w:rsidRPr="00F61830" w:rsidRDefault="00341881" w:rsidP="00341881">
      <w:pPr>
        <w:rPr>
          <w:rFonts w:ascii="Times New Roman" w:hAnsi="Times New Roman" w:cs="Times New Roman"/>
          <w:b/>
          <w:bCs/>
          <w:sz w:val="21"/>
          <w:szCs w:val="21"/>
          <w:rPrChange w:id="5861" w:author="Jackson Halpin" w:date="2025-06-11T14:22:00Z" w16du:dateUtc="2025-06-11T18:22:00Z">
            <w:rPr>
              <w:rFonts w:ascii="Times New Roman" w:hAnsi="Times New Roman" w:cs="Times New Roman"/>
              <w:b/>
              <w:bCs/>
            </w:rPr>
          </w:rPrChange>
        </w:rPr>
      </w:pPr>
    </w:p>
    <w:p w14:paraId="2B4D4060" w14:textId="6CA11261" w:rsidR="00341881" w:rsidRPr="00F61830" w:rsidRDefault="00F14450" w:rsidP="00341881">
      <w:pPr>
        <w:rPr>
          <w:rFonts w:ascii="Times New Roman" w:hAnsi="Times New Roman" w:cs="Times New Roman"/>
          <w:b/>
          <w:bCs/>
          <w:sz w:val="21"/>
          <w:szCs w:val="21"/>
          <w:rPrChange w:id="5862"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noProof/>
          <w:sz w:val="21"/>
          <w:szCs w:val="21"/>
          <w:rPrChange w:id="5863" w:author="Jackson Halpin" w:date="2025-06-11T14:22:00Z" w16du:dateUtc="2025-06-11T18:22:00Z">
            <w:rPr>
              <w:rFonts w:ascii="Times New Roman" w:hAnsi="Times New Roman" w:cs="Times New Roman"/>
              <w:b/>
              <w:bCs/>
              <w:noProof/>
            </w:rPr>
          </w:rPrChange>
        </w:rPr>
        <w:drawing>
          <wp:inline distT="0" distB="0" distL="0" distR="0" wp14:anchorId="552B61BA" wp14:editId="7A4AF95D">
            <wp:extent cx="5943600" cy="2570480"/>
            <wp:effectExtent l="0" t="0" r="0" b="0"/>
            <wp:docPr id="1285384781" name="Picture 1" descr="A diagram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84781" name="Picture 1" descr="A diagram of different types of object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4DAB6809" w14:textId="4066953C" w:rsidR="00341881" w:rsidRPr="00F61830" w:rsidRDefault="00673DB5" w:rsidP="00341881">
      <w:pPr>
        <w:rPr>
          <w:rFonts w:ascii="Times New Roman" w:hAnsi="Times New Roman" w:cs="Times New Roman"/>
          <w:b/>
          <w:bCs/>
          <w:sz w:val="21"/>
          <w:szCs w:val="21"/>
          <w:rPrChange w:id="5864"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5865" w:author="Jackson Halpin" w:date="2025-06-11T14:22:00Z" w16du:dateUtc="2025-06-11T18:22:00Z">
            <w:rPr>
              <w:rFonts w:ascii="Times New Roman" w:hAnsi="Times New Roman" w:cs="Times New Roman"/>
              <w:b/>
              <w:bCs/>
            </w:rPr>
          </w:rPrChange>
        </w:rPr>
        <w:t>Fig</w:t>
      </w:r>
      <w:r w:rsidR="00F77B73" w:rsidRPr="00F61830">
        <w:rPr>
          <w:rFonts w:ascii="Times New Roman" w:hAnsi="Times New Roman" w:cs="Times New Roman"/>
          <w:b/>
          <w:bCs/>
          <w:sz w:val="21"/>
          <w:szCs w:val="21"/>
          <w:rPrChange w:id="5866" w:author="Jackson Halpin" w:date="2025-06-11T14:22:00Z" w16du:dateUtc="2025-06-11T18:22:00Z">
            <w:rPr>
              <w:rFonts w:ascii="Times New Roman" w:hAnsi="Times New Roman" w:cs="Times New Roman"/>
              <w:b/>
              <w:bCs/>
            </w:rPr>
          </w:rPrChange>
        </w:rPr>
        <w:t>ure</w:t>
      </w:r>
      <w:r w:rsidRPr="00F61830">
        <w:rPr>
          <w:rFonts w:ascii="Times New Roman" w:hAnsi="Times New Roman" w:cs="Times New Roman"/>
          <w:b/>
          <w:bCs/>
          <w:sz w:val="21"/>
          <w:szCs w:val="21"/>
          <w:rPrChange w:id="5867" w:author="Jackson Halpin" w:date="2025-06-11T14:22:00Z" w16du:dateUtc="2025-06-11T18:22:00Z">
            <w:rPr>
              <w:rFonts w:ascii="Times New Roman" w:hAnsi="Times New Roman" w:cs="Times New Roman"/>
              <w:b/>
              <w:bCs/>
            </w:rPr>
          </w:rPrChange>
        </w:rPr>
        <w:t xml:space="preserve"> </w:t>
      </w:r>
      <w:r w:rsidR="00AA39E7" w:rsidRPr="00F61830">
        <w:rPr>
          <w:rFonts w:ascii="Times New Roman" w:hAnsi="Times New Roman" w:cs="Times New Roman"/>
          <w:b/>
          <w:bCs/>
          <w:sz w:val="21"/>
          <w:szCs w:val="21"/>
          <w:rPrChange w:id="5868" w:author="Jackson Halpin" w:date="2025-06-11T14:22:00Z" w16du:dateUtc="2025-06-11T18:22:00Z">
            <w:rPr>
              <w:rFonts w:ascii="Times New Roman" w:hAnsi="Times New Roman" w:cs="Times New Roman"/>
              <w:b/>
              <w:bCs/>
            </w:rPr>
          </w:rPrChange>
        </w:rPr>
        <w:t>S2</w:t>
      </w:r>
      <w:r w:rsidRPr="00F61830">
        <w:rPr>
          <w:rFonts w:ascii="Times New Roman" w:hAnsi="Times New Roman" w:cs="Times New Roman"/>
          <w:b/>
          <w:bCs/>
          <w:sz w:val="21"/>
          <w:szCs w:val="21"/>
          <w:rPrChange w:id="5869" w:author="Jackson Halpin" w:date="2025-06-11T14:22:00Z" w16du:dateUtc="2025-06-11T18:22:00Z">
            <w:rPr>
              <w:rFonts w:ascii="Times New Roman" w:hAnsi="Times New Roman" w:cs="Times New Roman"/>
              <w:b/>
              <w:bCs/>
            </w:rPr>
          </w:rPrChange>
        </w:rPr>
        <w:t>.</w:t>
      </w:r>
      <w:r w:rsidR="00341881" w:rsidRPr="00F61830">
        <w:rPr>
          <w:rFonts w:ascii="Times New Roman" w:hAnsi="Times New Roman" w:cs="Times New Roman"/>
          <w:b/>
          <w:bCs/>
          <w:sz w:val="21"/>
          <w:szCs w:val="21"/>
          <w:rPrChange w:id="5870" w:author="Jackson Halpin" w:date="2025-06-11T14:22:00Z" w16du:dateUtc="2025-06-11T18:22:00Z">
            <w:rPr>
              <w:rFonts w:ascii="Times New Roman" w:hAnsi="Times New Roman" w:cs="Times New Roman"/>
              <w:b/>
              <w:bCs/>
            </w:rPr>
          </w:rPrChange>
        </w:rPr>
        <w:t xml:space="preserve"> </w:t>
      </w:r>
      <w:r w:rsidRPr="00F61830">
        <w:rPr>
          <w:rFonts w:ascii="Times New Roman" w:hAnsi="Times New Roman" w:cs="Times New Roman"/>
          <w:b/>
          <w:bCs/>
          <w:sz w:val="21"/>
          <w:szCs w:val="21"/>
          <w:rPrChange w:id="5871" w:author="Jackson Halpin" w:date="2025-06-11T14:22:00Z" w16du:dateUtc="2025-06-11T18:22:00Z">
            <w:rPr>
              <w:rFonts w:ascii="Times New Roman" w:hAnsi="Times New Roman" w:cs="Times New Roman"/>
              <w:b/>
              <w:bCs/>
            </w:rPr>
          </w:rPrChange>
        </w:rPr>
        <w:t xml:space="preserve">Canonical </w:t>
      </w:r>
      <w:r w:rsidR="002D5C4C" w:rsidRPr="00F61830">
        <w:rPr>
          <w:rFonts w:ascii="Times New Roman" w:hAnsi="Times New Roman" w:cs="Times New Roman"/>
          <w:b/>
          <w:bCs/>
          <w:sz w:val="21"/>
          <w:szCs w:val="21"/>
          <w:rPrChange w:id="5872" w:author="Jackson Halpin" w:date="2025-06-11T14:22:00Z" w16du:dateUtc="2025-06-11T18:22:00Z">
            <w:rPr>
              <w:rFonts w:ascii="Times New Roman" w:hAnsi="Times New Roman" w:cs="Times New Roman"/>
              <w:b/>
              <w:bCs/>
            </w:rPr>
          </w:rPrChange>
        </w:rPr>
        <w:t>enrichment sort with pre-tetramerized LC3B</w:t>
      </w:r>
    </w:p>
    <w:p w14:paraId="72E3BA38" w14:textId="4691B4A9" w:rsidR="002D5C4C" w:rsidRPr="00F61830" w:rsidRDefault="009C68B2" w:rsidP="00355712">
      <w:pPr>
        <w:jc w:val="both"/>
        <w:rPr>
          <w:rFonts w:ascii="Times New Roman" w:hAnsi="Times New Roman" w:cs="Times New Roman"/>
          <w:sz w:val="21"/>
          <w:szCs w:val="21"/>
          <w:rPrChange w:id="5873" w:author="Jackson Halpin" w:date="2025-06-11T14:22:00Z" w16du:dateUtc="2025-06-11T18:22:00Z">
            <w:rPr>
              <w:rFonts w:ascii="Times New Roman" w:hAnsi="Times New Roman" w:cs="Times New Roman"/>
            </w:rPr>
          </w:rPrChange>
        </w:rPr>
      </w:pPr>
      <w:r w:rsidRPr="00F61830">
        <w:rPr>
          <w:rFonts w:ascii="Times New Roman" w:hAnsi="Times New Roman" w:cs="Times New Roman"/>
          <w:sz w:val="21"/>
          <w:szCs w:val="21"/>
          <w:rPrChange w:id="5874" w:author="Jackson Halpin" w:date="2025-06-11T14:22:00Z" w16du:dateUtc="2025-06-11T18:22:00Z">
            <w:rPr>
              <w:rFonts w:ascii="Times New Roman" w:hAnsi="Times New Roman" w:cs="Times New Roman"/>
            </w:rPr>
          </w:rPrChange>
        </w:rPr>
        <w:t>The input library was sorted for six rounds, selecting for binding to streptavidin</w:t>
      </w:r>
      <w:r w:rsidR="002D5C4C" w:rsidRPr="00F61830">
        <w:rPr>
          <w:rFonts w:ascii="Times New Roman" w:hAnsi="Times New Roman" w:cs="Times New Roman"/>
          <w:sz w:val="21"/>
          <w:szCs w:val="21"/>
          <w:rPrChange w:id="5875" w:author="Jackson Halpin" w:date="2025-06-11T14:22:00Z" w16du:dateUtc="2025-06-11T18:22:00Z">
            <w:rPr>
              <w:rFonts w:ascii="Times New Roman" w:hAnsi="Times New Roman" w:cs="Times New Roman"/>
            </w:rPr>
          </w:rPrChange>
        </w:rPr>
        <w:t xml:space="preserve">-tetramerized LC3B. </w:t>
      </w:r>
      <w:r w:rsidRPr="00F61830">
        <w:rPr>
          <w:rFonts w:ascii="Times New Roman" w:hAnsi="Times New Roman" w:cs="Times New Roman"/>
          <w:sz w:val="21"/>
          <w:szCs w:val="21"/>
          <w:rPrChange w:id="5876" w:author="Jackson Halpin" w:date="2025-06-11T14:22:00Z" w16du:dateUtc="2025-06-11T18:22:00Z">
            <w:rPr>
              <w:rFonts w:ascii="Times New Roman" w:hAnsi="Times New Roman" w:cs="Times New Roman"/>
            </w:rPr>
          </w:rPrChange>
        </w:rPr>
        <w:t>P</w:t>
      </w:r>
      <w:r w:rsidR="002D5C4C" w:rsidRPr="00F61830">
        <w:rPr>
          <w:rFonts w:ascii="Times New Roman" w:hAnsi="Times New Roman" w:cs="Times New Roman"/>
          <w:sz w:val="21"/>
          <w:szCs w:val="21"/>
          <w:rPrChange w:id="5877" w:author="Jackson Halpin" w:date="2025-06-11T14:22:00Z" w16du:dateUtc="2025-06-11T18:22:00Z">
            <w:rPr>
              <w:rFonts w:ascii="Times New Roman" w:hAnsi="Times New Roman" w:cs="Times New Roman"/>
            </w:rPr>
          </w:rPrChange>
        </w:rPr>
        <w:t xml:space="preserve">ositive controls </w:t>
      </w:r>
      <w:ins w:id="5878" w:author="Jennifer Kosmatka" w:date="2025-05-31T23:53:00Z" w16du:dateUtc="2025-06-01T03:53:00Z">
        <w:r w:rsidR="00671733" w:rsidRPr="00F61830">
          <w:rPr>
            <w:rFonts w:ascii="Times New Roman" w:hAnsi="Times New Roman" w:cs="Times New Roman"/>
            <w:sz w:val="21"/>
            <w:szCs w:val="21"/>
            <w:rPrChange w:id="5879" w:author="Jackson Halpin" w:date="2025-06-11T14:22:00Z" w16du:dateUtc="2025-06-11T18:22:00Z">
              <w:rPr>
                <w:rFonts w:ascii="Times New Roman" w:hAnsi="Times New Roman" w:cs="Times New Roman"/>
              </w:rPr>
            </w:rPrChange>
          </w:rPr>
          <w:t>FYCO1</w:t>
        </w:r>
        <w:r w:rsidR="00671733" w:rsidRPr="00F61830">
          <w:rPr>
            <w:rFonts w:ascii="Times New Roman" w:hAnsi="Times New Roman" w:cs="Times New Roman"/>
            <w:sz w:val="21"/>
            <w:szCs w:val="21"/>
            <w:vertAlign w:val="superscript"/>
            <w:rPrChange w:id="5880" w:author="Jackson Halpin" w:date="2025-06-11T14:22:00Z" w16du:dateUtc="2025-06-11T18:22:00Z">
              <w:rPr>
                <w:rFonts w:ascii="Times New Roman" w:hAnsi="Times New Roman" w:cs="Times New Roman"/>
                <w:vertAlign w:val="superscript"/>
              </w:rPr>
            </w:rPrChange>
          </w:rPr>
          <w:t>1264-1299</w:t>
        </w:r>
      </w:ins>
      <w:del w:id="5881" w:author="Jennifer Kosmatka" w:date="2025-05-31T23:53:00Z" w16du:dateUtc="2025-06-01T03:53:00Z">
        <w:r w:rsidR="002D5C4C" w:rsidRPr="00F61830" w:rsidDel="00671733">
          <w:rPr>
            <w:rFonts w:ascii="Times New Roman" w:hAnsi="Times New Roman" w:cs="Times New Roman"/>
            <w:sz w:val="21"/>
            <w:szCs w:val="21"/>
            <w:rPrChange w:id="5882" w:author="Jackson Halpin" w:date="2025-06-11T14:22:00Z" w16du:dateUtc="2025-06-11T18:22:00Z">
              <w:rPr>
                <w:rFonts w:ascii="Times New Roman" w:hAnsi="Times New Roman" w:cs="Times New Roman"/>
              </w:rPr>
            </w:rPrChange>
          </w:rPr>
          <w:delText>FYCO1</w:delText>
        </w:r>
      </w:del>
      <w:r w:rsidR="002D5C4C" w:rsidRPr="00F61830">
        <w:rPr>
          <w:rFonts w:ascii="Times New Roman" w:hAnsi="Times New Roman" w:cs="Times New Roman"/>
          <w:sz w:val="21"/>
          <w:szCs w:val="21"/>
          <w:rPrChange w:id="5883" w:author="Jackson Halpin" w:date="2025-06-11T14:22:00Z" w16du:dateUtc="2025-06-11T18:22:00Z">
            <w:rPr>
              <w:rFonts w:ascii="Times New Roman" w:hAnsi="Times New Roman" w:cs="Times New Roman"/>
            </w:rPr>
          </w:rPrChange>
        </w:rPr>
        <w:t xml:space="preserve"> and </w:t>
      </w:r>
      <w:ins w:id="5884" w:author="Jennifer Kosmatka" w:date="2025-05-31T23:53:00Z" w16du:dateUtc="2025-06-01T03:53:00Z">
        <w:r w:rsidR="00671733" w:rsidRPr="00F61830">
          <w:rPr>
            <w:rFonts w:ascii="Times New Roman" w:hAnsi="Times New Roman" w:cs="Times New Roman"/>
            <w:sz w:val="21"/>
            <w:szCs w:val="21"/>
            <w:rPrChange w:id="5885" w:author="Jackson Halpin" w:date="2025-06-11T14:22:00Z" w16du:dateUtc="2025-06-11T18:22:00Z">
              <w:rPr>
                <w:rFonts w:ascii="Times New Roman" w:hAnsi="Times New Roman" w:cs="Times New Roman"/>
              </w:rPr>
            </w:rPrChange>
          </w:rPr>
          <w:t>ATG4B</w:t>
        </w:r>
        <w:r w:rsidR="00671733" w:rsidRPr="00F61830">
          <w:rPr>
            <w:rFonts w:ascii="Times New Roman" w:hAnsi="Times New Roman" w:cs="Times New Roman"/>
            <w:sz w:val="21"/>
            <w:szCs w:val="21"/>
            <w:vertAlign w:val="superscript"/>
            <w:rPrChange w:id="5886" w:author="Jackson Halpin" w:date="2025-06-11T14:22:00Z" w16du:dateUtc="2025-06-11T18:22:00Z">
              <w:rPr>
                <w:rFonts w:ascii="Times New Roman" w:hAnsi="Times New Roman" w:cs="Times New Roman"/>
                <w:vertAlign w:val="superscript"/>
              </w:rPr>
            </w:rPrChange>
          </w:rPr>
          <w:t>372-407</w:t>
        </w:r>
      </w:ins>
      <w:del w:id="5887" w:author="Jennifer Kosmatka" w:date="2025-05-31T23:53:00Z" w16du:dateUtc="2025-06-01T03:53:00Z">
        <w:r w:rsidR="002D5C4C" w:rsidRPr="00F61830" w:rsidDel="00671733">
          <w:rPr>
            <w:rFonts w:ascii="Times New Roman" w:hAnsi="Times New Roman" w:cs="Times New Roman"/>
            <w:sz w:val="21"/>
            <w:szCs w:val="21"/>
            <w:rPrChange w:id="5888" w:author="Jackson Halpin" w:date="2025-06-11T14:22:00Z" w16du:dateUtc="2025-06-11T18:22:00Z">
              <w:rPr>
                <w:rFonts w:ascii="Times New Roman" w:hAnsi="Times New Roman" w:cs="Times New Roman"/>
              </w:rPr>
            </w:rPrChange>
          </w:rPr>
          <w:delText>ATG4B</w:delText>
        </w:r>
      </w:del>
      <w:r w:rsidR="002D5C4C" w:rsidRPr="00F61830">
        <w:rPr>
          <w:rFonts w:ascii="Times New Roman" w:hAnsi="Times New Roman" w:cs="Times New Roman"/>
          <w:sz w:val="21"/>
          <w:szCs w:val="21"/>
          <w:rPrChange w:id="5889" w:author="Jackson Halpin" w:date="2025-06-11T14:22:00Z" w16du:dateUtc="2025-06-11T18:22:00Z">
            <w:rPr>
              <w:rFonts w:ascii="Times New Roman" w:hAnsi="Times New Roman" w:cs="Times New Roman"/>
            </w:rPr>
          </w:rPrChange>
        </w:rPr>
        <w:t xml:space="preserve"> are shown for sort 1, as is negative control Empty (</w:t>
      </w:r>
      <w:commentRangeStart w:id="5890"/>
      <w:r w:rsidRPr="00F61830">
        <w:rPr>
          <w:rFonts w:ascii="Times New Roman" w:hAnsi="Times New Roman" w:cs="Times New Roman"/>
          <w:sz w:val="21"/>
          <w:szCs w:val="21"/>
          <w:rPrChange w:id="5891" w:author="Jackson Halpin" w:date="2025-06-11T14:22:00Z" w16du:dateUtc="2025-06-11T18:22:00Z">
            <w:rPr>
              <w:rFonts w:ascii="Times New Roman" w:hAnsi="Times New Roman" w:cs="Times New Roman"/>
            </w:rPr>
          </w:rPrChange>
        </w:rPr>
        <w:t>eCPX-FLAG with no peptide</w:t>
      </w:r>
      <w:commentRangeEnd w:id="5890"/>
      <w:r w:rsidRPr="00F61830">
        <w:rPr>
          <w:rStyle w:val="CommentReference"/>
          <w:sz w:val="13"/>
          <w:szCs w:val="13"/>
          <w:rPrChange w:id="5892" w:author="Jackson Halpin" w:date="2025-06-11T14:22:00Z" w16du:dateUtc="2025-06-11T18:22:00Z">
            <w:rPr>
              <w:rStyle w:val="CommentReference"/>
            </w:rPr>
          </w:rPrChange>
        </w:rPr>
        <w:commentReference w:id="5890"/>
      </w:r>
      <w:r w:rsidR="002D5C4C" w:rsidRPr="00F61830">
        <w:rPr>
          <w:rFonts w:ascii="Times New Roman" w:hAnsi="Times New Roman" w:cs="Times New Roman"/>
          <w:sz w:val="21"/>
          <w:szCs w:val="21"/>
          <w:rPrChange w:id="5893" w:author="Jackson Halpin" w:date="2025-06-11T14:22:00Z" w16du:dateUtc="2025-06-11T18:22:00Z">
            <w:rPr>
              <w:rFonts w:ascii="Times New Roman" w:hAnsi="Times New Roman" w:cs="Times New Roman"/>
            </w:rPr>
          </w:rPrChange>
        </w:rPr>
        <w:t xml:space="preserve">). Sort 2 </w:t>
      </w:r>
      <w:r w:rsidRPr="00F61830">
        <w:rPr>
          <w:rFonts w:ascii="Times New Roman" w:hAnsi="Times New Roman" w:cs="Times New Roman"/>
          <w:sz w:val="21"/>
          <w:szCs w:val="21"/>
          <w:rPrChange w:id="5894" w:author="Jackson Halpin" w:date="2025-06-11T14:22:00Z" w16du:dateUtc="2025-06-11T18:22:00Z">
            <w:rPr>
              <w:rFonts w:ascii="Times New Roman" w:hAnsi="Times New Roman" w:cs="Times New Roman"/>
            </w:rPr>
          </w:rPrChange>
        </w:rPr>
        <w:t>removed clones that</w:t>
      </w:r>
      <w:r w:rsidR="00272FAD" w:rsidRPr="00F61830">
        <w:rPr>
          <w:rFonts w:ascii="Times New Roman" w:hAnsi="Times New Roman" w:cs="Times New Roman"/>
          <w:sz w:val="21"/>
          <w:szCs w:val="21"/>
          <w:rPrChange w:id="5895" w:author="Jackson Halpin" w:date="2025-06-11T14:22:00Z" w16du:dateUtc="2025-06-11T18:22:00Z">
            <w:rPr>
              <w:rFonts w:ascii="Times New Roman" w:hAnsi="Times New Roman" w:cs="Times New Roman"/>
            </w:rPr>
          </w:rPrChange>
        </w:rPr>
        <w:t xml:space="preserve"> </w:t>
      </w:r>
      <w:r w:rsidRPr="00F61830">
        <w:rPr>
          <w:rFonts w:ascii="Times New Roman" w:hAnsi="Times New Roman" w:cs="Times New Roman"/>
          <w:sz w:val="21"/>
          <w:szCs w:val="21"/>
          <w:rPrChange w:id="5896" w:author="Jackson Halpin" w:date="2025-06-11T14:22:00Z" w16du:dateUtc="2025-06-11T18:22:00Z">
            <w:rPr>
              <w:rFonts w:ascii="Times New Roman" w:hAnsi="Times New Roman" w:cs="Times New Roman"/>
            </w:rPr>
          </w:rPrChange>
        </w:rPr>
        <w:t xml:space="preserve">bound </w:t>
      </w:r>
      <w:r w:rsidR="00272FAD" w:rsidRPr="00F61830">
        <w:rPr>
          <w:rFonts w:ascii="Times New Roman" w:hAnsi="Times New Roman" w:cs="Times New Roman"/>
          <w:sz w:val="21"/>
          <w:szCs w:val="21"/>
          <w:rPrChange w:id="5897" w:author="Jackson Halpin" w:date="2025-06-11T14:22:00Z" w16du:dateUtc="2025-06-11T18:22:00Z">
            <w:rPr>
              <w:rFonts w:ascii="Times New Roman" w:hAnsi="Times New Roman" w:cs="Times New Roman"/>
            </w:rPr>
          </w:rPrChange>
        </w:rPr>
        <w:t>to</w:t>
      </w:r>
      <w:r w:rsidR="002D5C4C" w:rsidRPr="00F61830">
        <w:rPr>
          <w:rFonts w:ascii="Times New Roman" w:hAnsi="Times New Roman" w:cs="Times New Roman"/>
          <w:sz w:val="21"/>
          <w:szCs w:val="21"/>
          <w:rPrChange w:id="5898" w:author="Jackson Halpin" w:date="2025-06-11T14:22:00Z" w16du:dateUtc="2025-06-11T18:22:00Z">
            <w:rPr>
              <w:rFonts w:ascii="Times New Roman" w:hAnsi="Times New Roman" w:cs="Times New Roman"/>
            </w:rPr>
          </w:rPrChange>
        </w:rPr>
        <w:t xml:space="preserve"> SA-PE. The remaining four sorts </w:t>
      </w:r>
      <w:r w:rsidRPr="00F61830">
        <w:rPr>
          <w:rFonts w:ascii="Times New Roman" w:hAnsi="Times New Roman" w:cs="Times New Roman"/>
          <w:sz w:val="21"/>
          <w:szCs w:val="21"/>
          <w:rPrChange w:id="5899" w:author="Jackson Halpin" w:date="2025-06-11T14:22:00Z" w16du:dateUtc="2025-06-11T18:22:00Z">
            <w:rPr>
              <w:rFonts w:ascii="Times New Roman" w:hAnsi="Times New Roman" w:cs="Times New Roman"/>
            </w:rPr>
          </w:rPrChange>
        </w:rPr>
        <w:t>collected the indicated percentage of LC3B binding cells using the indicated</w:t>
      </w:r>
      <w:r w:rsidR="002D5C4C" w:rsidRPr="00F61830">
        <w:rPr>
          <w:rFonts w:ascii="Times New Roman" w:hAnsi="Times New Roman" w:cs="Times New Roman"/>
          <w:sz w:val="21"/>
          <w:szCs w:val="21"/>
          <w:rPrChange w:id="5900" w:author="Jackson Halpin" w:date="2025-06-11T14:22:00Z" w16du:dateUtc="2025-06-11T18:22:00Z">
            <w:rPr>
              <w:rFonts w:ascii="Times New Roman" w:hAnsi="Times New Roman" w:cs="Times New Roman"/>
            </w:rPr>
          </w:rPrChange>
        </w:rPr>
        <w:t xml:space="preserve"> gate. </w:t>
      </w:r>
    </w:p>
    <w:p w14:paraId="6CDC971D" w14:textId="77777777" w:rsidR="002D5C4C" w:rsidRPr="00F61830" w:rsidRDefault="002D5C4C" w:rsidP="00341881">
      <w:pPr>
        <w:rPr>
          <w:rFonts w:ascii="Times New Roman" w:hAnsi="Times New Roman" w:cs="Times New Roman"/>
          <w:b/>
          <w:bCs/>
          <w:sz w:val="21"/>
          <w:szCs w:val="21"/>
          <w:rPrChange w:id="5901" w:author="Jackson Halpin" w:date="2025-06-11T14:22:00Z" w16du:dateUtc="2025-06-11T18:22:00Z">
            <w:rPr>
              <w:rFonts w:ascii="Times New Roman" w:hAnsi="Times New Roman" w:cs="Times New Roman"/>
              <w:b/>
              <w:bCs/>
            </w:rPr>
          </w:rPrChange>
        </w:rPr>
      </w:pPr>
    </w:p>
    <w:p w14:paraId="43C2EDD9" w14:textId="77777777" w:rsidR="00341881" w:rsidRPr="00F61830" w:rsidRDefault="00341881" w:rsidP="00341881">
      <w:pPr>
        <w:rPr>
          <w:rFonts w:ascii="Times New Roman" w:hAnsi="Times New Roman" w:cs="Times New Roman"/>
          <w:b/>
          <w:bCs/>
          <w:sz w:val="21"/>
          <w:szCs w:val="21"/>
          <w:rPrChange w:id="5902" w:author="Jackson Halpin" w:date="2025-06-11T14:22:00Z" w16du:dateUtc="2025-06-11T18:22:00Z">
            <w:rPr>
              <w:rFonts w:ascii="Times New Roman" w:hAnsi="Times New Roman" w:cs="Times New Roman"/>
              <w:b/>
              <w:bCs/>
            </w:rPr>
          </w:rPrChange>
        </w:rPr>
      </w:pPr>
    </w:p>
    <w:p w14:paraId="4633BA53" w14:textId="77777777" w:rsidR="002437E6" w:rsidRPr="00F61830" w:rsidRDefault="002437E6" w:rsidP="00341881">
      <w:pPr>
        <w:rPr>
          <w:rFonts w:ascii="Times New Roman" w:hAnsi="Times New Roman" w:cs="Times New Roman"/>
          <w:b/>
          <w:bCs/>
          <w:sz w:val="21"/>
          <w:szCs w:val="21"/>
          <w:rPrChange w:id="5903" w:author="Jackson Halpin" w:date="2025-06-11T14:22:00Z" w16du:dateUtc="2025-06-11T18:22:00Z">
            <w:rPr>
              <w:rFonts w:ascii="Times New Roman" w:hAnsi="Times New Roman" w:cs="Times New Roman"/>
              <w:b/>
              <w:bCs/>
            </w:rPr>
          </w:rPrChange>
        </w:rPr>
      </w:pPr>
    </w:p>
    <w:p w14:paraId="4863F9BD" w14:textId="77777777" w:rsidR="002437E6" w:rsidRPr="00F61830" w:rsidRDefault="002437E6" w:rsidP="00341881">
      <w:pPr>
        <w:rPr>
          <w:rFonts w:ascii="Times New Roman" w:hAnsi="Times New Roman" w:cs="Times New Roman"/>
          <w:b/>
          <w:bCs/>
          <w:sz w:val="21"/>
          <w:szCs w:val="21"/>
          <w:rPrChange w:id="5904" w:author="Jackson Halpin" w:date="2025-06-11T14:22:00Z" w16du:dateUtc="2025-06-11T18:22:00Z">
            <w:rPr>
              <w:rFonts w:ascii="Times New Roman" w:hAnsi="Times New Roman" w:cs="Times New Roman"/>
              <w:b/>
              <w:bCs/>
            </w:rPr>
          </w:rPrChange>
        </w:rPr>
      </w:pPr>
    </w:p>
    <w:p w14:paraId="039FA9C7" w14:textId="77777777" w:rsidR="002437E6" w:rsidRPr="00F61830" w:rsidRDefault="002437E6" w:rsidP="00341881">
      <w:pPr>
        <w:rPr>
          <w:rFonts w:ascii="Times New Roman" w:hAnsi="Times New Roman" w:cs="Times New Roman"/>
          <w:b/>
          <w:bCs/>
          <w:sz w:val="21"/>
          <w:szCs w:val="21"/>
          <w:rPrChange w:id="5905" w:author="Jackson Halpin" w:date="2025-06-11T14:22:00Z" w16du:dateUtc="2025-06-11T18:22:00Z">
            <w:rPr>
              <w:rFonts w:ascii="Times New Roman" w:hAnsi="Times New Roman" w:cs="Times New Roman"/>
              <w:b/>
              <w:bCs/>
            </w:rPr>
          </w:rPrChange>
        </w:rPr>
      </w:pPr>
    </w:p>
    <w:p w14:paraId="17C36185" w14:textId="77777777" w:rsidR="002437E6" w:rsidRPr="00F61830" w:rsidRDefault="002437E6" w:rsidP="00341881">
      <w:pPr>
        <w:rPr>
          <w:rFonts w:ascii="Times New Roman" w:hAnsi="Times New Roman" w:cs="Times New Roman"/>
          <w:b/>
          <w:bCs/>
          <w:sz w:val="21"/>
          <w:szCs w:val="21"/>
          <w:rPrChange w:id="5906" w:author="Jackson Halpin" w:date="2025-06-11T14:22:00Z" w16du:dateUtc="2025-06-11T18:22:00Z">
            <w:rPr>
              <w:rFonts w:ascii="Times New Roman" w:hAnsi="Times New Roman" w:cs="Times New Roman"/>
              <w:b/>
              <w:bCs/>
            </w:rPr>
          </w:rPrChange>
        </w:rPr>
      </w:pPr>
    </w:p>
    <w:p w14:paraId="1326AC79" w14:textId="77777777" w:rsidR="002437E6" w:rsidRPr="00F61830" w:rsidRDefault="002437E6" w:rsidP="00341881">
      <w:pPr>
        <w:rPr>
          <w:rFonts w:ascii="Times New Roman" w:hAnsi="Times New Roman" w:cs="Times New Roman"/>
          <w:b/>
          <w:bCs/>
          <w:sz w:val="21"/>
          <w:szCs w:val="21"/>
          <w:rPrChange w:id="5907" w:author="Jackson Halpin" w:date="2025-06-11T14:22:00Z" w16du:dateUtc="2025-06-11T18:22:00Z">
            <w:rPr>
              <w:rFonts w:ascii="Times New Roman" w:hAnsi="Times New Roman" w:cs="Times New Roman"/>
              <w:b/>
              <w:bCs/>
            </w:rPr>
          </w:rPrChange>
        </w:rPr>
      </w:pPr>
    </w:p>
    <w:p w14:paraId="76333F5E" w14:textId="77777777" w:rsidR="002437E6" w:rsidRPr="00F61830" w:rsidRDefault="002437E6" w:rsidP="00341881">
      <w:pPr>
        <w:rPr>
          <w:rFonts w:ascii="Times New Roman" w:hAnsi="Times New Roman" w:cs="Times New Roman"/>
          <w:b/>
          <w:bCs/>
          <w:sz w:val="21"/>
          <w:szCs w:val="21"/>
          <w:rPrChange w:id="5908" w:author="Jackson Halpin" w:date="2025-06-11T14:22:00Z" w16du:dateUtc="2025-06-11T18:22:00Z">
            <w:rPr>
              <w:rFonts w:ascii="Times New Roman" w:hAnsi="Times New Roman" w:cs="Times New Roman"/>
              <w:b/>
              <w:bCs/>
            </w:rPr>
          </w:rPrChange>
        </w:rPr>
      </w:pPr>
    </w:p>
    <w:p w14:paraId="1E4AFF91" w14:textId="77777777" w:rsidR="002437E6" w:rsidRPr="00F61830" w:rsidRDefault="002437E6" w:rsidP="00341881">
      <w:pPr>
        <w:rPr>
          <w:rFonts w:ascii="Times New Roman" w:hAnsi="Times New Roman" w:cs="Times New Roman"/>
          <w:b/>
          <w:bCs/>
          <w:sz w:val="21"/>
          <w:szCs w:val="21"/>
          <w:rPrChange w:id="5909" w:author="Jackson Halpin" w:date="2025-06-11T14:22:00Z" w16du:dateUtc="2025-06-11T18:22:00Z">
            <w:rPr>
              <w:rFonts w:ascii="Times New Roman" w:hAnsi="Times New Roman" w:cs="Times New Roman"/>
              <w:b/>
              <w:bCs/>
            </w:rPr>
          </w:rPrChange>
        </w:rPr>
      </w:pPr>
    </w:p>
    <w:p w14:paraId="7AC03A54" w14:textId="77777777" w:rsidR="002437E6" w:rsidRPr="00F61830" w:rsidRDefault="002437E6" w:rsidP="00341881">
      <w:pPr>
        <w:rPr>
          <w:rFonts w:ascii="Times New Roman" w:hAnsi="Times New Roman" w:cs="Times New Roman"/>
          <w:b/>
          <w:bCs/>
          <w:sz w:val="21"/>
          <w:szCs w:val="21"/>
          <w:rPrChange w:id="5910" w:author="Jackson Halpin" w:date="2025-06-11T14:22:00Z" w16du:dateUtc="2025-06-11T18:22:00Z">
            <w:rPr>
              <w:rFonts w:ascii="Times New Roman" w:hAnsi="Times New Roman" w:cs="Times New Roman"/>
              <w:b/>
              <w:bCs/>
            </w:rPr>
          </w:rPrChange>
        </w:rPr>
      </w:pPr>
    </w:p>
    <w:p w14:paraId="74897D5A" w14:textId="61F4F31C" w:rsidR="007009D2" w:rsidRPr="00F61830" w:rsidRDefault="007009D2" w:rsidP="00826FD5">
      <w:pPr>
        <w:jc w:val="both"/>
        <w:rPr>
          <w:rFonts w:ascii="Times New Roman" w:hAnsi="Times New Roman" w:cs="Times New Roman"/>
          <w:b/>
          <w:bCs/>
          <w:sz w:val="21"/>
          <w:szCs w:val="21"/>
          <w:rPrChange w:id="5911" w:author="Jackson Halpin" w:date="2025-06-11T14:22:00Z" w16du:dateUtc="2025-06-11T18:22:00Z">
            <w:rPr>
              <w:rFonts w:ascii="Times New Roman" w:hAnsi="Times New Roman" w:cs="Times New Roman"/>
              <w:b/>
              <w:bCs/>
            </w:rPr>
          </w:rPrChange>
        </w:rPr>
      </w:pPr>
    </w:p>
    <w:p w14:paraId="225F092D" w14:textId="77777777" w:rsidR="007009D2" w:rsidRPr="00F61830" w:rsidRDefault="007009D2" w:rsidP="00826FD5">
      <w:pPr>
        <w:jc w:val="both"/>
        <w:rPr>
          <w:rFonts w:ascii="Times New Roman" w:hAnsi="Times New Roman" w:cs="Times New Roman"/>
          <w:b/>
          <w:bCs/>
          <w:sz w:val="21"/>
          <w:szCs w:val="21"/>
          <w:rPrChange w:id="5912" w:author="Jackson Halpin" w:date="2025-06-11T14:22:00Z" w16du:dateUtc="2025-06-11T18:22:00Z">
            <w:rPr>
              <w:rFonts w:ascii="Times New Roman" w:hAnsi="Times New Roman" w:cs="Times New Roman"/>
              <w:b/>
              <w:bCs/>
            </w:rPr>
          </w:rPrChange>
        </w:rPr>
      </w:pPr>
    </w:p>
    <w:p w14:paraId="11EAD3E6" w14:textId="6A42EEBC" w:rsidR="007009D2" w:rsidRPr="00F61830" w:rsidRDefault="009D48D6" w:rsidP="00826FD5">
      <w:pPr>
        <w:jc w:val="both"/>
        <w:rPr>
          <w:rFonts w:ascii="Times New Roman" w:hAnsi="Times New Roman" w:cs="Times New Roman"/>
          <w:b/>
          <w:bCs/>
          <w:sz w:val="21"/>
          <w:szCs w:val="21"/>
          <w:rPrChange w:id="5913"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noProof/>
          <w:sz w:val="21"/>
          <w:szCs w:val="21"/>
          <w:rPrChange w:id="5914" w:author="Jackson Halpin" w:date="2025-06-11T14:22:00Z" w16du:dateUtc="2025-06-11T18:22:00Z">
            <w:rPr>
              <w:rFonts w:ascii="Times New Roman" w:hAnsi="Times New Roman" w:cs="Times New Roman"/>
              <w:b/>
              <w:bCs/>
              <w:noProof/>
            </w:rPr>
          </w:rPrChange>
        </w:rPr>
        <w:lastRenderedPageBreak/>
        <w:drawing>
          <wp:inline distT="0" distB="0" distL="0" distR="0" wp14:anchorId="221450A9" wp14:editId="6EFACF1C">
            <wp:extent cx="4972050" cy="5738093"/>
            <wp:effectExtent l="0" t="0" r="0" b="2540"/>
            <wp:docPr id="1574919916" name="Picture 4"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9916" name="Picture 4" descr="A screen shot of a cell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5118" cy="5741633"/>
                    </a:xfrm>
                    <a:prstGeom prst="rect">
                      <a:avLst/>
                    </a:prstGeom>
                  </pic:spPr>
                </pic:pic>
              </a:graphicData>
            </a:graphic>
          </wp:inline>
        </w:drawing>
      </w:r>
    </w:p>
    <w:p w14:paraId="1544859D" w14:textId="77777777" w:rsidR="007009D2" w:rsidRPr="00F61830" w:rsidRDefault="007009D2" w:rsidP="00826FD5">
      <w:pPr>
        <w:jc w:val="both"/>
        <w:rPr>
          <w:rFonts w:ascii="Times New Roman" w:hAnsi="Times New Roman" w:cs="Times New Roman"/>
          <w:b/>
          <w:bCs/>
          <w:sz w:val="21"/>
          <w:szCs w:val="21"/>
          <w:rPrChange w:id="5915" w:author="Jackson Halpin" w:date="2025-06-11T14:22:00Z" w16du:dateUtc="2025-06-11T18:22:00Z">
            <w:rPr>
              <w:rFonts w:ascii="Times New Roman" w:hAnsi="Times New Roman" w:cs="Times New Roman"/>
              <w:b/>
              <w:bCs/>
            </w:rPr>
          </w:rPrChange>
        </w:rPr>
      </w:pPr>
    </w:p>
    <w:p w14:paraId="2436B2ED" w14:textId="0FF6F81D" w:rsidR="00C47841" w:rsidRPr="00F61830" w:rsidRDefault="00C47841" w:rsidP="00826FD5">
      <w:pPr>
        <w:jc w:val="both"/>
        <w:rPr>
          <w:rFonts w:ascii="Times New Roman" w:hAnsi="Times New Roman" w:cs="Times New Roman"/>
          <w:b/>
          <w:bCs/>
          <w:sz w:val="21"/>
          <w:szCs w:val="21"/>
          <w:rPrChange w:id="5916"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5917" w:author="Jackson Halpin" w:date="2025-06-11T14:22:00Z" w16du:dateUtc="2025-06-11T18:22:00Z">
            <w:rPr>
              <w:rFonts w:ascii="Times New Roman" w:hAnsi="Times New Roman" w:cs="Times New Roman"/>
              <w:b/>
              <w:bCs/>
            </w:rPr>
          </w:rPrChange>
        </w:rPr>
        <w:t>Fig</w:t>
      </w:r>
      <w:r w:rsidR="00F77B73" w:rsidRPr="00F61830">
        <w:rPr>
          <w:rFonts w:ascii="Times New Roman" w:hAnsi="Times New Roman" w:cs="Times New Roman"/>
          <w:b/>
          <w:bCs/>
          <w:sz w:val="21"/>
          <w:szCs w:val="21"/>
          <w:rPrChange w:id="5918" w:author="Jackson Halpin" w:date="2025-06-11T14:22:00Z" w16du:dateUtc="2025-06-11T18:22:00Z">
            <w:rPr>
              <w:rFonts w:ascii="Times New Roman" w:hAnsi="Times New Roman" w:cs="Times New Roman"/>
              <w:b/>
              <w:bCs/>
            </w:rPr>
          </w:rPrChange>
        </w:rPr>
        <w:t>ure</w:t>
      </w:r>
      <w:r w:rsidR="005B06BB" w:rsidRPr="00F61830">
        <w:rPr>
          <w:rFonts w:ascii="Times New Roman" w:hAnsi="Times New Roman" w:cs="Times New Roman"/>
          <w:b/>
          <w:bCs/>
          <w:sz w:val="21"/>
          <w:szCs w:val="21"/>
          <w:rPrChange w:id="5919" w:author="Jackson Halpin" w:date="2025-06-11T14:22:00Z" w16du:dateUtc="2025-06-11T18:22:00Z">
            <w:rPr>
              <w:rFonts w:ascii="Times New Roman" w:hAnsi="Times New Roman" w:cs="Times New Roman"/>
              <w:b/>
              <w:bCs/>
            </w:rPr>
          </w:rPrChange>
        </w:rPr>
        <w:t xml:space="preserve"> S</w:t>
      </w:r>
      <w:r w:rsidR="00AA39E7" w:rsidRPr="00F61830">
        <w:rPr>
          <w:rFonts w:ascii="Times New Roman" w:hAnsi="Times New Roman" w:cs="Times New Roman"/>
          <w:b/>
          <w:bCs/>
          <w:sz w:val="21"/>
          <w:szCs w:val="21"/>
          <w:rPrChange w:id="5920" w:author="Jackson Halpin" w:date="2025-06-11T14:22:00Z" w16du:dateUtc="2025-06-11T18:22:00Z">
            <w:rPr>
              <w:rFonts w:ascii="Times New Roman" w:hAnsi="Times New Roman" w:cs="Times New Roman"/>
              <w:b/>
              <w:bCs/>
            </w:rPr>
          </w:rPrChange>
        </w:rPr>
        <w:t>3</w:t>
      </w:r>
      <w:r w:rsidRPr="00F61830">
        <w:rPr>
          <w:rFonts w:ascii="Times New Roman" w:hAnsi="Times New Roman" w:cs="Times New Roman"/>
          <w:b/>
          <w:bCs/>
          <w:sz w:val="21"/>
          <w:szCs w:val="21"/>
          <w:rPrChange w:id="5921" w:author="Jackson Halpin" w:date="2025-06-11T14:22:00Z" w16du:dateUtc="2025-06-11T18:22:00Z">
            <w:rPr>
              <w:rFonts w:ascii="Times New Roman" w:hAnsi="Times New Roman" w:cs="Times New Roman"/>
              <w:b/>
              <w:bCs/>
            </w:rPr>
          </w:rPrChange>
        </w:rPr>
        <w:t xml:space="preserve">. </w:t>
      </w:r>
      <w:r w:rsidR="009D4139" w:rsidRPr="00F61830">
        <w:rPr>
          <w:rFonts w:ascii="Times New Roman" w:hAnsi="Times New Roman" w:cs="Times New Roman"/>
          <w:b/>
          <w:bCs/>
          <w:sz w:val="21"/>
          <w:szCs w:val="21"/>
          <w:rPrChange w:id="5922" w:author="Jackson Halpin" w:date="2025-06-11T14:22:00Z" w16du:dateUtc="2025-06-11T18:22:00Z">
            <w:rPr>
              <w:rFonts w:ascii="Times New Roman" w:hAnsi="Times New Roman" w:cs="Times New Roman"/>
              <w:b/>
              <w:bCs/>
            </w:rPr>
          </w:rPrChange>
        </w:rPr>
        <w:t>Behavior of known LC3B-binding peptides in the sorting experiment</w:t>
      </w:r>
      <w:r w:rsidR="00BC2B2D" w:rsidRPr="00F61830">
        <w:rPr>
          <w:rFonts w:ascii="Times New Roman" w:hAnsi="Times New Roman" w:cs="Times New Roman"/>
          <w:b/>
          <w:bCs/>
          <w:sz w:val="21"/>
          <w:szCs w:val="21"/>
          <w:rPrChange w:id="5923" w:author="Jackson Halpin" w:date="2025-06-11T14:22:00Z" w16du:dateUtc="2025-06-11T18:22:00Z">
            <w:rPr>
              <w:rFonts w:ascii="Times New Roman" w:hAnsi="Times New Roman" w:cs="Times New Roman"/>
              <w:b/>
              <w:bCs/>
            </w:rPr>
          </w:rPrChange>
        </w:rPr>
        <w:t>.</w:t>
      </w:r>
    </w:p>
    <w:p w14:paraId="14616B33" w14:textId="37F598B1" w:rsidR="00E01E91" w:rsidRPr="00F61830" w:rsidRDefault="00762E2F" w:rsidP="00E01E91">
      <w:pPr>
        <w:jc w:val="both"/>
        <w:rPr>
          <w:rFonts w:ascii="Times New Roman" w:hAnsi="Times New Roman" w:cs="Times New Roman"/>
          <w:sz w:val="21"/>
          <w:szCs w:val="21"/>
          <w:rPrChange w:id="5924" w:author="Jackson Halpin" w:date="2025-06-11T14:22:00Z" w16du:dateUtc="2025-06-11T18:22:00Z">
            <w:rPr>
              <w:rFonts w:ascii="Times New Roman" w:hAnsi="Times New Roman" w:cs="Times New Roman"/>
            </w:rPr>
          </w:rPrChange>
        </w:rPr>
      </w:pPr>
      <w:r w:rsidRPr="00F61830">
        <w:rPr>
          <w:rFonts w:ascii="Times New Roman" w:hAnsi="Times New Roman" w:cs="Times New Roman"/>
          <w:sz w:val="21"/>
          <w:szCs w:val="21"/>
          <w:rPrChange w:id="5925" w:author="Jackson Halpin" w:date="2025-06-11T14:22:00Z" w16du:dateUtc="2025-06-11T18:22:00Z">
            <w:rPr>
              <w:rFonts w:ascii="Times New Roman" w:hAnsi="Times New Roman" w:cs="Times New Roman"/>
            </w:rPr>
          </w:rPrChange>
        </w:rPr>
        <w:t>Heatmap</w:t>
      </w:r>
      <w:r w:rsidR="00D85938" w:rsidRPr="00F61830">
        <w:rPr>
          <w:rFonts w:ascii="Times New Roman" w:hAnsi="Times New Roman" w:cs="Times New Roman"/>
          <w:sz w:val="21"/>
          <w:szCs w:val="21"/>
          <w:rPrChange w:id="5926" w:author="Jackson Halpin" w:date="2025-06-11T14:22:00Z" w16du:dateUtc="2025-06-11T18:22:00Z">
            <w:rPr>
              <w:rFonts w:ascii="Times New Roman" w:hAnsi="Times New Roman" w:cs="Times New Roman"/>
            </w:rPr>
          </w:rPrChange>
        </w:rPr>
        <w:t>s</w:t>
      </w:r>
      <w:r w:rsidRPr="00F61830">
        <w:rPr>
          <w:rFonts w:ascii="Times New Roman" w:hAnsi="Times New Roman" w:cs="Times New Roman"/>
          <w:sz w:val="21"/>
          <w:szCs w:val="21"/>
          <w:rPrChange w:id="5927" w:author="Jackson Halpin" w:date="2025-06-11T14:22:00Z" w16du:dateUtc="2025-06-11T18:22:00Z">
            <w:rPr>
              <w:rFonts w:ascii="Times New Roman" w:hAnsi="Times New Roman" w:cs="Times New Roman"/>
            </w:rPr>
          </w:rPrChange>
        </w:rPr>
        <w:t xml:space="preserve"> </w:t>
      </w:r>
      <w:r w:rsidR="009D4139" w:rsidRPr="00F61830">
        <w:rPr>
          <w:rFonts w:ascii="Times New Roman" w:hAnsi="Times New Roman" w:cs="Times New Roman"/>
          <w:sz w:val="21"/>
          <w:szCs w:val="21"/>
          <w:rPrChange w:id="5928" w:author="Jackson Halpin" w:date="2025-06-11T14:22:00Z" w16du:dateUtc="2025-06-11T18:22:00Z">
            <w:rPr>
              <w:rFonts w:ascii="Times New Roman" w:hAnsi="Times New Roman" w:cs="Times New Roman"/>
            </w:rPr>
          </w:rPrChange>
        </w:rPr>
        <w:t xml:space="preserve">show the extent to which </w:t>
      </w:r>
      <w:proofErr w:type="spellStart"/>
      <w:r w:rsidR="007009D2" w:rsidRPr="00F61830">
        <w:rPr>
          <w:rFonts w:ascii="Times New Roman" w:hAnsi="Times New Roman" w:cs="Times New Roman"/>
          <w:sz w:val="21"/>
          <w:szCs w:val="21"/>
          <w:rPrChange w:id="5929" w:author="Jackson Halpin" w:date="2025-06-11T14:22:00Z" w16du:dateUtc="2025-06-11T18:22:00Z">
            <w:rPr>
              <w:rFonts w:ascii="Times New Roman" w:hAnsi="Times New Roman" w:cs="Times New Roman"/>
            </w:rPr>
          </w:rPrChange>
        </w:rPr>
        <w:t>LIRCentral</w:t>
      </w:r>
      <w:proofErr w:type="spellEnd"/>
      <w:r w:rsidR="00D85938" w:rsidRPr="00F61830">
        <w:rPr>
          <w:rFonts w:ascii="Times New Roman" w:hAnsi="Times New Roman" w:cs="Times New Roman"/>
          <w:sz w:val="21"/>
          <w:szCs w:val="21"/>
          <w:rPrChange w:id="5930" w:author="Jackson Halpin" w:date="2025-06-11T14:22:00Z" w16du:dateUtc="2025-06-11T18:22:00Z">
            <w:rPr>
              <w:rFonts w:ascii="Times New Roman" w:hAnsi="Times New Roman" w:cs="Times New Roman"/>
            </w:rPr>
          </w:rPrChange>
        </w:rPr>
        <w:t>-annotated peptides contained in the input library</w:t>
      </w:r>
      <w:r w:rsidR="009D4139" w:rsidRPr="00F61830">
        <w:rPr>
          <w:rFonts w:ascii="Times New Roman" w:hAnsi="Times New Roman" w:cs="Times New Roman"/>
          <w:sz w:val="21"/>
          <w:szCs w:val="21"/>
          <w:rPrChange w:id="5931" w:author="Jackson Halpin" w:date="2025-06-11T14:22:00Z" w16du:dateUtc="2025-06-11T18:22:00Z">
            <w:rPr>
              <w:rFonts w:ascii="Times New Roman" w:hAnsi="Times New Roman" w:cs="Times New Roman"/>
            </w:rPr>
          </w:rPrChange>
        </w:rPr>
        <w:t xml:space="preserve"> (rows</w:t>
      </w:r>
      <w:del w:id="5932" w:author="Jennifer Kosmatka" w:date="2025-06-11T12:20:00Z" w16du:dateUtc="2025-06-11T16:20:00Z">
        <w:r w:rsidR="009D4139" w:rsidRPr="00F61830" w:rsidDel="00AC7E82">
          <w:rPr>
            <w:rFonts w:ascii="Times New Roman" w:hAnsi="Times New Roman" w:cs="Times New Roman"/>
            <w:sz w:val="21"/>
            <w:szCs w:val="21"/>
            <w:rPrChange w:id="5933" w:author="Jackson Halpin" w:date="2025-06-11T14:22:00Z" w16du:dateUtc="2025-06-11T18:22:00Z">
              <w:rPr>
                <w:rFonts w:ascii="Times New Roman" w:hAnsi="Times New Roman" w:cs="Times New Roman"/>
              </w:rPr>
            </w:rPrChange>
          </w:rPr>
          <w:delText>)</w:delText>
        </w:r>
        <w:r w:rsidR="00D85938" w:rsidRPr="00F61830" w:rsidDel="00AC7E82">
          <w:rPr>
            <w:rFonts w:ascii="Times New Roman" w:hAnsi="Times New Roman" w:cs="Times New Roman"/>
            <w:sz w:val="21"/>
            <w:szCs w:val="21"/>
            <w:rPrChange w:id="5934" w:author="Jackson Halpin" w:date="2025-06-11T14:22:00Z" w16du:dateUtc="2025-06-11T18:22:00Z">
              <w:rPr>
                <w:rFonts w:ascii="Times New Roman" w:hAnsi="Times New Roman" w:cs="Times New Roman"/>
              </w:rPr>
            </w:rPrChange>
          </w:rPr>
          <w:delText>,</w:delText>
        </w:r>
        <w:r w:rsidR="009D4139" w:rsidRPr="00F61830" w:rsidDel="00AC7E82">
          <w:rPr>
            <w:rFonts w:ascii="Times New Roman" w:hAnsi="Times New Roman" w:cs="Times New Roman"/>
            <w:sz w:val="21"/>
            <w:szCs w:val="21"/>
            <w:rPrChange w:id="5935" w:author="Jackson Halpin" w:date="2025-06-11T14:22:00Z" w16du:dateUtc="2025-06-11T18:22:00Z">
              <w:rPr>
                <w:rFonts w:ascii="Times New Roman" w:hAnsi="Times New Roman" w:cs="Times New Roman"/>
              </w:rPr>
            </w:rPrChange>
          </w:rPr>
          <w:delText>were</w:delText>
        </w:r>
      </w:del>
      <w:ins w:id="5936" w:author="Jennifer Kosmatka" w:date="2025-06-11T12:20:00Z" w16du:dateUtc="2025-06-11T16:20:00Z">
        <w:r w:rsidR="00AC7E82" w:rsidRPr="00F61830">
          <w:rPr>
            <w:rFonts w:ascii="Times New Roman" w:hAnsi="Times New Roman" w:cs="Times New Roman"/>
            <w:sz w:val="21"/>
            <w:szCs w:val="21"/>
            <w:rPrChange w:id="5937" w:author="Jackson Halpin" w:date="2025-06-11T14:22:00Z" w16du:dateUtc="2025-06-11T18:22:00Z">
              <w:rPr>
                <w:rFonts w:ascii="Times New Roman" w:hAnsi="Times New Roman" w:cs="Times New Roman"/>
              </w:rPr>
            </w:rPrChange>
          </w:rPr>
          <w:t>), were</w:t>
        </w:r>
      </w:ins>
      <w:r w:rsidR="009D4139" w:rsidRPr="00F61830">
        <w:rPr>
          <w:rFonts w:ascii="Times New Roman" w:hAnsi="Times New Roman" w:cs="Times New Roman"/>
          <w:sz w:val="21"/>
          <w:szCs w:val="21"/>
          <w:rPrChange w:id="5938" w:author="Jackson Halpin" w:date="2025-06-11T14:22:00Z" w16du:dateUtc="2025-06-11T18:22:00Z">
            <w:rPr>
              <w:rFonts w:ascii="Times New Roman" w:hAnsi="Times New Roman" w:cs="Times New Roman"/>
            </w:rPr>
          </w:rPrChange>
        </w:rPr>
        <w:t xml:space="preserve"> </w:t>
      </w:r>
      <w:r w:rsidR="00D85938" w:rsidRPr="00F61830">
        <w:rPr>
          <w:rFonts w:ascii="Times New Roman" w:hAnsi="Times New Roman" w:cs="Times New Roman"/>
          <w:sz w:val="21"/>
          <w:szCs w:val="21"/>
          <w:rPrChange w:id="5939" w:author="Jackson Halpin" w:date="2025-06-11T14:22:00Z" w16du:dateUtc="2025-06-11T18:22:00Z">
            <w:rPr>
              <w:rFonts w:ascii="Times New Roman" w:hAnsi="Times New Roman" w:cs="Times New Roman"/>
            </w:rPr>
          </w:rPrChange>
        </w:rPr>
        <w:t>observed in each round of sorting</w:t>
      </w:r>
      <w:r w:rsidR="00B554C7" w:rsidRPr="00F61830">
        <w:rPr>
          <w:rFonts w:ascii="Times New Roman" w:hAnsi="Times New Roman" w:cs="Times New Roman"/>
          <w:sz w:val="21"/>
          <w:szCs w:val="21"/>
          <w:rPrChange w:id="5940" w:author="Jackson Halpin" w:date="2025-06-11T14:22:00Z" w16du:dateUtc="2025-06-11T18:22:00Z">
            <w:rPr>
              <w:rFonts w:ascii="Times New Roman" w:hAnsi="Times New Roman" w:cs="Times New Roman"/>
            </w:rPr>
          </w:rPrChange>
        </w:rPr>
        <w:t xml:space="preserve">. </w:t>
      </w:r>
      <w:r w:rsidR="00D85938" w:rsidRPr="00F61830">
        <w:rPr>
          <w:rFonts w:ascii="Times New Roman" w:hAnsi="Times New Roman" w:cs="Times New Roman"/>
          <w:sz w:val="21"/>
          <w:szCs w:val="21"/>
          <w:rPrChange w:id="5941" w:author="Jackson Halpin" w:date="2025-06-11T14:22:00Z" w16du:dateUtc="2025-06-11T18:22:00Z">
            <w:rPr>
              <w:rFonts w:ascii="Times New Roman" w:hAnsi="Times New Roman" w:cs="Times New Roman"/>
            </w:rPr>
          </w:rPrChange>
        </w:rPr>
        <w:t>Hash</w:t>
      </w:r>
      <w:r w:rsidR="00B554C7" w:rsidRPr="00F61830">
        <w:rPr>
          <w:rFonts w:ascii="Times New Roman" w:hAnsi="Times New Roman" w:cs="Times New Roman"/>
          <w:sz w:val="21"/>
          <w:szCs w:val="21"/>
          <w:rPrChange w:id="5942" w:author="Jackson Halpin" w:date="2025-06-11T14:22:00Z" w16du:dateUtc="2025-06-11T18:22:00Z">
            <w:rPr>
              <w:rFonts w:ascii="Times New Roman" w:hAnsi="Times New Roman" w:cs="Times New Roman"/>
            </w:rPr>
          </w:rPrChange>
        </w:rPr>
        <w:t>ing</w:t>
      </w:r>
      <w:r w:rsidR="00D85938" w:rsidRPr="00F61830">
        <w:rPr>
          <w:rFonts w:ascii="Times New Roman" w:hAnsi="Times New Roman" w:cs="Times New Roman"/>
          <w:sz w:val="21"/>
          <w:szCs w:val="21"/>
          <w:rPrChange w:id="5943" w:author="Jackson Halpin" w:date="2025-06-11T14:22:00Z" w16du:dateUtc="2025-06-11T18:22:00Z">
            <w:rPr>
              <w:rFonts w:ascii="Times New Roman" w:hAnsi="Times New Roman" w:cs="Times New Roman"/>
            </w:rPr>
          </w:rPrChange>
        </w:rPr>
        <w:t xml:space="preserve"> indicates </w:t>
      </w:r>
      <w:r w:rsidR="00B554C7" w:rsidRPr="00F61830">
        <w:rPr>
          <w:rFonts w:ascii="Times New Roman" w:hAnsi="Times New Roman" w:cs="Times New Roman"/>
          <w:sz w:val="21"/>
          <w:szCs w:val="21"/>
          <w:rPrChange w:id="5944" w:author="Jackson Halpin" w:date="2025-06-11T14:22:00Z" w16du:dateUtc="2025-06-11T18:22:00Z">
            <w:rPr>
              <w:rFonts w:ascii="Times New Roman" w:hAnsi="Times New Roman" w:cs="Times New Roman"/>
            </w:rPr>
          </w:rPrChange>
        </w:rPr>
        <w:t xml:space="preserve">the </w:t>
      </w:r>
      <w:r w:rsidR="00D85938" w:rsidRPr="00F61830">
        <w:rPr>
          <w:rFonts w:ascii="Times New Roman" w:hAnsi="Times New Roman" w:cs="Times New Roman"/>
          <w:sz w:val="21"/>
          <w:szCs w:val="21"/>
          <w:rPrChange w:id="5945" w:author="Jackson Halpin" w:date="2025-06-11T14:22:00Z" w16du:dateUtc="2025-06-11T18:22:00Z">
            <w:rPr>
              <w:rFonts w:ascii="Times New Roman" w:hAnsi="Times New Roman" w:cs="Times New Roman"/>
            </w:rPr>
          </w:rPrChange>
        </w:rPr>
        <w:t xml:space="preserve">peptide was not identified in that sort. </w:t>
      </w:r>
      <w:r w:rsidR="00D85938" w:rsidRPr="00F61830">
        <w:rPr>
          <w:rFonts w:ascii="Times New Roman" w:hAnsi="Times New Roman" w:cs="Times New Roman"/>
          <w:b/>
          <w:bCs/>
          <w:sz w:val="21"/>
          <w:szCs w:val="21"/>
          <w:rPrChange w:id="5946" w:author="Jackson Halpin" w:date="2025-06-11T14:22:00Z" w16du:dateUtc="2025-06-11T18:22:00Z">
            <w:rPr>
              <w:rFonts w:ascii="Times New Roman" w:hAnsi="Times New Roman" w:cs="Times New Roman"/>
              <w:b/>
              <w:bCs/>
            </w:rPr>
          </w:rPrChange>
        </w:rPr>
        <w:t>(a)</w:t>
      </w:r>
      <w:r w:rsidR="00D85938" w:rsidRPr="00F61830">
        <w:rPr>
          <w:rFonts w:ascii="Times New Roman" w:hAnsi="Times New Roman" w:cs="Times New Roman"/>
          <w:sz w:val="21"/>
          <w:szCs w:val="21"/>
          <w:rPrChange w:id="5947" w:author="Jackson Halpin" w:date="2025-06-11T14:22:00Z" w16du:dateUtc="2025-06-11T18:22:00Z">
            <w:rPr>
              <w:rFonts w:ascii="Times New Roman" w:hAnsi="Times New Roman" w:cs="Times New Roman"/>
            </w:rPr>
          </w:rPrChange>
        </w:rPr>
        <w:t xml:space="preserve"> </w:t>
      </w:r>
      <w:r w:rsidR="00B554C7" w:rsidRPr="00F61830">
        <w:rPr>
          <w:rFonts w:ascii="Times New Roman" w:hAnsi="Times New Roman" w:cs="Times New Roman"/>
          <w:sz w:val="21"/>
          <w:szCs w:val="21"/>
          <w:rPrChange w:id="5948" w:author="Jackson Halpin" w:date="2025-06-11T14:22:00Z" w16du:dateUtc="2025-06-11T18:22:00Z">
            <w:rPr>
              <w:rFonts w:ascii="Times New Roman" w:hAnsi="Times New Roman" w:cs="Times New Roman"/>
            </w:rPr>
          </w:rPrChange>
        </w:rPr>
        <w:t>High-affinity binders.</w:t>
      </w:r>
      <w:r w:rsidRPr="00F61830">
        <w:rPr>
          <w:rFonts w:ascii="Times New Roman" w:hAnsi="Times New Roman" w:cs="Times New Roman"/>
          <w:sz w:val="21"/>
          <w:szCs w:val="21"/>
          <w:rPrChange w:id="5949" w:author="Jackson Halpin" w:date="2025-06-11T14:22:00Z" w16du:dateUtc="2025-06-11T18:22:00Z">
            <w:rPr>
              <w:rFonts w:ascii="Times New Roman" w:hAnsi="Times New Roman" w:cs="Times New Roman"/>
            </w:rPr>
          </w:rPrChange>
        </w:rPr>
        <w:t xml:space="preserve"> </w:t>
      </w:r>
      <w:r w:rsidR="00311C1F" w:rsidRPr="00F61830">
        <w:rPr>
          <w:rFonts w:ascii="Times New Roman" w:hAnsi="Times New Roman" w:cs="Times New Roman"/>
          <w:sz w:val="21"/>
          <w:szCs w:val="21"/>
          <w:rPrChange w:id="5950" w:author="Jackson Halpin" w:date="2025-06-11T14:22:00Z" w16du:dateUtc="2025-06-11T18:22:00Z">
            <w:rPr>
              <w:rFonts w:ascii="Times New Roman" w:hAnsi="Times New Roman" w:cs="Times New Roman"/>
            </w:rPr>
          </w:rPrChange>
        </w:rPr>
        <w:t xml:space="preserve">The peptide identified from the sort is </w:t>
      </w:r>
      <w:r w:rsidR="00B554C7" w:rsidRPr="00F61830">
        <w:rPr>
          <w:rFonts w:ascii="Times New Roman" w:hAnsi="Times New Roman" w:cs="Times New Roman"/>
          <w:sz w:val="21"/>
          <w:szCs w:val="21"/>
          <w:rPrChange w:id="5951" w:author="Jackson Halpin" w:date="2025-06-11T14:22:00Z" w16du:dateUtc="2025-06-11T18:22:00Z">
            <w:rPr>
              <w:rFonts w:ascii="Times New Roman" w:hAnsi="Times New Roman" w:cs="Times New Roman"/>
            </w:rPr>
          </w:rPrChange>
        </w:rPr>
        <w:t>shown</w:t>
      </w:r>
      <w:r w:rsidR="00311C1F" w:rsidRPr="00F61830">
        <w:rPr>
          <w:rFonts w:ascii="Times New Roman" w:hAnsi="Times New Roman" w:cs="Times New Roman"/>
          <w:sz w:val="21"/>
          <w:szCs w:val="21"/>
          <w:rPrChange w:id="5952" w:author="Jackson Halpin" w:date="2025-06-11T14:22:00Z" w16du:dateUtc="2025-06-11T18:22:00Z">
            <w:rPr>
              <w:rFonts w:ascii="Times New Roman" w:hAnsi="Times New Roman" w:cs="Times New Roman"/>
            </w:rPr>
          </w:rPrChange>
        </w:rPr>
        <w:t xml:space="preserve"> with the core LIR in bold and any mutations </w:t>
      </w:r>
      <w:r w:rsidR="00153701" w:rsidRPr="00F61830">
        <w:rPr>
          <w:rFonts w:ascii="Times New Roman" w:hAnsi="Times New Roman" w:cs="Times New Roman"/>
          <w:sz w:val="21"/>
          <w:szCs w:val="21"/>
          <w:rPrChange w:id="5953" w:author="Jackson Halpin" w:date="2025-06-11T14:22:00Z" w16du:dateUtc="2025-06-11T18:22:00Z">
            <w:rPr>
              <w:rFonts w:ascii="Times New Roman" w:hAnsi="Times New Roman" w:cs="Times New Roman"/>
            </w:rPr>
          </w:rPrChange>
        </w:rPr>
        <w:t xml:space="preserve">from the </w:t>
      </w:r>
      <w:r w:rsidR="00B554C7" w:rsidRPr="00F61830">
        <w:rPr>
          <w:rFonts w:ascii="Times New Roman" w:hAnsi="Times New Roman" w:cs="Times New Roman"/>
          <w:sz w:val="21"/>
          <w:szCs w:val="21"/>
          <w:rPrChange w:id="5954" w:author="Jackson Halpin" w:date="2025-06-11T14:22:00Z" w16du:dateUtc="2025-06-11T18:22:00Z">
            <w:rPr>
              <w:rFonts w:ascii="Times New Roman" w:hAnsi="Times New Roman" w:cs="Times New Roman"/>
            </w:rPr>
          </w:rPrChange>
        </w:rPr>
        <w:t>human sequence in</w:t>
      </w:r>
      <w:r w:rsidR="00311C1F" w:rsidRPr="00F61830">
        <w:rPr>
          <w:rFonts w:ascii="Times New Roman" w:hAnsi="Times New Roman" w:cs="Times New Roman"/>
          <w:sz w:val="21"/>
          <w:szCs w:val="21"/>
          <w:rPrChange w:id="5955" w:author="Jackson Halpin" w:date="2025-06-11T14:22:00Z" w16du:dateUtc="2025-06-11T18:22:00Z">
            <w:rPr>
              <w:rFonts w:ascii="Times New Roman" w:hAnsi="Times New Roman" w:cs="Times New Roman"/>
            </w:rPr>
          </w:rPrChange>
        </w:rPr>
        <w:t xml:space="preserve"> red. The peptide </w:t>
      </w:r>
      <w:r w:rsidR="00B554C7" w:rsidRPr="00F61830">
        <w:rPr>
          <w:rFonts w:ascii="Times New Roman" w:hAnsi="Times New Roman" w:cs="Times New Roman"/>
          <w:sz w:val="21"/>
          <w:szCs w:val="21"/>
          <w:rPrChange w:id="5956" w:author="Jackson Halpin" w:date="2025-06-11T14:22:00Z" w16du:dateUtc="2025-06-11T18:22:00Z">
            <w:rPr>
              <w:rFonts w:ascii="Times New Roman" w:hAnsi="Times New Roman" w:cs="Times New Roman"/>
            </w:rPr>
          </w:rPrChange>
        </w:rPr>
        <w:t>tested for binding to</w:t>
      </w:r>
      <w:r w:rsidR="003C40FF" w:rsidRPr="00F61830">
        <w:rPr>
          <w:rFonts w:ascii="Times New Roman" w:hAnsi="Times New Roman" w:cs="Times New Roman"/>
          <w:sz w:val="21"/>
          <w:szCs w:val="21"/>
          <w:rPrChange w:id="5957" w:author="Jackson Halpin" w:date="2025-06-11T14:22:00Z" w16du:dateUtc="2025-06-11T18:22:00Z">
            <w:rPr>
              <w:rFonts w:ascii="Times New Roman" w:hAnsi="Times New Roman" w:cs="Times New Roman"/>
            </w:rPr>
          </w:rPrChange>
        </w:rPr>
        <w:t xml:space="preserve"> </w:t>
      </w:r>
      <w:r w:rsidR="00311C1F" w:rsidRPr="00F61830">
        <w:rPr>
          <w:rFonts w:ascii="Times New Roman" w:hAnsi="Times New Roman" w:cs="Times New Roman"/>
          <w:sz w:val="21"/>
          <w:szCs w:val="21"/>
          <w:rPrChange w:id="5958" w:author="Jackson Halpin" w:date="2025-06-11T14:22:00Z" w16du:dateUtc="2025-06-11T18:22:00Z">
            <w:rPr>
              <w:rFonts w:ascii="Times New Roman" w:hAnsi="Times New Roman" w:cs="Times New Roman"/>
            </w:rPr>
          </w:rPrChange>
        </w:rPr>
        <w:t>LC3B is shown on the right. Previously measured affinities are as follows: FYCO1</w:t>
      </w:r>
      <w:r w:rsidR="00311C1F" w:rsidRPr="00F61830">
        <w:rPr>
          <w:rFonts w:ascii="Times New Roman" w:hAnsi="Times New Roman" w:cs="Times New Roman"/>
          <w:sz w:val="21"/>
          <w:szCs w:val="21"/>
          <w:vertAlign w:val="superscript"/>
          <w:rPrChange w:id="5959" w:author="Jackson Halpin" w:date="2025-06-11T14:22:00Z" w16du:dateUtc="2025-06-11T18:22:00Z">
            <w:rPr>
              <w:rFonts w:ascii="Times New Roman" w:hAnsi="Times New Roman" w:cs="Times New Roman"/>
              <w:vertAlign w:val="superscript"/>
            </w:rPr>
          </w:rPrChange>
        </w:rPr>
        <w:t>1273-1297</w:t>
      </w:r>
      <w:r w:rsidR="00311C1F" w:rsidRPr="00F61830">
        <w:rPr>
          <w:rFonts w:ascii="Times New Roman" w:hAnsi="Times New Roman" w:cs="Times New Roman"/>
          <w:sz w:val="21"/>
          <w:szCs w:val="21"/>
          <w:rPrChange w:id="5960" w:author="Jackson Halpin" w:date="2025-06-11T14:22:00Z" w16du:dateUtc="2025-06-11T18:22:00Z">
            <w:rPr>
              <w:rFonts w:ascii="Times New Roman" w:hAnsi="Times New Roman" w:cs="Times New Roman"/>
            </w:rPr>
          </w:rPrChange>
        </w:rPr>
        <w:t xml:space="preserve"> (0.19 </w:t>
      </w:r>
      <w:r w:rsidR="00384F04" w:rsidRPr="00F61830">
        <w:rPr>
          <w:rFonts w:ascii="Times New Roman" w:hAnsi="Times New Roman" w:cs="Times New Roman"/>
          <w:sz w:val="21"/>
          <w:szCs w:val="21"/>
          <w:rPrChange w:id="5961" w:author="Jackson Halpin" w:date="2025-06-11T14:22:00Z" w16du:dateUtc="2025-06-11T18:22:00Z">
            <w:rPr>
              <w:rFonts w:ascii="Times New Roman" w:hAnsi="Times New Roman" w:cs="Times New Roman"/>
            </w:rPr>
          </w:rPrChange>
        </w:rPr>
        <w:t>µM</w:t>
      </w:r>
      <w:r w:rsidR="00311C1F" w:rsidRPr="00F61830">
        <w:rPr>
          <w:rFonts w:ascii="Times New Roman" w:hAnsi="Times New Roman" w:cs="Times New Roman"/>
          <w:sz w:val="21"/>
          <w:szCs w:val="21"/>
          <w:rPrChange w:id="5962" w:author="Jackson Halpin" w:date="2025-06-11T14:22:00Z" w16du:dateUtc="2025-06-11T18:22:00Z">
            <w:rPr>
              <w:rFonts w:ascii="Times New Roman" w:hAnsi="Times New Roman" w:cs="Times New Roman"/>
            </w:rPr>
          </w:rPrChange>
        </w:rPr>
        <w:t xml:space="preserve"> ITC)</w:t>
      </w:r>
      <w:r w:rsidR="003C40FF" w:rsidRPr="00F61830">
        <w:rPr>
          <w:rFonts w:ascii="Times New Roman" w:hAnsi="Times New Roman" w:cs="Times New Roman"/>
          <w:sz w:val="21"/>
          <w:szCs w:val="21"/>
          <w:rPrChange w:id="5963" w:author="Jackson Halpin" w:date="2025-06-11T14:22:00Z" w16du:dateUtc="2025-06-11T18:22:00Z">
            <w:rPr>
              <w:rFonts w:ascii="Times New Roman" w:hAnsi="Times New Roman" w:cs="Times New Roman"/>
            </w:rPr>
          </w:rPrChange>
        </w:rPr>
        <w:t xml:space="preserve"> </w:t>
      </w:r>
      <w:r w:rsidR="003C40FF" w:rsidRPr="00F61830">
        <w:rPr>
          <w:rFonts w:ascii="Times New Roman" w:hAnsi="Times New Roman" w:cs="Times New Roman"/>
          <w:sz w:val="21"/>
          <w:szCs w:val="21"/>
          <w:rPrChange w:id="5964" w:author="Jackson Halpin" w:date="2025-06-11T14:22:00Z" w16du:dateUtc="2025-06-11T18:22:00Z">
            <w:rPr>
              <w:rFonts w:ascii="Times New Roman" w:hAnsi="Times New Roman" w:cs="Times New Roman"/>
            </w:rPr>
          </w:rPrChange>
        </w:rPr>
        <w:fldChar w:fldCharType="begin"/>
      </w:r>
      <w:r w:rsidR="00254B7E" w:rsidRPr="00F61830">
        <w:rPr>
          <w:rFonts w:ascii="Times New Roman" w:hAnsi="Times New Roman" w:cs="Times New Roman"/>
          <w:sz w:val="21"/>
          <w:szCs w:val="21"/>
          <w:rPrChange w:id="5965" w:author="Jackson Halpin" w:date="2025-06-11T14:22:00Z" w16du:dateUtc="2025-06-11T18:22:00Z">
            <w:rPr>
              <w:rFonts w:ascii="Times New Roman" w:hAnsi="Times New Roman" w:cs="Times New Roman"/>
            </w:rPr>
          </w:rPrChange>
        </w:rPr>
        <w:instrText xml:space="preserve"> ADDIN ZOTERO_ITEM CSL_CITATION {"citationID":"ctH6GNvG","properties":{"formattedCitation":"(Cheng et al. 2016)","plainCitation":"(Cheng et al. 2016)","noteIndex":0},"citationItems":[{"id":169,"uris":["http://zotero.org/users/local/DUCgBsd9/items/UGFF8UMV","http://zotero.org/users/14717947/items/UGFF8UMV"],"itemData":{"id":169,"type":"article-journal","container-title":"Autophagy","DOI":"10.1080/15548627.2016.1185590","ISSN":"1554-8627, 1554-8635","issue":"8","journalAbbreviation":"Autophagy","language":"en","page":"1330-1339","source":"DOI.org (Crossref)","title":"Structural basis of FYCO1 and MAP1LC3A interaction reveals a novel binding mode for Atg8-family proteins","volume":"12","author":[{"family":"Cheng","given":"Xiaofang"},{"family":"Wang","given":"Yingli"},{"family":"Gong","given":"Yukang"},{"family":"Li","given":"Faxiang"},{"family":"Guo","given":"Yujiao"},{"family":"Hu","given":"Shichen"},{"family":"Liu","given":"Jianping"},{"family":"Pan","given":"Lifeng"}],"issued":{"date-parts":[["2016",8,2]]}}}],"schema":"https://github.com/citation-style-language/schema/raw/master/csl-citation.json"} </w:instrText>
      </w:r>
      <w:r w:rsidR="003C40FF" w:rsidRPr="00F61830">
        <w:rPr>
          <w:rFonts w:ascii="Times New Roman" w:hAnsi="Times New Roman" w:cs="Times New Roman"/>
          <w:sz w:val="21"/>
          <w:szCs w:val="21"/>
          <w:rPrChange w:id="5966" w:author="Jackson Halpin" w:date="2025-06-11T14:22:00Z" w16du:dateUtc="2025-06-11T18:22:00Z">
            <w:rPr>
              <w:rFonts w:ascii="Times New Roman" w:hAnsi="Times New Roman" w:cs="Times New Roman"/>
            </w:rPr>
          </w:rPrChange>
        </w:rPr>
        <w:fldChar w:fldCharType="separate"/>
      </w:r>
      <w:r w:rsidR="003C40FF" w:rsidRPr="00F61830">
        <w:rPr>
          <w:rFonts w:ascii="Times New Roman" w:hAnsi="Times New Roman" w:cs="Times New Roman"/>
          <w:noProof/>
          <w:sz w:val="21"/>
          <w:szCs w:val="21"/>
          <w:rPrChange w:id="5967" w:author="Jackson Halpin" w:date="2025-06-11T14:22:00Z" w16du:dateUtc="2025-06-11T18:22:00Z">
            <w:rPr>
              <w:rFonts w:ascii="Times New Roman" w:hAnsi="Times New Roman" w:cs="Times New Roman"/>
              <w:noProof/>
            </w:rPr>
          </w:rPrChange>
        </w:rPr>
        <w:t>(Cheng et al. 2016)</w:t>
      </w:r>
      <w:r w:rsidR="003C40FF" w:rsidRPr="00F61830">
        <w:rPr>
          <w:rFonts w:ascii="Times New Roman" w:hAnsi="Times New Roman" w:cs="Times New Roman"/>
          <w:sz w:val="21"/>
          <w:szCs w:val="21"/>
          <w:rPrChange w:id="5968" w:author="Jackson Halpin" w:date="2025-06-11T14:22:00Z" w16du:dateUtc="2025-06-11T18:22:00Z">
            <w:rPr>
              <w:rFonts w:ascii="Times New Roman" w:hAnsi="Times New Roman" w:cs="Times New Roman"/>
            </w:rPr>
          </w:rPrChange>
        </w:rPr>
        <w:fldChar w:fldCharType="end"/>
      </w:r>
      <w:r w:rsidR="00B554C7" w:rsidRPr="00F61830">
        <w:rPr>
          <w:rFonts w:ascii="Times New Roman" w:hAnsi="Times New Roman" w:cs="Times New Roman"/>
          <w:sz w:val="21"/>
          <w:szCs w:val="21"/>
          <w:rPrChange w:id="5969" w:author="Jackson Halpin" w:date="2025-06-11T14:22:00Z" w16du:dateUtc="2025-06-11T18:22:00Z">
            <w:rPr>
              <w:rFonts w:ascii="Times New Roman" w:hAnsi="Times New Roman" w:cs="Times New Roman"/>
            </w:rPr>
          </w:rPrChange>
        </w:rPr>
        <w:t xml:space="preserve"> </w:t>
      </w:r>
      <w:r w:rsidR="00311C1F" w:rsidRPr="00F61830">
        <w:rPr>
          <w:rFonts w:ascii="Times New Roman" w:hAnsi="Times New Roman" w:cs="Times New Roman"/>
          <w:sz w:val="21"/>
          <w:szCs w:val="21"/>
          <w:rPrChange w:id="5970" w:author="Jackson Halpin" w:date="2025-06-11T14:22:00Z" w16du:dateUtc="2025-06-11T18:22:00Z">
            <w:rPr>
              <w:rFonts w:ascii="Times New Roman" w:hAnsi="Times New Roman" w:cs="Times New Roman"/>
            </w:rPr>
          </w:rPrChange>
        </w:rPr>
        <w:t>, ATG4B</w:t>
      </w:r>
      <w:r w:rsidR="00311C1F" w:rsidRPr="00F61830">
        <w:rPr>
          <w:rFonts w:ascii="Times New Roman" w:hAnsi="Times New Roman" w:cs="Times New Roman"/>
          <w:sz w:val="21"/>
          <w:szCs w:val="21"/>
          <w:vertAlign w:val="superscript"/>
          <w:rPrChange w:id="5971" w:author="Jackson Halpin" w:date="2025-06-11T14:22:00Z" w16du:dateUtc="2025-06-11T18:22:00Z">
            <w:rPr>
              <w:rFonts w:ascii="Times New Roman" w:hAnsi="Times New Roman" w:cs="Times New Roman"/>
              <w:vertAlign w:val="superscript"/>
            </w:rPr>
          </w:rPrChange>
        </w:rPr>
        <w:t xml:space="preserve">358-394 </w:t>
      </w:r>
      <w:r w:rsidR="00311C1F" w:rsidRPr="00F61830">
        <w:rPr>
          <w:rFonts w:ascii="Times New Roman" w:hAnsi="Times New Roman" w:cs="Times New Roman"/>
          <w:sz w:val="21"/>
          <w:szCs w:val="21"/>
          <w:rPrChange w:id="5972" w:author="Jackson Halpin" w:date="2025-06-11T14:22:00Z" w16du:dateUtc="2025-06-11T18:22:00Z">
            <w:rPr>
              <w:rFonts w:ascii="Times New Roman" w:hAnsi="Times New Roman" w:cs="Times New Roman"/>
            </w:rPr>
          </w:rPrChange>
        </w:rPr>
        <w:t xml:space="preserve">(0.47 </w:t>
      </w:r>
      <w:r w:rsidR="00384F04" w:rsidRPr="00F61830">
        <w:rPr>
          <w:rFonts w:ascii="Times New Roman" w:hAnsi="Times New Roman" w:cs="Times New Roman"/>
          <w:sz w:val="21"/>
          <w:szCs w:val="21"/>
          <w:rPrChange w:id="5973" w:author="Jackson Halpin" w:date="2025-06-11T14:22:00Z" w16du:dateUtc="2025-06-11T18:22:00Z">
            <w:rPr>
              <w:rFonts w:ascii="Times New Roman" w:hAnsi="Times New Roman" w:cs="Times New Roman"/>
            </w:rPr>
          </w:rPrChange>
        </w:rPr>
        <w:t>µM</w:t>
      </w:r>
      <w:r w:rsidR="00311C1F" w:rsidRPr="00F61830">
        <w:rPr>
          <w:rFonts w:ascii="Times New Roman" w:hAnsi="Times New Roman" w:cs="Times New Roman"/>
          <w:sz w:val="21"/>
          <w:szCs w:val="21"/>
          <w:rPrChange w:id="5974" w:author="Jackson Halpin" w:date="2025-06-11T14:22:00Z" w16du:dateUtc="2025-06-11T18:22:00Z">
            <w:rPr>
              <w:rFonts w:ascii="Times New Roman" w:hAnsi="Times New Roman" w:cs="Times New Roman"/>
            </w:rPr>
          </w:rPrChange>
        </w:rPr>
        <w:t xml:space="preserve"> BLI), TCPR2</w:t>
      </w:r>
      <w:r w:rsidR="00311C1F" w:rsidRPr="00F61830">
        <w:rPr>
          <w:rFonts w:ascii="Times New Roman" w:hAnsi="Times New Roman" w:cs="Times New Roman"/>
          <w:sz w:val="21"/>
          <w:szCs w:val="21"/>
          <w:vertAlign w:val="superscript"/>
          <w:rPrChange w:id="5975" w:author="Jackson Halpin" w:date="2025-06-11T14:22:00Z" w16du:dateUtc="2025-06-11T18:22:00Z">
            <w:rPr>
              <w:rFonts w:ascii="Times New Roman" w:hAnsi="Times New Roman" w:cs="Times New Roman"/>
              <w:vertAlign w:val="superscript"/>
            </w:rPr>
          </w:rPrChange>
        </w:rPr>
        <w:t>1403-1411</w:t>
      </w:r>
      <w:r w:rsidR="00311C1F" w:rsidRPr="00F61830">
        <w:rPr>
          <w:rFonts w:ascii="Times New Roman" w:hAnsi="Times New Roman" w:cs="Times New Roman"/>
          <w:sz w:val="21"/>
          <w:szCs w:val="21"/>
          <w:rPrChange w:id="5976" w:author="Jackson Halpin" w:date="2025-06-11T14:22:00Z" w16du:dateUtc="2025-06-11T18:22:00Z">
            <w:rPr>
              <w:rFonts w:ascii="Times New Roman" w:hAnsi="Times New Roman" w:cs="Times New Roman"/>
            </w:rPr>
          </w:rPrChange>
        </w:rPr>
        <w:t xml:space="preserve"> (</w:t>
      </w:r>
      <w:r w:rsidR="003C40FF" w:rsidRPr="00F61830">
        <w:rPr>
          <w:rFonts w:ascii="Times New Roman" w:hAnsi="Times New Roman" w:cs="Times New Roman"/>
          <w:sz w:val="21"/>
          <w:szCs w:val="21"/>
          <w:rPrChange w:id="5977" w:author="Jackson Halpin" w:date="2025-06-11T14:22:00Z" w16du:dateUtc="2025-06-11T18:22:00Z">
            <w:rPr>
              <w:rFonts w:ascii="Times New Roman" w:hAnsi="Times New Roman" w:cs="Times New Roman"/>
            </w:rPr>
          </w:rPrChange>
        </w:rPr>
        <w:t>0.67</w:t>
      </w:r>
      <w:r w:rsidR="00311C1F" w:rsidRPr="00F61830">
        <w:rPr>
          <w:rFonts w:ascii="Times New Roman" w:hAnsi="Times New Roman" w:cs="Times New Roman"/>
          <w:sz w:val="21"/>
          <w:szCs w:val="21"/>
          <w:rPrChange w:id="5978" w:author="Jackson Halpin" w:date="2025-06-11T14:22:00Z" w16du:dateUtc="2025-06-11T18:22:00Z">
            <w:rPr>
              <w:rFonts w:ascii="Times New Roman" w:hAnsi="Times New Roman" w:cs="Times New Roman"/>
            </w:rPr>
          </w:rPrChange>
        </w:rPr>
        <w:t xml:space="preserve"> </w:t>
      </w:r>
      <w:r w:rsidR="00384F04" w:rsidRPr="00F61830">
        <w:rPr>
          <w:rFonts w:ascii="Times New Roman" w:hAnsi="Times New Roman" w:cs="Times New Roman"/>
          <w:sz w:val="21"/>
          <w:szCs w:val="21"/>
          <w:rPrChange w:id="5979" w:author="Jackson Halpin" w:date="2025-06-11T14:22:00Z" w16du:dateUtc="2025-06-11T18:22:00Z">
            <w:rPr>
              <w:rFonts w:ascii="Times New Roman" w:hAnsi="Times New Roman" w:cs="Times New Roman"/>
            </w:rPr>
          </w:rPrChange>
        </w:rPr>
        <w:t>µM</w:t>
      </w:r>
      <w:r w:rsidR="00311C1F" w:rsidRPr="00F61830">
        <w:rPr>
          <w:rFonts w:ascii="Times New Roman" w:hAnsi="Times New Roman" w:cs="Times New Roman"/>
          <w:sz w:val="21"/>
          <w:szCs w:val="21"/>
          <w:rPrChange w:id="5980" w:author="Jackson Halpin" w:date="2025-06-11T14:22:00Z" w16du:dateUtc="2025-06-11T18:22:00Z">
            <w:rPr>
              <w:rFonts w:ascii="Times New Roman" w:hAnsi="Times New Roman" w:cs="Times New Roman"/>
            </w:rPr>
          </w:rPrChange>
        </w:rPr>
        <w:t xml:space="preserve"> ITC)</w:t>
      </w:r>
      <w:r w:rsidR="003C40FF" w:rsidRPr="00F61830">
        <w:rPr>
          <w:rFonts w:ascii="Times New Roman" w:hAnsi="Times New Roman" w:cs="Times New Roman"/>
          <w:sz w:val="21"/>
          <w:szCs w:val="21"/>
          <w:rPrChange w:id="5981" w:author="Jackson Halpin" w:date="2025-06-11T14:22:00Z" w16du:dateUtc="2025-06-11T18:22:00Z">
            <w:rPr>
              <w:rFonts w:ascii="Times New Roman" w:hAnsi="Times New Roman" w:cs="Times New Roman"/>
            </w:rPr>
          </w:rPrChange>
        </w:rPr>
        <w:t xml:space="preserve"> </w:t>
      </w:r>
      <w:r w:rsidR="003C40FF" w:rsidRPr="00F61830">
        <w:rPr>
          <w:rFonts w:ascii="Times New Roman" w:hAnsi="Times New Roman" w:cs="Times New Roman"/>
          <w:sz w:val="21"/>
          <w:szCs w:val="21"/>
          <w:rPrChange w:id="5982" w:author="Jackson Halpin" w:date="2025-06-11T14:22:00Z" w16du:dateUtc="2025-06-11T18:22:00Z">
            <w:rPr>
              <w:rFonts w:ascii="Times New Roman" w:hAnsi="Times New Roman" w:cs="Times New Roman"/>
            </w:rPr>
          </w:rPrChange>
        </w:rPr>
        <w:fldChar w:fldCharType="begin"/>
      </w:r>
      <w:r w:rsidR="00254B7E" w:rsidRPr="00F61830">
        <w:rPr>
          <w:rFonts w:ascii="Times New Roman" w:hAnsi="Times New Roman" w:cs="Times New Roman"/>
          <w:sz w:val="21"/>
          <w:szCs w:val="21"/>
          <w:rPrChange w:id="5983" w:author="Jackson Halpin" w:date="2025-06-11T14:22:00Z" w16du:dateUtc="2025-06-11T18:22:00Z">
            <w:rPr>
              <w:rFonts w:ascii="Times New Roman" w:hAnsi="Times New Roman" w:cs="Times New Roman"/>
            </w:rPr>
          </w:rPrChange>
        </w:rPr>
        <w:instrText xml:space="preserve"> ADDIN ZOTERO_ITEM CSL_CITATION {"citationID":"GJWtyRTA","properties":{"formattedCitation":"(Stadel et al. 2015)","plainCitation":"(Stadel et al. 2015)","noteIndex":0},"citationItems":[{"id":448,"uris":["http://zotero.org/users/14717947/items/JYDFMHV5"],"itemData":{"id":448,"type":"article-journal","container-title":"Molecular Cell","DOI":"10.1016/j.molcel.2015.09.010","ISSN":"10972765","issue":"1","journalAbbreviation":"Molecular Cell","language":"en","page":"89-104","source":"DOI.org (Crossref)","title":"TECPR2 Cooperates with LC3C to Regulate COPII-Dependent ER Export","volume":"60","author":[{"family":"Stadel","given":"Daniela"},{"family":"Millarte","given":"Valentina"},{"family":"Tillmann","given":"Kerstin D."},{"family":"Huber","given":"Jessica"},{"family":"Tamin-Yecheskel","given":"Bat-Chen"},{"family":"Akutsu","given":"Masato"},{"family":"Demishtein","given":"Alik"},{"family":"Ben-Zeev","given":"Bruria"},{"family":"Anikster","given":"Yair"},{"family":"Perez","given":"Franck"},{"family":"Dötsch","given":"Volker"},{"family":"Elazar","given":"Zvulun"},{"family":"Rogov","given":"Vladimir"},{"family":"Farhan","given":"Hesso"},{"family":"Behrends","given":"Christian"}],"issued":{"date-parts":[["2015",10]]}}}],"schema":"https://github.com/citation-style-language/schema/raw/master/csl-citation.json"} </w:instrText>
      </w:r>
      <w:r w:rsidR="003C40FF" w:rsidRPr="00F61830">
        <w:rPr>
          <w:rFonts w:ascii="Times New Roman" w:hAnsi="Times New Roman" w:cs="Times New Roman"/>
          <w:sz w:val="21"/>
          <w:szCs w:val="21"/>
          <w:rPrChange w:id="5984" w:author="Jackson Halpin" w:date="2025-06-11T14:22:00Z" w16du:dateUtc="2025-06-11T18:22:00Z">
            <w:rPr>
              <w:rFonts w:ascii="Times New Roman" w:hAnsi="Times New Roman" w:cs="Times New Roman"/>
            </w:rPr>
          </w:rPrChange>
        </w:rPr>
        <w:fldChar w:fldCharType="separate"/>
      </w:r>
      <w:r w:rsidR="003C40FF" w:rsidRPr="00F61830">
        <w:rPr>
          <w:rFonts w:ascii="Times New Roman" w:hAnsi="Times New Roman" w:cs="Times New Roman"/>
          <w:noProof/>
          <w:sz w:val="21"/>
          <w:szCs w:val="21"/>
          <w:rPrChange w:id="5985" w:author="Jackson Halpin" w:date="2025-06-11T14:22:00Z" w16du:dateUtc="2025-06-11T18:22:00Z">
            <w:rPr>
              <w:rFonts w:ascii="Times New Roman" w:hAnsi="Times New Roman" w:cs="Times New Roman"/>
              <w:noProof/>
            </w:rPr>
          </w:rPrChange>
        </w:rPr>
        <w:t>(Stadel et al. 2015)</w:t>
      </w:r>
      <w:r w:rsidR="003C40FF" w:rsidRPr="00F61830">
        <w:rPr>
          <w:rFonts w:ascii="Times New Roman" w:hAnsi="Times New Roman" w:cs="Times New Roman"/>
          <w:sz w:val="21"/>
          <w:szCs w:val="21"/>
          <w:rPrChange w:id="5986" w:author="Jackson Halpin" w:date="2025-06-11T14:22:00Z" w16du:dateUtc="2025-06-11T18:22:00Z">
            <w:rPr>
              <w:rFonts w:ascii="Times New Roman" w:hAnsi="Times New Roman" w:cs="Times New Roman"/>
            </w:rPr>
          </w:rPrChange>
        </w:rPr>
        <w:fldChar w:fldCharType="end"/>
      </w:r>
      <w:r w:rsidR="00311C1F" w:rsidRPr="00F61830">
        <w:rPr>
          <w:rFonts w:ascii="Times New Roman" w:hAnsi="Times New Roman" w:cs="Times New Roman"/>
          <w:sz w:val="21"/>
          <w:szCs w:val="21"/>
          <w:rPrChange w:id="5987" w:author="Jackson Halpin" w:date="2025-06-11T14:22:00Z" w16du:dateUtc="2025-06-11T18:22:00Z">
            <w:rPr>
              <w:rFonts w:ascii="Times New Roman" w:hAnsi="Times New Roman" w:cs="Times New Roman"/>
            </w:rPr>
          </w:rPrChange>
        </w:rPr>
        <w:t xml:space="preserve">, </w:t>
      </w:r>
      <w:r w:rsidR="003C40FF" w:rsidRPr="00F61830">
        <w:rPr>
          <w:rFonts w:ascii="Times New Roman" w:hAnsi="Times New Roman" w:cs="Times New Roman"/>
          <w:sz w:val="21"/>
          <w:szCs w:val="21"/>
          <w:rPrChange w:id="5988" w:author="Jackson Halpin" w:date="2025-06-11T14:22:00Z" w16du:dateUtc="2025-06-11T18:22:00Z">
            <w:rPr>
              <w:rFonts w:ascii="Times New Roman" w:hAnsi="Times New Roman" w:cs="Times New Roman"/>
            </w:rPr>
          </w:rPrChange>
        </w:rPr>
        <w:t>NEDD4</w:t>
      </w:r>
      <w:r w:rsidR="003C40FF" w:rsidRPr="00F61830">
        <w:rPr>
          <w:rFonts w:ascii="Times New Roman" w:hAnsi="Times New Roman" w:cs="Times New Roman"/>
          <w:sz w:val="21"/>
          <w:szCs w:val="21"/>
          <w:vertAlign w:val="superscript"/>
          <w:rPrChange w:id="5989" w:author="Jackson Halpin" w:date="2025-06-11T14:22:00Z" w16du:dateUtc="2025-06-11T18:22:00Z">
            <w:rPr>
              <w:rFonts w:ascii="Times New Roman" w:hAnsi="Times New Roman" w:cs="Times New Roman"/>
              <w:vertAlign w:val="superscript"/>
            </w:rPr>
          </w:rPrChange>
        </w:rPr>
        <w:t xml:space="preserve">256-278 </w:t>
      </w:r>
      <w:r w:rsidR="003C40FF" w:rsidRPr="00F61830">
        <w:rPr>
          <w:rFonts w:ascii="Times New Roman" w:hAnsi="Times New Roman" w:cs="Times New Roman"/>
          <w:sz w:val="21"/>
          <w:szCs w:val="21"/>
          <w:rPrChange w:id="5990" w:author="Jackson Halpin" w:date="2025-06-11T14:22:00Z" w16du:dateUtc="2025-06-11T18:22:00Z">
            <w:rPr>
              <w:rFonts w:ascii="Times New Roman" w:hAnsi="Times New Roman" w:cs="Times New Roman"/>
            </w:rPr>
          </w:rPrChange>
        </w:rPr>
        <w:t xml:space="preserve">(0.94 </w:t>
      </w:r>
      <w:r w:rsidR="00384F04" w:rsidRPr="00F61830">
        <w:rPr>
          <w:rFonts w:ascii="Times New Roman" w:hAnsi="Times New Roman" w:cs="Times New Roman"/>
          <w:sz w:val="21"/>
          <w:szCs w:val="21"/>
          <w:rPrChange w:id="5991" w:author="Jackson Halpin" w:date="2025-06-11T14:22:00Z" w16du:dateUtc="2025-06-11T18:22:00Z">
            <w:rPr>
              <w:rFonts w:ascii="Times New Roman" w:hAnsi="Times New Roman" w:cs="Times New Roman"/>
            </w:rPr>
          </w:rPrChange>
        </w:rPr>
        <w:t>µM</w:t>
      </w:r>
      <w:r w:rsidR="003C40FF" w:rsidRPr="00F61830">
        <w:rPr>
          <w:rFonts w:ascii="Times New Roman" w:hAnsi="Times New Roman" w:cs="Times New Roman"/>
          <w:sz w:val="21"/>
          <w:szCs w:val="21"/>
          <w:rPrChange w:id="5992" w:author="Jackson Halpin" w:date="2025-06-11T14:22:00Z" w16du:dateUtc="2025-06-11T18:22:00Z">
            <w:rPr>
              <w:rFonts w:ascii="Times New Roman" w:hAnsi="Times New Roman" w:cs="Times New Roman"/>
            </w:rPr>
          </w:rPrChange>
        </w:rPr>
        <w:t xml:space="preserve"> FP) </w:t>
      </w:r>
      <w:r w:rsidR="003C40FF" w:rsidRPr="00F61830">
        <w:rPr>
          <w:rFonts w:ascii="Times New Roman" w:hAnsi="Times New Roman" w:cs="Times New Roman"/>
          <w:sz w:val="21"/>
          <w:szCs w:val="21"/>
          <w:rPrChange w:id="5993" w:author="Jackson Halpin" w:date="2025-06-11T14:22:00Z" w16du:dateUtc="2025-06-11T18:22:00Z">
            <w:rPr>
              <w:rFonts w:ascii="Times New Roman" w:hAnsi="Times New Roman" w:cs="Times New Roman"/>
            </w:rPr>
          </w:rPrChange>
        </w:rPr>
        <w:fldChar w:fldCharType="begin"/>
      </w:r>
      <w:r w:rsidR="00254B7E" w:rsidRPr="00F61830">
        <w:rPr>
          <w:rFonts w:ascii="Times New Roman" w:hAnsi="Times New Roman" w:cs="Times New Roman"/>
          <w:sz w:val="21"/>
          <w:szCs w:val="21"/>
          <w:rPrChange w:id="5994" w:author="Jackson Halpin" w:date="2025-06-11T14:22:00Z" w16du:dateUtc="2025-06-11T18:22:00Z">
            <w:rPr>
              <w:rFonts w:ascii="Times New Roman" w:hAnsi="Times New Roman" w:cs="Times New Roman"/>
            </w:rPr>
          </w:rPrChange>
        </w:rPr>
        <w:instrText xml:space="preserve"> ADDIN ZOTERO_ITEM CSL_CITATION {"citationID":"QaK9qbnB","properties":{"formattedCitation":"(Qiu et al. 2017)","plainCitation":"(Qiu et al. 2017)","noteIndex":0},"citationItems":[{"id":126,"uris":["http://zotero.org/users/local/DUCgBsd9/items/WFCRIR2B","http://zotero.org/users/14717947/items/WFCRIR2B"],"itemData":{"id":126,"type":"article-journal","abstract":"Abstract\n            Members of the LC3/GABARAP family of ubiquitin‐like proteins function during autophagy by serving as membrane linked protein‐binding platforms. Their C‐termini are physically attached to membranes through covalent linkage to primary amines on lipids such as phosphatidylethanolamine, while their ubiquitin‐like fold domains bind “LIR” (LC3‐Interacting Region) sequences found within an extraordinarily diverse array of proteins including regulators of autophagy, adaptors that recruit ubiquitinated cargoes to be degraded, and even proteins controlling processes at membranes that are not associated with autophagy. Recently, LC3/GABARAP proteins were found to bind the ubiquitin E3 ligase NEDD4 to influence ubiquitination associated with autophagy in human cell lines. Here, we use purified recombinant proteins to define LC3B interactions with a specific LIR sequence from NEDD4, present a crystal structure showing atomic details of the interaction, and show that LC3B‐binding can steer intrinsic NEDD4 E3 ligase activity. The data provide detailed molecular insights underlying recruitment of an E3 ubiquitin ligase to phagophores during autophagy.\n          , \n            \n              PDB Code(s):\n              5V4K","container-title":"Protein Science","DOI":"10.1002/pro.3186","ISSN":"0961-8368, 1469-896X","issue":"8","journalAbbreviation":"Protein Science","language":"en","license":"http://onlinelibrary.wiley.com/termsAndConditions#vor","page":"1674-1680","source":"DOI.org (Crossref)","title":"Insights into links between autophagy and the ubiquitin system from the structure of LC3B bound to the LIR motif from the E3 ligase NEDD4","volume":"26","author":[{"family":"Qiu","given":"Yu"},{"family":"Zheng","given":"Yumei"},{"family":"Wu","given":"Kuen‐Phon"},{"family":"Schulman","given":"Brenda A."}],"issued":{"date-parts":[["2017",8]]}}}],"schema":"https://github.com/citation-style-language/schema/raw/master/csl-citation.json"} </w:instrText>
      </w:r>
      <w:r w:rsidR="003C40FF" w:rsidRPr="00F61830">
        <w:rPr>
          <w:rFonts w:ascii="Times New Roman" w:hAnsi="Times New Roman" w:cs="Times New Roman"/>
          <w:sz w:val="21"/>
          <w:szCs w:val="21"/>
          <w:rPrChange w:id="5995" w:author="Jackson Halpin" w:date="2025-06-11T14:22:00Z" w16du:dateUtc="2025-06-11T18:22:00Z">
            <w:rPr>
              <w:rFonts w:ascii="Times New Roman" w:hAnsi="Times New Roman" w:cs="Times New Roman"/>
            </w:rPr>
          </w:rPrChange>
        </w:rPr>
        <w:fldChar w:fldCharType="separate"/>
      </w:r>
      <w:r w:rsidR="003C40FF" w:rsidRPr="00F61830">
        <w:rPr>
          <w:rFonts w:ascii="Times New Roman" w:hAnsi="Times New Roman" w:cs="Times New Roman"/>
          <w:noProof/>
          <w:sz w:val="21"/>
          <w:szCs w:val="21"/>
          <w:rPrChange w:id="5996" w:author="Jackson Halpin" w:date="2025-06-11T14:22:00Z" w16du:dateUtc="2025-06-11T18:22:00Z">
            <w:rPr>
              <w:rFonts w:ascii="Times New Roman" w:hAnsi="Times New Roman" w:cs="Times New Roman"/>
              <w:noProof/>
            </w:rPr>
          </w:rPrChange>
        </w:rPr>
        <w:t>(Qiu et al. 2017)</w:t>
      </w:r>
      <w:r w:rsidR="003C40FF" w:rsidRPr="00F61830">
        <w:rPr>
          <w:rFonts w:ascii="Times New Roman" w:hAnsi="Times New Roman" w:cs="Times New Roman"/>
          <w:sz w:val="21"/>
          <w:szCs w:val="21"/>
          <w:rPrChange w:id="5997" w:author="Jackson Halpin" w:date="2025-06-11T14:22:00Z" w16du:dateUtc="2025-06-11T18:22:00Z">
            <w:rPr>
              <w:rFonts w:ascii="Times New Roman" w:hAnsi="Times New Roman" w:cs="Times New Roman"/>
            </w:rPr>
          </w:rPrChange>
        </w:rPr>
        <w:fldChar w:fldCharType="end"/>
      </w:r>
      <w:r w:rsidR="003C40FF" w:rsidRPr="00F61830">
        <w:rPr>
          <w:rFonts w:ascii="Times New Roman" w:hAnsi="Times New Roman" w:cs="Times New Roman"/>
          <w:sz w:val="21"/>
          <w:szCs w:val="21"/>
          <w:rPrChange w:id="5998" w:author="Jackson Halpin" w:date="2025-06-11T14:22:00Z" w16du:dateUtc="2025-06-11T18:22:00Z">
            <w:rPr>
              <w:rFonts w:ascii="Times New Roman" w:hAnsi="Times New Roman" w:cs="Times New Roman"/>
            </w:rPr>
          </w:rPrChange>
        </w:rPr>
        <w:t>, FUND1</w:t>
      </w:r>
      <w:r w:rsidR="003C40FF" w:rsidRPr="00F61830">
        <w:rPr>
          <w:rFonts w:ascii="Times New Roman" w:hAnsi="Times New Roman" w:cs="Times New Roman"/>
          <w:sz w:val="21"/>
          <w:szCs w:val="21"/>
          <w:vertAlign w:val="superscript"/>
          <w:rPrChange w:id="5999" w:author="Jackson Halpin" w:date="2025-06-11T14:22:00Z" w16du:dateUtc="2025-06-11T18:22:00Z">
            <w:rPr>
              <w:rFonts w:ascii="Times New Roman" w:hAnsi="Times New Roman" w:cs="Times New Roman"/>
              <w:vertAlign w:val="superscript"/>
            </w:rPr>
          </w:rPrChange>
        </w:rPr>
        <w:t xml:space="preserve">10-25 </w:t>
      </w:r>
      <w:r w:rsidR="003C40FF" w:rsidRPr="00F61830">
        <w:rPr>
          <w:rFonts w:ascii="Times New Roman" w:hAnsi="Times New Roman" w:cs="Times New Roman"/>
          <w:sz w:val="21"/>
          <w:szCs w:val="21"/>
          <w:rPrChange w:id="6000" w:author="Jackson Halpin" w:date="2025-06-11T14:22:00Z" w16du:dateUtc="2025-06-11T18:22:00Z">
            <w:rPr>
              <w:rFonts w:ascii="Times New Roman" w:hAnsi="Times New Roman" w:cs="Times New Roman"/>
            </w:rPr>
          </w:rPrChange>
        </w:rPr>
        <w:t xml:space="preserve">(1.78 </w:t>
      </w:r>
      <w:r w:rsidR="00384F04" w:rsidRPr="00F61830">
        <w:rPr>
          <w:rFonts w:ascii="Times New Roman" w:hAnsi="Times New Roman" w:cs="Times New Roman"/>
          <w:sz w:val="21"/>
          <w:szCs w:val="21"/>
          <w:rPrChange w:id="6001" w:author="Jackson Halpin" w:date="2025-06-11T14:22:00Z" w16du:dateUtc="2025-06-11T18:22:00Z">
            <w:rPr>
              <w:rFonts w:ascii="Times New Roman" w:hAnsi="Times New Roman" w:cs="Times New Roman"/>
            </w:rPr>
          </w:rPrChange>
        </w:rPr>
        <w:t>µM</w:t>
      </w:r>
      <w:r w:rsidR="003C40FF" w:rsidRPr="00F61830">
        <w:rPr>
          <w:rFonts w:ascii="Times New Roman" w:hAnsi="Times New Roman" w:cs="Times New Roman"/>
          <w:sz w:val="21"/>
          <w:szCs w:val="21"/>
          <w:rPrChange w:id="6002" w:author="Jackson Halpin" w:date="2025-06-11T14:22:00Z" w16du:dateUtc="2025-06-11T18:22:00Z">
            <w:rPr>
              <w:rFonts w:ascii="Times New Roman" w:hAnsi="Times New Roman" w:cs="Times New Roman"/>
            </w:rPr>
          </w:rPrChange>
        </w:rPr>
        <w:t xml:space="preserve"> ITC) </w:t>
      </w:r>
      <w:r w:rsidR="003C40FF" w:rsidRPr="00F61830">
        <w:rPr>
          <w:rFonts w:ascii="Times New Roman" w:hAnsi="Times New Roman" w:cs="Times New Roman"/>
          <w:sz w:val="21"/>
          <w:szCs w:val="21"/>
          <w:rPrChange w:id="6003" w:author="Jackson Halpin" w:date="2025-06-11T14:22:00Z" w16du:dateUtc="2025-06-11T18:22:00Z">
            <w:rPr>
              <w:rFonts w:ascii="Times New Roman" w:hAnsi="Times New Roman" w:cs="Times New Roman"/>
            </w:rPr>
          </w:rPrChange>
        </w:rPr>
        <w:fldChar w:fldCharType="begin"/>
      </w:r>
      <w:r w:rsidR="00254B7E" w:rsidRPr="00F61830">
        <w:rPr>
          <w:rFonts w:ascii="Times New Roman" w:hAnsi="Times New Roman" w:cs="Times New Roman"/>
          <w:sz w:val="21"/>
          <w:szCs w:val="21"/>
          <w:rPrChange w:id="6004" w:author="Jackson Halpin" w:date="2025-06-11T14:22:00Z" w16du:dateUtc="2025-06-11T18:22:00Z">
            <w:rPr>
              <w:rFonts w:ascii="Times New Roman" w:hAnsi="Times New Roman" w:cs="Times New Roman"/>
            </w:rPr>
          </w:rPrChange>
        </w:rPr>
        <w:instrText xml:space="preserve"> ADDIN ZOTERO_ITEM CSL_CITATION {"citationID":"fu8uX8pJ","properties":{"formattedCitation":"(Lv et al. 2017)","plainCitation":"(Lv et al. 2017)","noteIndex":0},"citationItems":[{"id":452,"uris":["http://zotero.org/users/14717947/items/H8MPL8BJ"],"itemData":{"id":452,"type":"article-journal","abstract":"Abstract\n            Mitophagy is an essential intracellular process that eliminates dysfunctional mitochondria and maintains cellular homeostasis. Mitophagy is regulated by the post-translational modification of mitophagy receptors. Fun14 domain-containing protein 1 (FUNDC1) was reported to be a new receptor for hypoxia-induced mitophagy in mammalian cells and interact with microtubule-associated protein light chain 3 beta (LC3B) through its LC3 interaction region (LIR). Moreover, the phosphorylation modification of FUNDC1 affects its binding affinity for LC3B and regulates selective mitophagy. However, the structural basis of this regulation mechanism remains unclear. Here, we present the crystal structure of LC3B in complex with a FUNDC1 LIR peptide phosphorylated at Ser17 (pS17), demonstrating the key residues of LC3B for the specific recognition of the phosphorylated or dephosphorylated FUNDC1. Intriguingly, the side chain of LC3B Lys49 shifts remarkably and forms a hydrogen bond and electrostatic interaction with the phosphate group of FUNDC1 pS17. Alternatively, phosphorylated Tyr18 (pY18) and Ser13 (pS13) in FUNDC1 significantly obstruct their interaction with the hydrophobic pocket and Arg10 of LC3B, respectively. Structural observations are further validated by mutation and isothermal titration calorimetry (ITC) assays. Therefore, our structural and biochemical results reveal a working model for the specific recognition of FUNDC1 by LC3B and imply that the reversible phosphorylation modification of mitophagy receptors may be a switch for selective mitophagy.","container-title":"Protein &amp; Cell","DOI":"10.1007/s13238-016-0328-8","ISSN":"1674-800X, 1674-8018","issue":"1","language":"en","license":"https://creativecommons.org/licenses/by/4.0/","page":"25-38","source":"DOI.org (Crossref)","title":"Structural insights into the recognition of phosphorylated FUNDC1 by LC3B in mitophagy","volume":"8","author":[{"family":"Lv","given":"Mengqi"},{"family":"Wang","given":"Chongyuan"},{"family":"Li","given":"Fudong"},{"family":"Peng","given":"Junhui"},{"family":"Wen","given":"Bin"},{"family":"Gong","given":"Qingguo"},{"family":"Shi","given":"Yunyu"},{"family":"Tang","given":"Yajun"}],"issued":{"date-parts":[["2017",1,1]]}}}],"schema":"https://github.com/citation-style-language/schema/raw/master/csl-citation.json"} </w:instrText>
      </w:r>
      <w:r w:rsidR="003C40FF" w:rsidRPr="00F61830">
        <w:rPr>
          <w:rFonts w:ascii="Times New Roman" w:hAnsi="Times New Roman" w:cs="Times New Roman"/>
          <w:sz w:val="21"/>
          <w:szCs w:val="21"/>
          <w:rPrChange w:id="6005" w:author="Jackson Halpin" w:date="2025-06-11T14:22:00Z" w16du:dateUtc="2025-06-11T18:22:00Z">
            <w:rPr>
              <w:rFonts w:ascii="Times New Roman" w:hAnsi="Times New Roman" w:cs="Times New Roman"/>
            </w:rPr>
          </w:rPrChange>
        </w:rPr>
        <w:fldChar w:fldCharType="separate"/>
      </w:r>
      <w:r w:rsidR="003C40FF" w:rsidRPr="00F61830">
        <w:rPr>
          <w:rFonts w:ascii="Times New Roman" w:hAnsi="Times New Roman" w:cs="Times New Roman"/>
          <w:noProof/>
          <w:sz w:val="21"/>
          <w:szCs w:val="21"/>
          <w:rPrChange w:id="6006" w:author="Jackson Halpin" w:date="2025-06-11T14:22:00Z" w16du:dateUtc="2025-06-11T18:22:00Z">
            <w:rPr>
              <w:rFonts w:ascii="Times New Roman" w:hAnsi="Times New Roman" w:cs="Times New Roman"/>
              <w:noProof/>
            </w:rPr>
          </w:rPrChange>
        </w:rPr>
        <w:t>(Lv et al. 2017)</w:t>
      </w:r>
      <w:r w:rsidR="003C40FF" w:rsidRPr="00F61830">
        <w:rPr>
          <w:rFonts w:ascii="Times New Roman" w:hAnsi="Times New Roman" w:cs="Times New Roman"/>
          <w:sz w:val="21"/>
          <w:szCs w:val="21"/>
          <w:rPrChange w:id="6007" w:author="Jackson Halpin" w:date="2025-06-11T14:22:00Z" w16du:dateUtc="2025-06-11T18:22:00Z">
            <w:rPr>
              <w:rFonts w:ascii="Times New Roman" w:hAnsi="Times New Roman" w:cs="Times New Roman"/>
            </w:rPr>
          </w:rPrChange>
        </w:rPr>
        <w:fldChar w:fldCharType="end"/>
      </w:r>
      <w:r w:rsidR="003C40FF" w:rsidRPr="00F61830">
        <w:rPr>
          <w:rFonts w:ascii="Times New Roman" w:hAnsi="Times New Roman" w:cs="Times New Roman"/>
          <w:sz w:val="21"/>
          <w:szCs w:val="21"/>
          <w:rPrChange w:id="6008" w:author="Jackson Halpin" w:date="2025-06-11T14:22:00Z" w16du:dateUtc="2025-06-11T18:22:00Z">
            <w:rPr>
              <w:rFonts w:ascii="Times New Roman" w:hAnsi="Times New Roman" w:cs="Times New Roman"/>
            </w:rPr>
          </w:rPrChange>
        </w:rPr>
        <w:t>, KBTB7</w:t>
      </w:r>
      <w:r w:rsidR="003C40FF" w:rsidRPr="00F61830">
        <w:rPr>
          <w:rFonts w:ascii="Times New Roman" w:hAnsi="Times New Roman" w:cs="Times New Roman"/>
          <w:sz w:val="21"/>
          <w:szCs w:val="21"/>
          <w:vertAlign w:val="superscript"/>
          <w:rPrChange w:id="6009" w:author="Jackson Halpin" w:date="2025-06-11T14:22:00Z" w16du:dateUtc="2025-06-11T18:22:00Z">
            <w:rPr>
              <w:rFonts w:ascii="Times New Roman" w:hAnsi="Times New Roman" w:cs="Times New Roman"/>
              <w:vertAlign w:val="superscript"/>
            </w:rPr>
          </w:rPrChange>
        </w:rPr>
        <w:t xml:space="preserve">658-674 </w:t>
      </w:r>
      <w:r w:rsidR="003C40FF" w:rsidRPr="00F61830">
        <w:rPr>
          <w:rFonts w:ascii="Times New Roman" w:hAnsi="Times New Roman" w:cs="Times New Roman"/>
          <w:sz w:val="21"/>
          <w:szCs w:val="21"/>
          <w:rPrChange w:id="6010" w:author="Jackson Halpin" w:date="2025-06-11T14:22:00Z" w16du:dateUtc="2025-06-11T18:22:00Z">
            <w:rPr>
              <w:rFonts w:ascii="Times New Roman" w:hAnsi="Times New Roman" w:cs="Times New Roman"/>
            </w:rPr>
          </w:rPrChange>
        </w:rPr>
        <w:t xml:space="preserve">(2.3 </w:t>
      </w:r>
      <w:r w:rsidR="00384F04" w:rsidRPr="00F61830">
        <w:rPr>
          <w:rFonts w:ascii="Times New Roman" w:hAnsi="Times New Roman" w:cs="Times New Roman"/>
          <w:sz w:val="21"/>
          <w:szCs w:val="21"/>
          <w:rPrChange w:id="6011" w:author="Jackson Halpin" w:date="2025-06-11T14:22:00Z" w16du:dateUtc="2025-06-11T18:22:00Z">
            <w:rPr>
              <w:rFonts w:ascii="Times New Roman" w:hAnsi="Times New Roman" w:cs="Times New Roman"/>
            </w:rPr>
          </w:rPrChange>
        </w:rPr>
        <w:t>µM</w:t>
      </w:r>
      <w:r w:rsidR="003C40FF" w:rsidRPr="00F61830">
        <w:rPr>
          <w:rFonts w:ascii="Times New Roman" w:hAnsi="Times New Roman" w:cs="Times New Roman"/>
          <w:sz w:val="21"/>
          <w:szCs w:val="21"/>
          <w:rPrChange w:id="6012" w:author="Jackson Halpin" w:date="2025-06-11T14:22:00Z" w16du:dateUtc="2025-06-11T18:22:00Z">
            <w:rPr>
              <w:rFonts w:ascii="Times New Roman" w:hAnsi="Times New Roman" w:cs="Times New Roman"/>
            </w:rPr>
          </w:rPrChange>
        </w:rPr>
        <w:t xml:space="preserve"> ITC) </w:t>
      </w:r>
      <w:r w:rsidR="003C40FF" w:rsidRPr="00F61830">
        <w:rPr>
          <w:rFonts w:ascii="Times New Roman" w:hAnsi="Times New Roman" w:cs="Times New Roman"/>
          <w:sz w:val="21"/>
          <w:szCs w:val="21"/>
          <w:rPrChange w:id="6013" w:author="Jackson Halpin" w:date="2025-06-11T14:22:00Z" w16du:dateUtc="2025-06-11T18:22:00Z">
            <w:rPr>
              <w:rFonts w:ascii="Times New Roman" w:hAnsi="Times New Roman" w:cs="Times New Roman"/>
            </w:rPr>
          </w:rPrChange>
        </w:rPr>
        <w:fldChar w:fldCharType="begin"/>
      </w:r>
      <w:r w:rsidR="00254B7E" w:rsidRPr="00F61830">
        <w:rPr>
          <w:rFonts w:ascii="Times New Roman" w:hAnsi="Times New Roman" w:cs="Times New Roman"/>
          <w:sz w:val="21"/>
          <w:szCs w:val="21"/>
          <w:rPrChange w:id="6014" w:author="Jackson Halpin" w:date="2025-06-11T14:22:00Z" w16du:dateUtc="2025-06-11T18:22:00Z">
            <w:rPr>
              <w:rFonts w:ascii="Times New Roman" w:hAnsi="Times New Roman" w:cs="Times New Roman"/>
            </w:rPr>
          </w:rPrChange>
        </w:rPr>
        <w:instrText xml:space="preserve"> ADDIN ZOTERO_ITEM CSL_CITATION {"citationID":"RlFBnA8r","properties":{"formattedCitation":"(Genau et al. 2015)","plainCitation":"(Genau et al. 2015)","noteIndex":0},"citationItems":[{"id":127,"uris":["http://zotero.org/users/local/DUCgBsd9/items/DTK3UWRN","http://zotero.org/users/14717947/items/DTK3UWRN"],"itemData":{"id":127,"type":"article-journal","container-title":"Molecular Cell","DOI":"10.1016/j.molcel.2014.12.040","ISSN":"10972765","issue":"6","journalAbbreviation":"Molecular Cell","language":"en","page":"995-1010","source":"DOI.org (Crossref)","title":"CUL3-KBTBD6/KBTBD7 Ubiquitin Ligase Cooperates with GABARAP Proteins to Spatially Restrict TIAM1-RAC1 Signaling","volume":"57","author":[{"family":"Genau","given":"Heide Marika"},{"family":"Huber","given":"Jessica"},{"family":"Baschieri","given":"Francesco"},{"family":"Akutsu","given":"Masato"},{"family":"Dötsch","given":"Volker"},{"family":"Farhan","given":"Hesso"},{"family":"Rogov","given":"Vladimir"},{"family":"Behrends","given":"Christian"}],"issued":{"date-parts":[["2015",3]]}}}],"schema":"https://github.com/citation-style-language/schema/raw/master/csl-citation.json"} </w:instrText>
      </w:r>
      <w:r w:rsidR="003C40FF" w:rsidRPr="00F61830">
        <w:rPr>
          <w:rFonts w:ascii="Times New Roman" w:hAnsi="Times New Roman" w:cs="Times New Roman"/>
          <w:sz w:val="21"/>
          <w:szCs w:val="21"/>
          <w:rPrChange w:id="6015" w:author="Jackson Halpin" w:date="2025-06-11T14:22:00Z" w16du:dateUtc="2025-06-11T18:22:00Z">
            <w:rPr>
              <w:rFonts w:ascii="Times New Roman" w:hAnsi="Times New Roman" w:cs="Times New Roman"/>
            </w:rPr>
          </w:rPrChange>
        </w:rPr>
        <w:fldChar w:fldCharType="separate"/>
      </w:r>
      <w:r w:rsidR="003C40FF" w:rsidRPr="00F61830">
        <w:rPr>
          <w:rFonts w:ascii="Times New Roman" w:hAnsi="Times New Roman" w:cs="Times New Roman"/>
          <w:noProof/>
          <w:sz w:val="21"/>
          <w:szCs w:val="21"/>
          <w:rPrChange w:id="6016" w:author="Jackson Halpin" w:date="2025-06-11T14:22:00Z" w16du:dateUtc="2025-06-11T18:22:00Z">
            <w:rPr>
              <w:rFonts w:ascii="Times New Roman" w:hAnsi="Times New Roman" w:cs="Times New Roman"/>
              <w:noProof/>
            </w:rPr>
          </w:rPrChange>
        </w:rPr>
        <w:t>(Genau et al. 2015)</w:t>
      </w:r>
      <w:r w:rsidR="003C40FF" w:rsidRPr="00F61830">
        <w:rPr>
          <w:rFonts w:ascii="Times New Roman" w:hAnsi="Times New Roman" w:cs="Times New Roman"/>
          <w:sz w:val="21"/>
          <w:szCs w:val="21"/>
          <w:rPrChange w:id="6017" w:author="Jackson Halpin" w:date="2025-06-11T14:22:00Z" w16du:dateUtc="2025-06-11T18:22:00Z">
            <w:rPr>
              <w:rFonts w:ascii="Times New Roman" w:hAnsi="Times New Roman" w:cs="Times New Roman"/>
            </w:rPr>
          </w:rPrChange>
        </w:rPr>
        <w:fldChar w:fldCharType="end"/>
      </w:r>
      <w:r w:rsidR="003C40FF" w:rsidRPr="00F61830">
        <w:rPr>
          <w:rFonts w:ascii="Times New Roman" w:hAnsi="Times New Roman" w:cs="Times New Roman"/>
          <w:sz w:val="21"/>
          <w:szCs w:val="21"/>
          <w:rPrChange w:id="6018" w:author="Jackson Halpin" w:date="2025-06-11T14:22:00Z" w16du:dateUtc="2025-06-11T18:22:00Z">
            <w:rPr>
              <w:rFonts w:ascii="Times New Roman" w:hAnsi="Times New Roman" w:cs="Times New Roman"/>
            </w:rPr>
          </w:rPrChange>
        </w:rPr>
        <w:t>, NBR1</w:t>
      </w:r>
      <w:r w:rsidR="003C40FF" w:rsidRPr="00F61830">
        <w:rPr>
          <w:rFonts w:ascii="Times New Roman" w:hAnsi="Times New Roman" w:cs="Times New Roman"/>
          <w:sz w:val="21"/>
          <w:szCs w:val="21"/>
          <w:vertAlign w:val="superscript"/>
          <w:rPrChange w:id="6019" w:author="Jackson Halpin" w:date="2025-06-11T14:22:00Z" w16du:dateUtc="2025-06-11T18:22:00Z">
            <w:rPr>
              <w:rFonts w:ascii="Times New Roman" w:hAnsi="Times New Roman" w:cs="Times New Roman"/>
              <w:vertAlign w:val="superscript"/>
            </w:rPr>
          </w:rPrChange>
        </w:rPr>
        <w:t xml:space="preserve">722-739 </w:t>
      </w:r>
      <w:r w:rsidR="003C40FF" w:rsidRPr="00F61830">
        <w:rPr>
          <w:rFonts w:ascii="Times New Roman" w:hAnsi="Times New Roman" w:cs="Times New Roman"/>
          <w:sz w:val="21"/>
          <w:szCs w:val="21"/>
          <w:rPrChange w:id="6020" w:author="Jackson Halpin" w:date="2025-06-11T14:22:00Z" w16du:dateUtc="2025-06-11T18:22:00Z">
            <w:rPr>
              <w:rFonts w:ascii="Times New Roman" w:hAnsi="Times New Roman" w:cs="Times New Roman"/>
            </w:rPr>
          </w:rPrChange>
        </w:rPr>
        <w:t xml:space="preserve">(2.9 </w:t>
      </w:r>
      <w:r w:rsidR="00384F04" w:rsidRPr="00F61830">
        <w:rPr>
          <w:rFonts w:ascii="Times New Roman" w:hAnsi="Times New Roman" w:cs="Times New Roman"/>
          <w:sz w:val="21"/>
          <w:szCs w:val="21"/>
          <w:rPrChange w:id="6021" w:author="Jackson Halpin" w:date="2025-06-11T14:22:00Z" w16du:dateUtc="2025-06-11T18:22:00Z">
            <w:rPr>
              <w:rFonts w:ascii="Times New Roman" w:hAnsi="Times New Roman" w:cs="Times New Roman"/>
            </w:rPr>
          </w:rPrChange>
        </w:rPr>
        <w:t>µM</w:t>
      </w:r>
      <w:r w:rsidR="003C40FF" w:rsidRPr="00F61830">
        <w:rPr>
          <w:rFonts w:ascii="Times New Roman" w:hAnsi="Times New Roman" w:cs="Times New Roman"/>
          <w:sz w:val="21"/>
          <w:szCs w:val="21"/>
          <w:rPrChange w:id="6022" w:author="Jackson Halpin" w:date="2025-06-11T14:22:00Z" w16du:dateUtc="2025-06-11T18:22:00Z">
            <w:rPr>
              <w:rFonts w:ascii="Times New Roman" w:hAnsi="Times New Roman" w:cs="Times New Roman"/>
            </w:rPr>
          </w:rPrChange>
        </w:rPr>
        <w:t xml:space="preserve"> ITC) </w:t>
      </w:r>
      <w:r w:rsidR="003C40FF" w:rsidRPr="00F61830">
        <w:rPr>
          <w:rFonts w:ascii="Times New Roman" w:hAnsi="Times New Roman" w:cs="Times New Roman"/>
          <w:sz w:val="21"/>
          <w:szCs w:val="21"/>
          <w:rPrChange w:id="6023" w:author="Jackson Halpin" w:date="2025-06-11T14:22:00Z" w16du:dateUtc="2025-06-11T18:22:00Z">
            <w:rPr>
              <w:rFonts w:ascii="Times New Roman" w:hAnsi="Times New Roman" w:cs="Times New Roman"/>
            </w:rPr>
          </w:rPrChange>
        </w:rPr>
        <w:fldChar w:fldCharType="begin"/>
      </w:r>
      <w:r w:rsidR="00254B7E" w:rsidRPr="00F61830">
        <w:rPr>
          <w:rFonts w:ascii="Times New Roman" w:hAnsi="Times New Roman" w:cs="Times New Roman"/>
          <w:sz w:val="21"/>
          <w:szCs w:val="21"/>
          <w:rPrChange w:id="6024" w:author="Jackson Halpin" w:date="2025-06-11T14:22:00Z" w16du:dateUtc="2025-06-11T18:22:00Z">
            <w:rPr>
              <w:rFonts w:ascii="Times New Roman" w:hAnsi="Times New Roman" w:cs="Times New Roman"/>
            </w:rPr>
          </w:rPrChange>
        </w:rPr>
        <w:instrText xml:space="preserve"> ADDIN ZOTERO_ITEM CSL_CITATION {"citationID":"hjUn5mQx","properties":{"formattedCitation":"(Rozenknop et al. 2011)","plainCitation":"(Rozenknop et al. 2011)","noteIndex":0},"citationItems":[{"id":166,"uris":["http://zotero.org/users/local/DUCgBsd9/items/ACXHIW9I","http://zotero.org/users/14717947/items/ACXHIW9I"],"itemData":{"id":166,"type":"article-journal","container-title":"Journal of Molecular Biology","DOI":"10.1016/j.jmb.2011.05.003","ISSN":"00222836","issue":"3","journalAbbreviation":"Journal of Molecular Biology","language":"en","page":"477-487","source":"DOI.org (Crossref)","title":"Characterization of the Interaction of GABARAPL-1 with the LIR Motif of NBR1","volume":"410","author":[{"family":"Rozenknop","given":"Alexis"},{"family":"Rogov","given":"Vladimir V."},{"family":"Rogova","given":"Natalia Yu."},{"family":"Löhr","given":"Frank"},{"family":"Güntert","given":"Peter"},{"family":"Dikic","given":"Ivan"},{"family":"Dötsch","given":"Volker"}],"issued":{"date-parts":[["2011",7]]}}}],"schema":"https://github.com/citation-style-language/schema/raw/master/csl-citation.json"} </w:instrText>
      </w:r>
      <w:r w:rsidR="003C40FF" w:rsidRPr="00F61830">
        <w:rPr>
          <w:rFonts w:ascii="Times New Roman" w:hAnsi="Times New Roman" w:cs="Times New Roman"/>
          <w:sz w:val="21"/>
          <w:szCs w:val="21"/>
          <w:rPrChange w:id="6025" w:author="Jackson Halpin" w:date="2025-06-11T14:22:00Z" w16du:dateUtc="2025-06-11T18:22:00Z">
            <w:rPr>
              <w:rFonts w:ascii="Times New Roman" w:hAnsi="Times New Roman" w:cs="Times New Roman"/>
            </w:rPr>
          </w:rPrChange>
        </w:rPr>
        <w:fldChar w:fldCharType="separate"/>
      </w:r>
      <w:r w:rsidR="003C40FF" w:rsidRPr="00F61830">
        <w:rPr>
          <w:rFonts w:ascii="Times New Roman" w:hAnsi="Times New Roman" w:cs="Times New Roman"/>
          <w:noProof/>
          <w:sz w:val="21"/>
          <w:szCs w:val="21"/>
          <w:rPrChange w:id="6026" w:author="Jackson Halpin" w:date="2025-06-11T14:22:00Z" w16du:dateUtc="2025-06-11T18:22:00Z">
            <w:rPr>
              <w:rFonts w:ascii="Times New Roman" w:hAnsi="Times New Roman" w:cs="Times New Roman"/>
              <w:noProof/>
            </w:rPr>
          </w:rPrChange>
        </w:rPr>
        <w:t>(Rozenknop et al. 2011)</w:t>
      </w:r>
      <w:r w:rsidR="003C40FF" w:rsidRPr="00F61830">
        <w:rPr>
          <w:rFonts w:ascii="Times New Roman" w:hAnsi="Times New Roman" w:cs="Times New Roman"/>
          <w:sz w:val="21"/>
          <w:szCs w:val="21"/>
          <w:rPrChange w:id="6027" w:author="Jackson Halpin" w:date="2025-06-11T14:22:00Z" w16du:dateUtc="2025-06-11T18:22:00Z">
            <w:rPr>
              <w:rFonts w:ascii="Times New Roman" w:hAnsi="Times New Roman" w:cs="Times New Roman"/>
            </w:rPr>
          </w:rPrChange>
        </w:rPr>
        <w:fldChar w:fldCharType="end"/>
      </w:r>
      <w:r w:rsidR="003C40FF" w:rsidRPr="00F61830">
        <w:rPr>
          <w:rFonts w:ascii="Times New Roman" w:hAnsi="Times New Roman" w:cs="Times New Roman"/>
          <w:sz w:val="21"/>
          <w:szCs w:val="21"/>
          <w:rPrChange w:id="6028" w:author="Jackson Halpin" w:date="2025-06-11T14:22:00Z" w16du:dateUtc="2025-06-11T18:22:00Z">
            <w:rPr>
              <w:rFonts w:ascii="Times New Roman" w:hAnsi="Times New Roman" w:cs="Times New Roman"/>
            </w:rPr>
          </w:rPrChange>
        </w:rPr>
        <w:t>, PKHM1</w:t>
      </w:r>
      <w:r w:rsidR="003C40FF" w:rsidRPr="00F61830">
        <w:rPr>
          <w:rFonts w:ascii="Times New Roman" w:hAnsi="Times New Roman" w:cs="Times New Roman"/>
          <w:sz w:val="21"/>
          <w:szCs w:val="21"/>
          <w:vertAlign w:val="superscript"/>
          <w:rPrChange w:id="6029" w:author="Jackson Halpin" w:date="2025-06-11T14:22:00Z" w16du:dateUtc="2025-06-11T18:22:00Z">
            <w:rPr>
              <w:rFonts w:ascii="Times New Roman" w:hAnsi="Times New Roman" w:cs="Times New Roman"/>
              <w:vertAlign w:val="superscript"/>
            </w:rPr>
          </w:rPrChange>
        </w:rPr>
        <w:t xml:space="preserve">629-642 </w:t>
      </w:r>
      <w:r w:rsidR="003C40FF" w:rsidRPr="00F61830">
        <w:rPr>
          <w:rFonts w:ascii="Times New Roman" w:hAnsi="Times New Roman" w:cs="Times New Roman"/>
          <w:sz w:val="21"/>
          <w:szCs w:val="21"/>
          <w:rPrChange w:id="6030" w:author="Jackson Halpin" w:date="2025-06-11T14:22:00Z" w16du:dateUtc="2025-06-11T18:22:00Z">
            <w:rPr>
              <w:rFonts w:ascii="Times New Roman" w:hAnsi="Times New Roman" w:cs="Times New Roman"/>
            </w:rPr>
          </w:rPrChange>
        </w:rPr>
        <w:t xml:space="preserve">(6.3 </w:t>
      </w:r>
      <w:r w:rsidR="00384F04" w:rsidRPr="00F61830">
        <w:rPr>
          <w:rFonts w:ascii="Times New Roman" w:hAnsi="Times New Roman" w:cs="Times New Roman"/>
          <w:sz w:val="21"/>
          <w:szCs w:val="21"/>
          <w:rPrChange w:id="6031" w:author="Jackson Halpin" w:date="2025-06-11T14:22:00Z" w16du:dateUtc="2025-06-11T18:22:00Z">
            <w:rPr>
              <w:rFonts w:ascii="Times New Roman" w:hAnsi="Times New Roman" w:cs="Times New Roman"/>
            </w:rPr>
          </w:rPrChange>
        </w:rPr>
        <w:t>µM</w:t>
      </w:r>
      <w:r w:rsidR="003C40FF" w:rsidRPr="00F61830">
        <w:rPr>
          <w:rFonts w:ascii="Times New Roman" w:hAnsi="Times New Roman" w:cs="Times New Roman"/>
          <w:sz w:val="21"/>
          <w:szCs w:val="21"/>
          <w:rPrChange w:id="6032" w:author="Jackson Halpin" w:date="2025-06-11T14:22:00Z" w16du:dateUtc="2025-06-11T18:22:00Z">
            <w:rPr>
              <w:rFonts w:ascii="Times New Roman" w:hAnsi="Times New Roman" w:cs="Times New Roman"/>
            </w:rPr>
          </w:rPrChange>
        </w:rPr>
        <w:t xml:space="preserve"> ITC) </w:t>
      </w:r>
      <w:r w:rsidR="003C40FF" w:rsidRPr="00F61830">
        <w:rPr>
          <w:rFonts w:ascii="Times New Roman" w:hAnsi="Times New Roman" w:cs="Times New Roman"/>
          <w:sz w:val="21"/>
          <w:szCs w:val="21"/>
          <w:rPrChange w:id="6033" w:author="Jackson Halpin" w:date="2025-06-11T14:22:00Z" w16du:dateUtc="2025-06-11T18:22:00Z">
            <w:rPr>
              <w:rFonts w:ascii="Times New Roman" w:hAnsi="Times New Roman" w:cs="Times New Roman"/>
            </w:rPr>
          </w:rPrChange>
        </w:rPr>
        <w:fldChar w:fldCharType="begin"/>
      </w:r>
      <w:r w:rsidR="00254B7E" w:rsidRPr="00F61830">
        <w:rPr>
          <w:rFonts w:ascii="Times New Roman" w:hAnsi="Times New Roman" w:cs="Times New Roman"/>
          <w:sz w:val="21"/>
          <w:szCs w:val="21"/>
          <w:rPrChange w:id="6034" w:author="Jackson Halpin" w:date="2025-06-11T14:22:00Z" w16du:dateUtc="2025-06-11T18:22:00Z">
            <w:rPr>
              <w:rFonts w:ascii="Times New Roman" w:hAnsi="Times New Roman" w:cs="Times New Roman"/>
            </w:rPr>
          </w:rPrChange>
        </w:rPr>
        <w:instrText xml:space="preserve"> ADDIN ZOTERO_ITEM CSL_CITATION {"citationID":"P7KppEoF","properties":{"formattedCitation":"(Rogov et al. 2017)","plainCitation":"(Rogov et al. 2017)","noteIndex":0},"citationItems":[{"id":9,"uris":["http://zotero.org/users/14717947/items/IMU2QXWD"],"itemData":{"id":9,"type":"article-journal","container-title":"EMBO reports","DOI":"10.15252/embr.201643587","ISSN":"1469-221X, 1469-3178","issue":"8","journalAbbreviation":"EMBO Rep","language":"en","page":"1382-1396","source":"DOI.org (Crossref)","title":"Structural and functional analysis of the GABARAP interaction motif (GIM)","volume":"18","author":[{"family":"Rogov","given":"Vladimir V"},{"family":"Stolz","given":"Alexandra"},{"family":"Ravichandran","given":"Arvind C"},{"family":"Rios‐Szwed","given":"Diana O"},{"family":"Suzuki","given":"Hironori"},{"family":"Kniss","given":"Andreas"},{"family":"Löhr","given":"Frank"},{"family":"Wakatsuki","given":"Soichi"},{"family":"Dötsch","given":"Volker"},{"family":"Dikic","given":"Ivan"},{"family":"Dobson","given":"Renwick CJ"},{"family":"McEwan","given":"David G"}],"issued":{"date-parts":[["2017",8]]}}}],"schema":"https://github.com/citation-style-language/schema/raw/master/csl-citation.json"} </w:instrText>
      </w:r>
      <w:r w:rsidR="003C40FF" w:rsidRPr="00F61830">
        <w:rPr>
          <w:rFonts w:ascii="Times New Roman" w:hAnsi="Times New Roman" w:cs="Times New Roman"/>
          <w:sz w:val="21"/>
          <w:szCs w:val="21"/>
          <w:rPrChange w:id="6035" w:author="Jackson Halpin" w:date="2025-06-11T14:22:00Z" w16du:dateUtc="2025-06-11T18:22:00Z">
            <w:rPr>
              <w:rFonts w:ascii="Times New Roman" w:hAnsi="Times New Roman" w:cs="Times New Roman"/>
            </w:rPr>
          </w:rPrChange>
        </w:rPr>
        <w:fldChar w:fldCharType="separate"/>
      </w:r>
      <w:r w:rsidR="003C40FF" w:rsidRPr="00F61830">
        <w:rPr>
          <w:rFonts w:ascii="Times New Roman" w:hAnsi="Times New Roman" w:cs="Times New Roman"/>
          <w:noProof/>
          <w:sz w:val="21"/>
          <w:szCs w:val="21"/>
          <w:rPrChange w:id="6036" w:author="Jackson Halpin" w:date="2025-06-11T14:22:00Z" w16du:dateUtc="2025-06-11T18:22:00Z">
            <w:rPr>
              <w:rFonts w:ascii="Times New Roman" w:hAnsi="Times New Roman" w:cs="Times New Roman"/>
              <w:noProof/>
            </w:rPr>
          </w:rPrChange>
        </w:rPr>
        <w:t>(Rogov et al. 2017)</w:t>
      </w:r>
      <w:r w:rsidR="003C40FF" w:rsidRPr="00F61830">
        <w:rPr>
          <w:rFonts w:ascii="Times New Roman" w:hAnsi="Times New Roman" w:cs="Times New Roman"/>
          <w:sz w:val="21"/>
          <w:szCs w:val="21"/>
          <w:rPrChange w:id="6037" w:author="Jackson Halpin" w:date="2025-06-11T14:22:00Z" w16du:dateUtc="2025-06-11T18:22:00Z">
            <w:rPr>
              <w:rFonts w:ascii="Times New Roman" w:hAnsi="Times New Roman" w:cs="Times New Roman"/>
            </w:rPr>
          </w:rPrChange>
        </w:rPr>
        <w:fldChar w:fldCharType="end"/>
      </w:r>
      <w:r w:rsidR="003C40FF" w:rsidRPr="00F61830">
        <w:rPr>
          <w:rFonts w:ascii="Times New Roman" w:hAnsi="Times New Roman" w:cs="Times New Roman"/>
          <w:sz w:val="21"/>
          <w:szCs w:val="21"/>
          <w:rPrChange w:id="6038" w:author="Jackson Halpin" w:date="2025-06-11T14:22:00Z" w16du:dateUtc="2025-06-11T18:22:00Z">
            <w:rPr>
              <w:rFonts w:ascii="Times New Roman" w:hAnsi="Times New Roman" w:cs="Times New Roman"/>
            </w:rPr>
          </w:rPrChange>
        </w:rPr>
        <w:t>,</w:t>
      </w:r>
      <w:r w:rsidR="003C40FF" w:rsidRPr="00F61830">
        <w:rPr>
          <w:rFonts w:ascii="Times New Roman" w:hAnsi="Times New Roman" w:cs="Times New Roman"/>
          <w:b/>
          <w:bCs/>
          <w:sz w:val="21"/>
          <w:szCs w:val="21"/>
          <w:rPrChange w:id="6039" w:author="Jackson Halpin" w:date="2025-06-11T14:22:00Z" w16du:dateUtc="2025-06-11T18:22:00Z">
            <w:rPr>
              <w:rFonts w:ascii="Times New Roman" w:hAnsi="Times New Roman" w:cs="Times New Roman"/>
              <w:b/>
              <w:bCs/>
            </w:rPr>
          </w:rPrChange>
        </w:rPr>
        <w:t xml:space="preserve"> </w:t>
      </w:r>
      <w:r w:rsidR="003C40FF" w:rsidRPr="00F61830">
        <w:rPr>
          <w:rFonts w:ascii="Times New Roman" w:hAnsi="Times New Roman" w:cs="Times New Roman"/>
          <w:sz w:val="21"/>
          <w:szCs w:val="21"/>
          <w:rPrChange w:id="6040" w:author="Jackson Halpin" w:date="2025-06-11T14:22:00Z" w16du:dateUtc="2025-06-11T18:22:00Z">
            <w:rPr>
              <w:rFonts w:ascii="Times New Roman" w:hAnsi="Times New Roman" w:cs="Times New Roman"/>
            </w:rPr>
          </w:rPrChange>
        </w:rPr>
        <w:t>SEC62</w:t>
      </w:r>
      <w:r w:rsidR="003C40FF" w:rsidRPr="00F61830">
        <w:rPr>
          <w:rFonts w:ascii="Times New Roman" w:hAnsi="Times New Roman" w:cs="Times New Roman"/>
          <w:sz w:val="21"/>
          <w:szCs w:val="21"/>
          <w:vertAlign w:val="superscript"/>
          <w:rPrChange w:id="6041" w:author="Jackson Halpin" w:date="2025-06-11T14:22:00Z" w16du:dateUtc="2025-06-11T18:22:00Z">
            <w:rPr>
              <w:rFonts w:ascii="Times New Roman" w:hAnsi="Times New Roman" w:cs="Times New Roman"/>
              <w:vertAlign w:val="superscript"/>
            </w:rPr>
          </w:rPrChange>
        </w:rPr>
        <w:t xml:space="preserve">352-370 </w:t>
      </w:r>
      <w:r w:rsidR="003C40FF" w:rsidRPr="00F61830">
        <w:rPr>
          <w:rFonts w:ascii="Times New Roman" w:hAnsi="Times New Roman" w:cs="Times New Roman"/>
          <w:sz w:val="21"/>
          <w:szCs w:val="21"/>
          <w:rPrChange w:id="6042" w:author="Jackson Halpin" w:date="2025-06-11T14:22:00Z" w16du:dateUtc="2025-06-11T18:22:00Z">
            <w:rPr>
              <w:rFonts w:ascii="Times New Roman" w:hAnsi="Times New Roman" w:cs="Times New Roman"/>
            </w:rPr>
          </w:rPrChange>
        </w:rPr>
        <w:t xml:space="preserve">(25.9 </w:t>
      </w:r>
      <w:r w:rsidR="00384F04" w:rsidRPr="00F61830">
        <w:rPr>
          <w:rFonts w:ascii="Times New Roman" w:hAnsi="Times New Roman" w:cs="Times New Roman"/>
          <w:sz w:val="21"/>
          <w:szCs w:val="21"/>
          <w:rPrChange w:id="6043" w:author="Jackson Halpin" w:date="2025-06-11T14:22:00Z" w16du:dateUtc="2025-06-11T18:22:00Z">
            <w:rPr>
              <w:rFonts w:ascii="Times New Roman" w:hAnsi="Times New Roman" w:cs="Times New Roman"/>
            </w:rPr>
          </w:rPrChange>
        </w:rPr>
        <w:t>µM</w:t>
      </w:r>
      <w:r w:rsidR="003C40FF" w:rsidRPr="00F61830">
        <w:rPr>
          <w:rFonts w:ascii="Times New Roman" w:hAnsi="Times New Roman" w:cs="Times New Roman"/>
          <w:sz w:val="21"/>
          <w:szCs w:val="21"/>
          <w:rPrChange w:id="6044" w:author="Jackson Halpin" w:date="2025-06-11T14:22:00Z" w16du:dateUtc="2025-06-11T18:22:00Z">
            <w:rPr>
              <w:rFonts w:ascii="Times New Roman" w:hAnsi="Times New Roman" w:cs="Times New Roman"/>
            </w:rPr>
          </w:rPrChange>
        </w:rPr>
        <w:t xml:space="preserve"> BLI)</w:t>
      </w:r>
      <w:r w:rsidR="00153701" w:rsidRPr="00F61830">
        <w:rPr>
          <w:rFonts w:ascii="Times New Roman" w:hAnsi="Times New Roman" w:cs="Times New Roman"/>
          <w:sz w:val="21"/>
          <w:szCs w:val="21"/>
          <w:rPrChange w:id="6045" w:author="Jackson Halpin" w:date="2025-06-11T14:22:00Z" w16du:dateUtc="2025-06-11T18:22:00Z">
            <w:rPr>
              <w:rFonts w:ascii="Times New Roman" w:hAnsi="Times New Roman" w:cs="Times New Roman"/>
            </w:rPr>
          </w:rPrChange>
        </w:rPr>
        <w:t xml:space="preserve"> </w:t>
      </w:r>
      <w:r w:rsidR="00153701" w:rsidRPr="00F61830">
        <w:rPr>
          <w:rFonts w:ascii="Times New Roman" w:hAnsi="Times New Roman" w:cs="Times New Roman"/>
          <w:sz w:val="21"/>
          <w:szCs w:val="21"/>
          <w:rPrChange w:id="6046" w:author="Jackson Halpin" w:date="2025-06-11T14:22:00Z" w16du:dateUtc="2025-06-11T18:22:00Z">
            <w:rPr>
              <w:rFonts w:ascii="Times New Roman" w:hAnsi="Times New Roman" w:cs="Times New Roman"/>
            </w:rPr>
          </w:rPrChange>
        </w:rPr>
        <w:fldChar w:fldCharType="begin"/>
      </w:r>
      <w:r w:rsidR="00254B7E" w:rsidRPr="00F61830">
        <w:rPr>
          <w:rFonts w:ascii="Times New Roman" w:hAnsi="Times New Roman" w:cs="Times New Roman"/>
          <w:sz w:val="21"/>
          <w:szCs w:val="21"/>
          <w:rPrChange w:id="6047" w:author="Jackson Halpin" w:date="2025-06-11T14:22:00Z" w16du:dateUtc="2025-06-11T18:22:00Z">
            <w:rPr>
              <w:rFonts w:ascii="Times New Roman" w:hAnsi="Times New Roman" w:cs="Times New Roman"/>
            </w:rPr>
          </w:rPrChange>
        </w:rPr>
        <w:instrText xml:space="preserve"> ADDIN ZOTERO_ITEM CSL_CITATION {"citationID":"FAbjIkE1","properties":{"formattedCitation":"(Fumagalli et al. 2016)","plainCitation":"(Fumagalli et al. 2016)","noteIndex":0},"citationItems":[{"id":462,"uris":["http://zotero.org/users/14717947/items/3277JDNH"],"itemData":{"id":462,"type":"article-journal","container-title":"Nature Cell Biology","DOI":"10.1038/ncb3423","ISSN":"1465-7392, 1476-4679","issue":"11","journalAbbreviation":"Nat Cell Biol","language":"en","page":"1173-1184","source":"DOI.org (Crossref)","title":"Translocon component Sec62 acts in endoplasmic reticulum turnover during stress recovery","volume":"18","author":[{"family":"Fumagalli","given":"Fiorenza"},{"family":"Noack","given":"Julia"},{"family":"Bergmann","given":"Timothy J."},{"family":"Cebollero","given":"Eduardo"},{"family":"Pisoni","given":"Giorgia Brambilla"},{"family":"Fasana","given":"Elisa"},{"family":"Fregno","given":"Ilaria"},{"family":"Galli","given":"Carmela"},{"family":"Loi","given":"Marisa"},{"family":"Soldà","given":"Tatiana"},{"family":"D’Antuono","given":"Rocco"},{"family":"Raimondi","given":"Andrea"},{"family":"Jung","given":"Martin"},{"family":"Melnyk","given":"Armin"},{"family":"Schorr","given":"Stefan"},{"family":"Schreiber","given":"Anne"},{"family":"Simonelli","given":"Luca"},{"family":"Varani","given":"Luca"},{"family":"Wilson-Zbinden","given":"Caroline"},{"family":"Zerbe","given":"Oliver"},{"family":"Hofmann","given":"Kay"},{"family":"Peter","given":"Matthias"},{"family":"Quadroni","given":"Manfredo"},{"family":"Zimmermann","given":"Richard"},{"family":"Molinari","given":"Maurizio"}],"issued":{"date-parts":[["2016",11]]}}}],"schema":"https://github.com/citation-style-language/schema/raw/master/csl-citation.json"} </w:instrText>
      </w:r>
      <w:r w:rsidR="00153701" w:rsidRPr="00F61830">
        <w:rPr>
          <w:rFonts w:ascii="Times New Roman" w:hAnsi="Times New Roman" w:cs="Times New Roman"/>
          <w:sz w:val="21"/>
          <w:szCs w:val="21"/>
          <w:rPrChange w:id="6048" w:author="Jackson Halpin" w:date="2025-06-11T14:22:00Z" w16du:dateUtc="2025-06-11T18:22:00Z">
            <w:rPr>
              <w:rFonts w:ascii="Times New Roman" w:hAnsi="Times New Roman" w:cs="Times New Roman"/>
            </w:rPr>
          </w:rPrChange>
        </w:rPr>
        <w:fldChar w:fldCharType="separate"/>
      </w:r>
      <w:r w:rsidR="00153701" w:rsidRPr="00F61830">
        <w:rPr>
          <w:rFonts w:ascii="Times New Roman" w:hAnsi="Times New Roman" w:cs="Times New Roman"/>
          <w:noProof/>
          <w:sz w:val="21"/>
          <w:szCs w:val="21"/>
          <w:rPrChange w:id="6049" w:author="Jackson Halpin" w:date="2025-06-11T14:22:00Z" w16du:dateUtc="2025-06-11T18:22:00Z">
            <w:rPr>
              <w:rFonts w:ascii="Times New Roman" w:hAnsi="Times New Roman" w:cs="Times New Roman"/>
              <w:noProof/>
            </w:rPr>
          </w:rPrChange>
        </w:rPr>
        <w:t>(Fumagalli et al. 2016)</w:t>
      </w:r>
      <w:r w:rsidR="00153701" w:rsidRPr="00F61830">
        <w:rPr>
          <w:rFonts w:ascii="Times New Roman" w:hAnsi="Times New Roman" w:cs="Times New Roman"/>
          <w:sz w:val="21"/>
          <w:szCs w:val="21"/>
          <w:rPrChange w:id="6050" w:author="Jackson Halpin" w:date="2025-06-11T14:22:00Z" w16du:dateUtc="2025-06-11T18:22:00Z">
            <w:rPr>
              <w:rFonts w:ascii="Times New Roman" w:hAnsi="Times New Roman" w:cs="Times New Roman"/>
            </w:rPr>
          </w:rPrChange>
        </w:rPr>
        <w:fldChar w:fldCharType="end"/>
      </w:r>
      <w:r w:rsidR="003C40FF" w:rsidRPr="00F61830">
        <w:rPr>
          <w:rFonts w:ascii="Times New Roman" w:hAnsi="Times New Roman" w:cs="Times New Roman"/>
          <w:sz w:val="21"/>
          <w:szCs w:val="21"/>
          <w:rPrChange w:id="6051" w:author="Jackson Halpin" w:date="2025-06-11T14:22:00Z" w16du:dateUtc="2025-06-11T18:22:00Z">
            <w:rPr>
              <w:rFonts w:ascii="Times New Roman" w:hAnsi="Times New Roman" w:cs="Times New Roman"/>
            </w:rPr>
          </w:rPrChange>
        </w:rPr>
        <w:t>, ULK1</w:t>
      </w:r>
      <w:r w:rsidR="003C40FF" w:rsidRPr="00F61830">
        <w:rPr>
          <w:rFonts w:ascii="Times New Roman" w:hAnsi="Times New Roman" w:cs="Times New Roman"/>
          <w:sz w:val="21"/>
          <w:szCs w:val="21"/>
          <w:vertAlign w:val="superscript"/>
          <w:rPrChange w:id="6052" w:author="Jackson Halpin" w:date="2025-06-11T14:22:00Z" w16du:dateUtc="2025-06-11T18:22:00Z">
            <w:rPr>
              <w:rFonts w:ascii="Times New Roman" w:hAnsi="Times New Roman" w:cs="Times New Roman"/>
              <w:vertAlign w:val="superscript"/>
            </w:rPr>
          </w:rPrChange>
        </w:rPr>
        <w:t xml:space="preserve">349-369 </w:t>
      </w:r>
      <w:r w:rsidR="003C40FF" w:rsidRPr="00F61830">
        <w:rPr>
          <w:rFonts w:ascii="Times New Roman" w:hAnsi="Times New Roman" w:cs="Times New Roman"/>
          <w:sz w:val="21"/>
          <w:szCs w:val="21"/>
          <w:rPrChange w:id="6053" w:author="Jackson Halpin" w:date="2025-06-11T14:22:00Z" w16du:dateUtc="2025-06-11T18:22:00Z">
            <w:rPr>
              <w:rFonts w:ascii="Times New Roman" w:hAnsi="Times New Roman" w:cs="Times New Roman"/>
            </w:rPr>
          </w:rPrChange>
        </w:rPr>
        <w:t xml:space="preserve">(48.2 </w:t>
      </w:r>
      <w:r w:rsidR="00384F04" w:rsidRPr="00F61830">
        <w:rPr>
          <w:rFonts w:ascii="Times New Roman" w:hAnsi="Times New Roman" w:cs="Times New Roman"/>
          <w:sz w:val="21"/>
          <w:szCs w:val="21"/>
          <w:rPrChange w:id="6054" w:author="Jackson Halpin" w:date="2025-06-11T14:22:00Z" w16du:dateUtc="2025-06-11T18:22:00Z">
            <w:rPr>
              <w:rFonts w:ascii="Times New Roman" w:hAnsi="Times New Roman" w:cs="Times New Roman"/>
            </w:rPr>
          </w:rPrChange>
        </w:rPr>
        <w:t>µM</w:t>
      </w:r>
      <w:r w:rsidR="003C40FF" w:rsidRPr="00F61830">
        <w:rPr>
          <w:rFonts w:ascii="Times New Roman" w:hAnsi="Times New Roman" w:cs="Times New Roman"/>
          <w:sz w:val="21"/>
          <w:szCs w:val="21"/>
          <w:rPrChange w:id="6055" w:author="Jackson Halpin" w:date="2025-06-11T14:22:00Z" w16du:dateUtc="2025-06-11T18:22:00Z">
            <w:rPr>
              <w:rFonts w:ascii="Times New Roman" w:hAnsi="Times New Roman" w:cs="Times New Roman"/>
            </w:rPr>
          </w:rPrChange>
        </w:rPr>
        <w:t xml:space="preserve"> BLI)</w:t>
      </w:r>
      <w:r w:rsidR="00153701" w:rsidRPr="00F61830">
        <w:rPr>
          <w:rFonts w:ascii="Times New Roman" w:hAnsi="Times New Roman" w:cs="Times New Roman"/>
          <w:sz w:val="21"/>
          <w:szCs w:val="21"/>
          <w:rPrChange w:id="6056" w:author="Jackson Halpin" w:date="2025-06-11T14:22:00Z" w16du:dateUtc="2025-06-11T18:22:00Z">
            <w:rPr>
              <w:rFonts w:ascii="Times New Roman" w:hAnsi="Times New Roman" w:cs="Times New Roman"/>
            </w:rPr>
          </w:rPrChange>
        </w:rPr>
        <w:t xml:space="preserve"> </w:t>
      </w:r>
      <w:r w:rsidR="00153701" w:rsidRPr="00F61830">
        <w:rPr>
          <w:rFonts w:ascii="Times New Roman" w:hAnsi="Times New Roman" w:cs="Times New Roman"/>
          <w:sz w:val="21"/>
          <w:szCs w:val="21"/>
          <w:rPrChange w:id="6057" w:author="Jackson Halpin" w:date="2025-06-11T14:22:00Z" w16du:dateUtc="2025-06-11T18:22:00Z">
            <w:rPr>
              <w:rFonts w:ascii="Times New Roman" w:hAnsi="Times New Roman" w:cs="Times New Roman"/>
            </w:rPr>
          </w:rPrChange>
        </w:rPr>
        <w:fldChar w:fldCharType="begin"/>
      </w:r>
      <w:r w:rsidR="00254B7E" w:rsidRPr="00F61830">
        <w:rPr>
          <w:rFonts w:ascii="Times New Roman" w:hAnsi="Times New Roman" w:cs="Times New Roman"/>
          <w:sz w:val="21"/>
          <w:szCs w:val="21"/>
          <w:rPrChange w:id="6058" w:author="Jackson Halpin" w:date="2025-06-11T14:22:00Z" w16du:dateUtc="2025-06-11T18:22:00Z">
            <w:rPr>
              <w:rFonts w:ascii="Times New Roman" w:hAnsi="Times New Roman" w:cs="Times New Roman"/>
            </w:rPr>
          </w:rPrChange>
        </w:rPr>
        <w:instrText xml:space="preserve"> ADDIN ZOTERO_ITEM CSL_CITATION {"citationID":"8Tr7lqmg","properties":{"formattedCitation":"(Wirth et al. 2019)","plainCitation":"(Wirth et al. 2019)","noteIndex":0},"citationItems":[{"id":106,"uris":["http://zotero.org/users/14717947/items/RAFRQJG4"],"itemData":{"id":106,"type":"article-journal","container-title":"Nature Communications","DOI":"10.1038/s41467-019-10059-6","ISSN":"2041-1723","issue":"1","journalAbbreviation":"Nat Commun","language":"en","page":"2055","source":"DOI.org (Crossref)","title":"Molecular determinants regulating selective binding of autophagy adapters and receptors to ATG8 proteins","volume":"10","author":[{"family":"Wirth","given":"Martina"},{"family":"Zhang","given":"Wenxin"},{"family":"Razi","given":"Minoo"},{"family":"Nyoni","given":"Lynet"},{"family":"Joshi","given":"Dhira"},{"family":"O’Reilly","given":"Nicola"},{"family":"Johansen","given":"Terje"},{"family":"Tooze","given":"Sharon A."},{"family":"Mouilleron","given":"Stéphane"}],"issued":{"date-parts":[["2019",12]]}}}],"schema":"https://github.com/citation-style-language/schema/raw/master/csl-citation.json"} </w:instrText>
      </w:r>
      <w:r w:rsidR="00153701" w:rsidRPr="00F61830">
        <w:rPr>
          <w:rFonts w:ascii="Times New Roman" w:hAnsi="Times New Roman" w:cs="Times New Roman"/>
          <w:sz w:val="21"/>
          <w:szCs w:val="21"/>
          <w:rPrChange w:id="6059" w:author="Jackson Halpin" w:date="2025-06-11T14:22:00Z" w16du:dateUtc="2025-06-11T18:22:00Z">
            <w:rPr>
              <w:rFonts w:ascii="Times New Roman" w:hAnsi="Times New Roman" w:cs="Times New Roman"/>
            </w:rPr>
          </w:rPrChange>
        </w:rPr>
        <w:fldChar w:fldCharType="separate"/>
      </w:r>
      <w:r w:rsidR="00153701" w:rsidRPr="00F61830">
        <w:rPr>
          <w:rFonts w:ascii="Times New Roman" w:hAnsi="Times New Roman" w:cs="Times New Roman"/>
          <w:noProof/>
          <w:sz w:val="21"/>
          <w:szCs w:val="21"/>
          <w:rPrChange w:id="6060" w:author="Jackson Halpin" w:date="2025-06-11T14:22:00Z" w16du:dateUtc="2025-06-11T18:22:00Z">
            <w:rPr>
              <w:rFonts w:ascii="Times New Roman" w:hAnsi="Times New Roman" w:cs="Times New Roman"/>
              <w:noProof/>
            </w:rPr>
          </w:rPrChange>
        </w:rPr>
        <w:t>(Wirth et al. 2019)</w:t>
      </w:r>
      <w:r w:rsidR="00153701" w:rsidRPr="00F61830">
        <w:rPr>
          <w:rFonts w:ascii="Times New Roman" w:hAnsi="Times New Roman" w:cs="Times New Roman"/>
          <w:sz w:val="21"/>
          <w:szCs w:val="21"/>
          <w:rPrChange w:id="6061" w:author="Jackson Halpin" w:date="2025-06-11T14:22:00Z" w16du:dateUtc="2025-06-11T18:22:00Z">
            <w:rPr>
              <w:rFonts w:ascii="Times New Roman" w:hAnsi="Times New Roman" w:cs="Times New Roman"/>
            </w:rPr>
          </w:rPrChange>
        </w:rPr>
        <w:fldChar w:fldCharType="end"/>
      </w:r>
      <w:r w:rsidR="003C40FF" w:rsidRPr="00F61830">
        <w:rPr>
          <w:rFonts w:ascii="Times New Roman" w:hAnsi="Times New Roman" w:cs="Times New Roman"/>
          <w:sz w:val="21"/>
          <w:szCs w:val="21"/>
          <w:rPrChange w:id="6062" w:author="Jackson Halpin" w:date="2025-06-11T14:22:00Z" w16du:dateUtc="2025-06-11T18:22:00Z">
            <w:rPr>
              <w:rFonts w:ascii="Times New Roman" w:hAnsi="Times New Roman" w:cs="Times New Roman"/>
            </w:rPr>
          </w:rPrChange>
        </w:rPr>
        <w:t>.</w:t>
      </w:r>
      <w:r w:rsidR="00311C1F" w:rsidRPr="00F61830">
        <w:rPr>
          <w:rFonts w:ascii="Times New Roman" w:hAnsi="Times New Roman" w:cs="Times New Roman"/>
          <w:b/>
          <w:bCs/>
          <w:sz w:val="21"/>
          <w:szCs w:val="21"/>
          <w:rPrChange w:id="6063" w:author="Jackson Halpin" w:date="2025-06-11T14:22:00Z" w16du:dateUtc="2025-06-11T18:22:00Z">
            <w:rPr>
              <w:rFonts w:ascii="Times New Roman" w:hAnsi="Times New Roman" w:cs="Times New Roman"/>
              <w:b/>
              <w:bCs/>
            </w:rPr>
          </w:rPrChange>
        </w:rPr>
        <w:t xml:space="preserve"> </w:t>
      </w:r>
      <w:r w:rsidR="00D85938" w:rsidRPr="00F61830">
        <w:rPr>
          <w:rFonts w:ascii="Times New Roman" w:hAnsi="Times New Roman" w:cs="Times New Roman"/>
          <w:b/>
          <w:bCs/>
          <w:sz w:val="21"/>
          <w:szCs w:val="21"/>
          <w:rPrChange w:id="6064" w:author="Jackson Halpin" w:date="2025-06-11T14:22:00Z" w16du:dateUtc="2025-06-11T18:22:00Z">
            <w:rPr>
              <w:rFonts w:ascii="Times New Roman" w:hAnsi="Times New Roman" w:cs="Times New Roman"/>
              <w:b/>
              <w:bCs/>
            </w:rPr>
          </w:rPrChange>
        </w:rPr>
        <w:t>(b)</w:t>
      </w:r>
      <w:r w:rsidR="00D85938" w:rsidRPr="00F61830">
        <w:rPr>
          <w:rFonts w:ascii="Times New Roman" w:hAnsi="Times New Roman" w:cs="Times New Roman"/>
          <w:sz w:val="21"/>
          <w:szCs w:val="21"/>
          <w:rPrChange w:id="6065" w:author="Jackson Halpin" w:date="2025-06-11T14:22:00Z" w16du:dateUtc="2025-06-11T18:22:00Z">
            <w:rPr>
              <w:rFonts w:ascii="Times New Roman" w:hAnsi="Times New Roman" w:cs="Times New Roman"/>
            </w:rPr>
          </w:rPrChange>
        </w:rPr>
        <w:t xml:space="preserve"> Peptides annotated as non-binding in </w:t>
      </w:r>
      <w:proofErr w:type="spellStart"/>
      <w:r w:rsidR="00D85938" w:rsidRPr="00F61830">
        <w:rPr>
          <w:rFonts w:ascii="Times New Roman" w:hAnsi="Times New Roman" w:cs="Times New Roman"/>
          <w:sz w:val="21"/>
          <w:szCs w:val="21"/>
          <w:rPrChange w:id="6066" w:author="Jackson Halpin" w:date="2025-06-11T14:22:00Z" w16du:dateUtc="2025-06-11T18:22:00Z">
            <w:rPr>
              <w:rFonts w:ascii="Times New Roman" w:hAnsi="Times New Roman" w:cs="Times New Roman"/>
            </w:rPr>
          </w:rPrChange>
        </w:rPr>
        <w:t>LIRCentral</w:t>
      </w:r>
      <w:proofErr w:type="spellEnd"/>
      <w:r w:rsidR="00311C1F" w:rsidRPr="00F61830">
        <w:rPr>
          <w:rFonts w:ascii="Times New Roman" w:hAnsi="Times New Roman" w:cs="Times New Roman"/>
          <w:sz w:val="21"/>
          <w:szCs w:val="21"/>
          <w:rPrChange w:id="6067" w:author="Jackson Halpin" w:date="2025-06-11T14:22:00Z" w16du:dateUtc="2025-06-11T18:22:00Z">
            <w:rPr>
              <w:rFonts w:ascii="Times New Roman" w:hAnsi="Times New Roman" w:cs="Times New Roman"/>
            </w:rPr>
          </w:rPrChange>
        </w:rPr>
        <w:t xml:space="preserve"> </w:t>
      </w:r>
      <w:r w:rsidR="00311C1F" w:rsidRPr="00F61830">
        <w:rPr>
          <w:rFonts w:ascii="Times New Roman" w:hAnsi="Times New Roman" w:cs="Times New Roman"/>
          <w:sz w:val="21"/>
          <w:szCs w:val="21"/>
          <w:rPrChange w:id="6068" w:author="Jackson Halpin" w:date="2025-06-11T14:22:00Z" w16du:dateUtc="2025-06-11T18:22:00Z">
            <w:rPr>
              <w:rFonts w:ascii="Times New Roman" w:hAnsi="Times New Roman" w:cs="Times New Roman"/>
            </w:rPr>
          </w:rPrChange>
        </w:rPr>
        <w:fldChar w:fldCharType="begin"/>
      </w:r>
      <w:r w:rsidR="00254B7E" w:rsidRPr="00F61830">
        <w:rPr>
          <w:rFonts w:ascii="Times New Roman" w:hAnsi="Times New Roman" w:cs="Times New Roman"/>
          <w:sz w:val="21"/>
          <w:szCs w:val="21"/>
          <w:rPrChange w:id="6069" w:author="Jackson Halpin" w:date="2025-06-11T14:22:00Z" w16du:dateUtc="2025-06-11T18:22:00Z">
            <w:rPr>
              <w:rFonts w:ascii="Times New Roman" w:hAnsi="Times New Roman" w:cs="Times New Roman"/>
            </w:rPr>
          </w:rPrChange>
        </w:rPr>
        <w:instrText xml:space="preserve"> ADDIN ZOTERO_ITEM CSL_CITATION {"citationID":"vjdwV9pv","properties":{"formattedCitation":"(Chatzichristofi et al. 2023)","plainCitation":"(Chatzichristofi et al. 2023)","noteIndex":0},"citationItems":[{"id":181,"uris":["http://zotero.org/users/local/DUCgBsd9/items/S82A3CI9","http://zotero.org/users/14717947/items/S82A3CI9"],"itemData":{"id":181,"type":"article-journal","container-title":"Autophagy","DOI":"10.1080/15548627.2023.2235851","ISSN":"1554-8627, 1554-8635","journalAbbreviation":"Autophagy","language":"en","page":"1-12","source":"DOI.org (Crossref)","title":"LIRcentral: a manually curated online database of experimentally validated functional LIR motifs","title-short":"LIRcentral","author":[{"family":"Chatzichristofi","given":"Agathangelos"},{"family":"Sagris","given":"Vasileios"},{"family":"Pallaris","given":"Aristos"},{"family":"Eftychiou","given":"Marios"},{"family":"Kalvari","given":"Ioanna"},{"family":"Price","given":"Nicholas"},{"family":"Theodosiou","given":"Theodosios"},{"family":"Iliopoulos","given":"Ioannis"},{"family":"Nezis","given":"Ioannis P."},{"family":"Promponas","given":"Vasilis J"}],"issued":{"date-parts":[["2023",8,2]]}}}],"schema":"https://github.com/citation-style-language/schema/raw/master/csl-citation.json"} </w:instrText>
      </w:r>
      <w:r w:rsidR="00311C1F" w:rsidRPr="00F61830">
        <w:rPr>
          <w:rFonts w:ascii="Times New Roman" w:hAnsi="Times New Roman" w:cs="Times New Roman"/>
          <w:sz w:val="21"/>
          <w:szCs w:val="21"/>
          <w:rPrChange w:id="6070" w:author="Jackson Halpin" w:date="2025-06-11T14:22:00Z" w16du:dateUtc="2025-06-11T18:22:00Z">
            <w:rPr>
              <w:rFonts w:ascii="Times New Roman" w:hAnsi="Times New Roman" w:cs="Times New Roman"/>
            </w:rPr>
          </w:rPrChange>
        </w:rPr>
        <w:fldChar w:fldCharType="separate"/>
      </w:r>
      <w:r w:rsidR="00311C1F" w:rsidRPr="00F61830">
        <w:rPr>
          <w:rFonts w:ascii="Times New Roman" w:hAnsi="Times New Roman" w:cs="Times New Roman"/>
          <w:noProof/>
          <w:sz w:val="21"/>
          <w:szCs w:val="21"/>
          <w:rPrChange w:id="6071" w:author="Jackson Halpin" w:date="2025-06-11T14:22:00Z" w16du:dateUtc="2025-06-11T18:22:00Z">
            <w:rPr>
              <w:rFonts w:ascii="Times New Roman" w:hAnsi="Times New Roman" w:cs="Times New Roman"/>
              <w:noProof/>
            </w:rPr>
          </w:rPrChange>
        </w:rPr>
        <w:t>(Chatzichristofi et al. 2023)</w:t>
      </w:r>
      <w:r w:rsidR="00311C1F" w:rsidRPr="00F61830">
        <w:rPr>
          <w:rFonts w:ascii="Times New Roman" w:hAnsi="Times New Roman" w:cs="Times New Roman"/>
          <w:sz w:val="21"/>
          <w:szCs w:val="21"/>
          <w:rPrChange w:id="6072" w:author="Jackson Halpin" w:date="2025-06-11T14:22:00Z" w16du:dateUtc="2025-06-11T18:22:00Z">
            <w:rPr>
              <w:rFonts w:ascii="Times New Roman" w:hAnsi="Times New Roman" w:cs="Times New Roman"/>
            </w:rPr>
          </w:rPrChange>
        </w:rPr>
        <w:fldChar w:fldCharType="end"/>
      </w:r>
      <w:r w:rsidR="00311C1F" w:rsidRPr="00F61830">
        <w:rPr>
          <w:rFonts w:ascii="Times New Roman" w:hAnsi="Times New Roman" w:cs="Times New Roman"/>
          <w:sz w:val="21"/>
          <w:szCs w:val="21"/>
          <w:rPrChange w:id="6073" w:author="Jackson Halpin" w:date="2025-06-11T14:22:00Z" w16du:dateUtc="2025-06-11T18:22:00Z">
            <w:rPr>
              <w:rFonts w:ascii="Times New Roman" w:hAnsi="Times New Roman" w:cs="Times New Roman"/>
            </w:rPr>
          </w:rPrChange>
        </w:rPr>
        <w:t>.</w:t>
      </w:r>
      <w:r w:rsidR="003C40FF" w:rsidRPr="00F61830">
        <w:rPr>
          <w:rFonts w:ascii="Times New Roman" w:hAnsi="Times New Roman" w:cs="Times New Roman"/>
          <w:sz w:val="21"/>
          <w:szCs w:val="21"/>
          <w:rPrChange w:id="6074" w:author="Jackson Halpin" w:date="2025-06-11T14:22:00Z" w16du:dateUtc="2025-06-11T18:22:00Z">
            <w:rPr>
              <w:rFonts w:ascii="Times New Roman" w:hAnsi="Times New Roman" w:cs="Times New Roman"/>
            </w:rPr>
          </w:rPrChange>
        </w:rPr>
        <w:t xml:space="preserve"> </w:t>
      </w:r>
      <w:r w:rsidR="00B554C7" w:rsidRPr="00F61830">
        <w:rPr>
          <w:rFonts w:ascii="Times New Roman" w:hAnsi="Times New Roman" w:cs="Times New Roman"/>
          <w:sz w:val="21"/>
          <w:szCs w:val="21"/>
          <w:rPrChange w:id="6075" w:author="Jackson Halpin" w:date="2025-06-11T14:22:00Z" w16du:dateUtc="2025-06-11T18:22:00Z">
            <w:rPr>
              <w:rFonts w:ascii="Times New Roman" w:hAnsi="Times New Roman" w:cs="Times New Roman"/>
            </w:rPr>
          </w:rPrChange>
        </w:rPr>
        <w:t xml:space="preserve">Protein residues that define </w:t>
      </w:r>
      <w:r w:rsidR="00153701" w:rsidRPr="00F61830">
        <w:rPr>
          <w:rFonts w:ascii="Times New Roman" w:hAnsi="Times New Roman" w:cs="Times New Roman"/>
          <w:sz w:val="21"/>
          <w:szCs w:val="21"/>
          <w:rPrChange w:id="6076" w:author="Jackson Halpin" w:date="2025-06-11T14:22:00Z" w16du:dateUtc="2025-06-11T18:22:00Z">
            <w:rPr>
              <w:rFonts w:ascii="Times New Roman" w:hAnsi="Times New Roman" w:cs="Times New Roman"/>
            </w:rPr>
          </w:rPrChange>
        </w:rPr>
        <w:t>the peptide</w:t>
      </w:r>
      <w:r w:rsidR="003C40FF" w:rsidRPr="00F61830">
        <w:rPr>
          <w:rFonts w:ascii="Times New Roman" w:hAnsi="Times New Roman" w:cs="Times New Roman"/>
          <w:sz w:val="21"/>
          <w:szCs w:val="21"/>
          <w:rPrChange w:id="6077" w:author="Jackson Halpin" w:date="2025-06-11T14:22:00Z" w16du:dateUtc="2025-06-11T18:22:00Z">
            <w:rPr>
              <w:rFonts w:ascii="Times New Roman" w:hAnsi="Times New Roman" w:cs="Times New Roman"/>
            </w:rPr>
          </w:rPrChange>
        </w:rPr>
        <w:t xml:space="preserve"> present in the sort</w:t>
      </w:r>
      <w:r w:rsidR="00B554C7" w:rsidRPr="00F61830">
        <w:rPr>
          <w:rFonts w:ascii="Times New Roman" w:hAnsi="Times New Roman" w:cs="Times New Roman"/>
          <w:sz w:val="21"/>
          <w:szCs w:val="21"/>
          <w:rPrChange w:id="6078" w:author="Jackson Halpin" w:date="2025-06-11T14:22:00Z" w16du:dateUtc="2025-06-11T18:22:00Z">
            <w:rPr>
              <w:rFonts w:ascii="Times New Roman" w:hAnsi="Times New Roman" w:cs="Times New Roman"/>
            </w:rPr>
          </w:rPrChange>
        </w:rPr>
        <w:t xml:space="preserve"> are indicated, based on the </w:t>
      </w:r>
      <w:commentRangeStart w:id="6079"/>
      <w:del w:id="6080" w:author="Jennifer Kosmatka" w:date="2025-06-01T09:27:00Z" w16du:dateUtc="2025-06-01T13:27:00Z">
        <w:r w:rsidR="00B554C7" w:rsidRPr="00F61830" w:rsidDel="00383B88">
          <w:rPr>
            <w:rFonts w:ascii="Times New Roman" w:hAnsi="Times New Roman" w:cs="Times New Roman"/>
            <w:sz w:val="21"/>
            <w:szCs w:val="21"/>
            <w:rPrChange w:id="6081" w:author="Jackson Halpin" w:date="2025-06-11T14:22:00Z" w16du:dateUtc="2025-06-11T18:22:00Z">
              <w:rPr>
                <w:rFonts w:ascii="Times New Roman" w:hAnsi="Times New Roman" w:cs="Times New Roman"/>
              </w:rPr>
            </w:rPrChange>
          </w:rPr>
          <w:delText xml:space="preserve">## </w:delText>
        </w:r>
        <w:commentRangeEnd w:id="6079"/>
        <w:r w:rsidR="00B554C7" w:rsidRPr="00F61830" w:rsidDel="00383B88">
          <w:rPr>
            <w:rStyle w:val="CommentReference"/>
            <w:sz w:val="13"/>
            <w:szCs w:val="13"/>
            <w:rPrChange w:id="6082" w:author="Jackson Halpin" w:date="2025-06-11T14:22:00Z" w16du:dateUtc="2025-06-11T18:22:00Z">
              <w:rPr>
                <w:rStyle w:val="CommentReference"/>
              </w:rPr>
            </w:rPrChange>
          </w:rPr>
          <w:commentReference w:id="6079"/>
        </w:r>
        <w:r w:rsidR="00B554C7" w:rsidRPr="00F61830" w:rsidDel="00383B88">
          <w:rPr>
            <w:rFonts w:ascii="Times New Roman" w:hAnsi="Times New Roman" w:cs="Times New Roman"/>
            <w:sz w:val="21"/>
            <w:szCs w:val="21"/>
            <w:rPrChange w:id="6083" w:author="Jackson Halpin" w:date="2025-06-11T14:22:00Z" w16du:dateUtc="2025-06-11T18:22:00Z">
              <w:rPr>
                <w:rFonts w:ascii="Times New Roman" w:hAnsi="Times New Roman" w:cs="Times New Roman"/>
              </w:rPr>
            </w:rPrChange>
          </w:rPr>
          <w:delText xml:space="preserve">indicated </w:delText>
        </w:r>
      </w:del>
      <w:proofErr w:type="spellStart"/>
      <w:ins w:id="6084" w:author="Jennifer Kosmatka" w:date="2025-06-01T09:27:00Z" w16du:dateUtc="2025-06-01T13:27:00Z">
        <w:r w:rsidR="00383B88" w:rsidRPr="00F61830">
          <w:rPr>
            <w:rFonts w:ascii="Times New Roman" w:hAnsi="Times New Roman" w:cs="Times New Roman"/>
            <w:sz w:val="21"/>
            <w:szCs w:val="21"/>
            <w:rPrChange w:id="6085" w:author="Jackson Halpin" w:date="2025-06-11T14:22:00Z" w16du:dateUtc="2025-06-11T18:22:00Z">
              <w:rPr>
                <w:rFonts w:ascii="Times New Roman" w:hAnsi="Times New Roman" w:cs="Times New Roman"/>
              </w:rPr>
            </w:rPrChange>
          </w:rPr>
          <w:t>Uniprot</w:t>
        </w:r>
        <w:proofErr w:type="spellEnd"/>
        <w:r w:rsidR="00383B88" w:rsidRPr="00F61830">
          <w:rPr>
            <w:rFonts w:ascii="Times New Roman" w:hAnsi="Times New Roman" w:cs="Times New Roman"/>
            <w:sz w:val="21"/>
            <w:szCs w:val="21"/>
            <w:rPrChange w:id="6086" w:author="Jackson Halpin" w:date="2025-06-11T14:22:00Z" w16du:dateUtc="2025-06-11T18:22:00Z">
              <w:rPr>
                <w:rFonts w:ascii="Times New Roman" w:hAnsi="Times New Roman" w:cs="Times New Roman"/>
              </w:rPr>
            </w:rPrChange>
          </w:rPr>
          <w:t xml:space="preserve"> </w:t>
        </w:r>
      </w:ins>
      <w:r w:rsidR="009F3A16" w:rsidRPr="00F61830">
        <w:rPr>
          <w:rFonts w:ascii="Times New Roman" w:hAnsi="Times New Roman" w:cs="Times New Roman"/>
          <w:sz w:val="21"/>
          <w:szCs w:val="21"/>
          <w:rPrChange w:id="6087" w:author="Jackson Halpin" w:date="2025-06-11T14:22:00Z" w16du:dateUtc="2025-06-11T18:22:00Z">
            <w:rPr>
              <w:rFonts w:ascii="Times New Roman" w:hAnsi="Times New Roman" w:cs="Times New Roman"/>
            </w:rPr>
          </w:rPrChange>
        </w:rPr>
        <w:fldChar w:fldCharType="begin"/>
      </w:r>
      <w:r w:rsidR="009F3A16" w:rsidRPr="00F61830">
        <w:rPr>
          <w:rFonts w:ascii="Times New Roman" w:hAnsi="Times New Roman" w:cs="Times New Roman"/>
          <w:sz w:val="21"/>
          <w:szCs w:val="21"/>
          <w:rPrChange w:id="6088" w:author="Jackson Halpin" w:date="2025-06-11T14:22:00Z" w16du:dateUtc="2025-06-11T18:22:00Z">
            <w:rPr>
              <w:rFonts w:ascii="Times New Roman" w:hAnsi="Times New Roman" w:cs="Times New Roman"/>
            </w:rPr>
          </w:rPrChange>
        </w:rPr>
        <w:instrText xml:space="preserve"> ADDIN ZOTERO_ITEM CSL_CITATION {"citationID":"XvN4I7fM","properties":{"formattedCitation":"(The UniProt Consortium et al. 2025)","plainCitation":"(The UniProt Consortium et al. 2025)","noteIndex":0},"citationItems":[{"id":493,"uris":["http://zotero.org/users/14717947/items/G95GGNC6"],"itemData":{"id":493,"type":"article-journal","abstract":"Abstract\n            The aim of the UniProt Knowledgebase (UniProtKB; https://www.uniprot.org/) is to provide users with a comprehensive, high-quality and freely accessible set of protein sequences annotated with functional information. In this publication, we describe ongoing changes to our production pipeline to limit the sequences available in UniProtKB to high-quality, non-redundant reference proteomes. We continue to manually curate the scientific literature to add the latest functional data and use machine learning techniques. We also encourage community curation to ensure key publications are not missed. We provide an update on the automatic annotation methods used by UniProtKB to predict information for unreviewed entries describing unstudied proteins. Finally, updates to the UniProt website are described, including a new tab linking protein to genomic information. In recognition of its value to the scientific community, the UniProt database has been awarded Global Core Biodata Resource status.","container-title":"Nucleic Acids Research","DOI":"10.1093/nar/gkae1010","ISSN":"0305-1048, 1362-4962","issue":"D1","language":"en","license":"https://creativecommons.org/licenses/by/4.0/","page":"D609-D617","source":"DOI.org (Crossref)","title":"UniProt: the Universal Protein Knowledgebase in 2025","title-short":"UniProt","volume":"53","author":[{"literal":"The UniProt Consortium"},{"family":"Bateman","given":"Alex"},{"family":"Martin","given":"Maria-Jesus"},{"family":"Orchard","given":"Sandra"},{"family":"Magrane","given":"Michele"},{"family":"Adesina","given":"Aduragbemi"},{"family":"Ahmad","given":"Shadab"},{"family":"Bowler-Barnett","given":"Emily H"},{"family":"Bye-A-Jee","given":"Hema"},{"family":"Carpentier","given":"David"},{"family":"Denny","given":"Paul"},{"family":"Fan","given":"Jun"},{"family":"Garmiri","given":"Penelope"},{"family":"Gonzales","given":"Leonardo Jose Da Costa"},{"family":"Hussein","given":"Abdulrahman"},{"family":"Ignatchenko","given":"Alexandr"},{"family":"Insana","given":"Giuseppe"},{"family":"Ishtiaq","given":"Rizwan"},{"family":"Joshi","given":"Vishal"},{"family":"Jyothi","given":"Dushyanth"},{"family":"Kandasaamy","given":"Swaathi"},{"family":"Lock","given":"Antonia"},{"family":"Luciani","given":"Aurelien"},{"family":"Luo","given":"Jie"},{"family":"Lussi","given":"Yvonne"},{"family":"Marin","given":"Juan Sebastian Martinez"},{"family":"Raposo","given":"Pedro"},{"family":"Rice","given":"Daniel L"},{"family":"Santos","given":"Rafael"},{"family":"Speretta","given":"Elena"},{"family":"Stephenson","given":"James"},{"family":"Totoo","given":"Prabhat"},{"family":"Tyagi","given":"Nidhi"},{"family":"Urakova","given":"Nadya"},{"family":"Vasudev","given":"Preethi"},{"family":"Warner","given":"Kate"},{"family":"Wijerathne","given":"Supun"},{"family":"Yu","given":"Conny Wing-Heng"},{"family":"Zaru","given":"Rossana"},{"family":"Bridge","given":"Alan J"},{"family":"Aimo","given":"Lucila"},{"family":"Argoud-Puy","given":"Ghislaine"},{"family":"Auchincloss","given":"Andrea H"},{"family":"Axelsen","given":"Kristian B"},{"family":"Bansal","given":"Parit"},{"family":"Baratin","given":"Delphine"},{"family":"Batista Neto","given":"Teresa M"},{"family":"Blatter","given":"Marie-Claude"},{"family":"Bolleman","given":"Jerven T"},{"family":"Boutet","given":"Emmanuel"},{"family":"Breuza","given":"Lionel"},{"family":"Gil","given":"Blanca Cabrera"},{"family":"Casals-Casas","given":"Cristina"},{"family":"Echioukh","given":"Kamal Chikh"},{"family":"Coudert","given":"Elisabeth"},{"family":"Cuche","given":"Beatrice"},{"family":"De Castro","given":"Edouard"},{"family":"Estreicher","given":"Anne"},{"family":"Famiglietti","given":"Maria L"},{"family":"Feuermann","given":"Marc"},{"family":"Gasteiger","given":"Elisabeth"},{"family":"Gaudet","given":"Pascale"},{"family":"Gehant","given":"Sebastien"},{"family":"Gerritsen","given":"Vivienne"},{"family":"Gos","given":"Arnaud"},{"family":"Gruaz","given":"Nadine"},{"family":"Hulo","given":"Chantal"},{"family":"Hyka-Nouspikel","given":"Nevila"},{"family":"Jungo","given":"Florence"},{"family":"Kerhornou","given":"Arnaud"},{"family":"Mercier","given":"Philippe Le"},{"family":"Lieberherr","given":"Damien"},{"family":"Masson","given":"Patrick"},{"family":"Morgat","given":"Anne"},{"family":"Paesano","given":"Salvo"},{"family":"Pedruzzi","given":"Ivo"},{"family":"Pilbout","given":"Sandrine"},{"family":"Pourcel","given":"Lucille"},{"family":"Poux","given":"Sylvain"},{"family":"Pozzato","given":"Monica"},{"family":"Pruess","given":"Manuela"},{"family":"Redaschi","given":"Nicole"},{"family":"Rivoire","given":"Catherine"},{"family":"Sigrist","given":"Christian J A"},{"family":"Sonesson","given":"Karin"},{"family":"Sundaram","given":"Shyamala"},{"family":"Sveshnikova","given":"Anastasia"},{"family":"Wu","given":"Cathy H"},{"family":"Arighi","given":"Cecilia N"},{"family":"Chen","given":"Chuming"},{"family":"Chen","given":"Yongxing"},{"family":"Huang","given":"Hongzhan"},{"family":"Laiho","given":"Kati"},{"family":"Lehvaslaiho","given":"Minna"},{"family":"McGarvey","given":"Peter"},{"family":"Natale","given":"Darren A"},{"family":"Ross","given":"Karen"},{"family":"Vinayaka","given":"C R"},{"family":"Wang","given":"Yuqi"},{"family":"Zhang","given":"Jian"}],"issued":{"date-parts":[["2025",1,6]]}}}],"schema":"https://github.com/citation-style-language/schema/raw/master/csl-citation.json"} </w:instrText>
      </w:r>
      <w:r w:rsidR="009F3A16" w:rsidRPr="00F61830">
        <w:rPr>
          <w:rFonts w:ascii="Times New Roman" w:hAnsi="Times New Roman" w:cs="Times New Roman"/>
          <w:sz w:val="21"/>
          <w:szCs w:val="21"/>
          <w:rPrChange w:id="6089" w:author="Jackson Halpin" w:date="2025-06-11T14:22:00Z" w16du:dateUtc="2025-06-11T18:22:00Z">
            <w:rPr>
              <w:rFonts w:ascii="Times New Roman" w:hAnsi="Times New Roman" w:cs="Times New Roman"/>
            </w:rPr>
          </w:rPrChange>
        </w:rPr>
        <w:fldChar w:fldCharType="separate"/>
      </w:r>
      <w:r w:rsidR="009F3A16" w:rsidRPr="00F61830">
        <w:rPr>
          <w:rFonts w:ascii="Times New Roman" w:hAnsi="Times New Roman" w:cs="Times New Roman"/>
          <w:noProof/>
          <w:sz w:val="21"/>
          <w:szCs w:val="21"/>
          <w:rPrChange w:id="6090" w:author="Jackson Halpin" w:date="2025-06-11T14:22:00Z" w16du:dateUtc="2025-06-11T18:22:00Z">
            <w:rPr>
              <w:rFonts w:ascii="Times New Roman" w:hAnsi="Times New Roman" w:cs="Times New Roman"/>
              <w:noProof/>
            </w:rPr>
          </w:rPrChange>
        </w:rPr>
        <w:t>(The UniProt Consortium et al. 2025)</w:t>
      </w:r>
      <w:r w:rsidR="009F3A16" w:rsidRPr="00F61830">
        <w:rPr>
          <w:rFonts w:ascii="Times New Roman" w:hAnsi="Times New Roman" w:cs="Times New Roman"/>
          <w:sz w:val="21"/>
          <w:szCs w:val="21"/>
          <w:rPrChange w:id="6091" w:author="Jackson Halpin" w:date="2025-06-11T14:22:00Z" w16du:dateUtc="2025-06-11T18:22:00Z">
            <w:rPr>
              <w:rFonts w:ascii="Times New Roman" w:hAnsi="Times New Roman" w:cs="Times New Roman"/>
            </w:rPr>
          </w:rPrChange>
        </w:rPr>
        <w:fldChar w:fldCharType="end"/>
      </w:r>
      <w:ins w:id="6092" w:author="Jennifer Kosmatka" w:date="2025-06-02T15:43:00Z" w16du:dateUtc="2025-06-02T19:43:00Z">
        <w:r w:rsidR="009F3A16" w:rsidRPr="00F61830">
          <w:rPr>
            <w:rFonts w:ascii="Times New Roman" w:hAnsi="Times New Roman" w:cs="Times New Roman"/>
            <w:sz w:val="21"/>
            <w:szCs w:val="21"/>
            <w:rPrChange w:id="6093" w:author="Jackson Halpin" w:date="2025-06-11T14:22:00Z" w16du:dateUtc="2025-06-11T18:22:00Z">
              <w:rPr>
                <w:rFonts w:ascii="Times New Roman" w:hAnsi="Times New Roman" w:cs="Times New Roman"/>
              </w:rPr>
            </w:rPrChange>
          </w:rPr>
          <w:t xml:space="preserve"> </w:t>
        </w:r>
      </w:ins>
      <w:r w:rsidR="00B554C7" w:rsidRPr="00F61830">
        <w:rPr>
          <w:rFonts w:ascii="Times New Roman" w:hAnsi="Times New Roman" w:cs="Times New Roman"/>
          <w:sz w:val="21"/>
          <w:szCs w:val="21"/>
          <w:rPrChange w:id="6094" w:author="Jackson Halpin" w:date="2025-06-11T14:22:00Z" w16du:dateUtc="2025-06-11T18:22:00Z">
            <w:rPr>
              <w:rFonts w:ascii="Times New Roman" w:hAnsi="Times New Roman" w:cs="Times New Roman"/>
            </w:rPr>
          </w:rPrChange>
        </w:rPr>
        <w:t xml:space="preserve">entry. </w:t>
      </w:r>
    </w:p>
    <w:p w14:paraId="39D73DB2" w14:textId="77777777" w:rsidR="00E01E91" w:rsidRPr="00F61830" w:rsidRDefault="00E01E91" w:rsidP="00E01E91">
      <w:pPr>
        <w:jc w:val="both"/>
        <w:rPr>
          <w:rFonts w:ascii="Times New Roman" w:hAnsi="Times New Roman" w:cs="Times New Roman"/>
          <w:sz w:val="21"/>
          <w:szCs w:val="21"/>
          <w:rPrChange w:id="6095" w:author="Jackson Halpin" w:date="2025-06-11T14:22:00Z" w16du:dateUtc="2025-06-11T18:22:00Z">
            <w:rPr>
              <w:rFonts w:ascii="Times New Roman" w:hAnsi="Times New Roman" w:cs="Times New Roman"/>
            </w:rPr>
          </w:rPrChange>
        </w:rPr>
      </w:pPr>
    </w:p>
    <w:p w14:paraId="73D8E832" w14:textId="77777777" w:rsidR="00E01E91" w:rsidRPr="00F61830" w:rsidRDefault="00E01E91" w:rsidP="00E01E91">
      <w:pPr>
        <w:jc w:val="both"/>
        <w:rPr>
          <w:rFonts w:ascii="Times New Roman" w:hAnsi="Times New Roman" w:cs="Times New Roman"/>
          <w:sz w:val="21"/>
          <w:szCs w:val="21"/>
          <w:rPrChange w:id="6096" w:author="Jackson Halpin" w:date="2025-06-11T14:22:00Z" w16du:dateUtc="2025-06-11T18:22:00Z">
            <w:rPr>
              <w:rFonts w:ascii="Times New Roman" w:hAnsi="Times New Roman" w:cs="Times New Roman"/>
            </w:rPr>
          </w:rPrChange>
        </w:rPr>
      </w:pPr>
    </w:p>
    <w:p w14:paraId="79655EBC" w14:textId="77777777" w:rsidR="00CF3943" w:rsidRPr="00F61830" w:rsidRDefault="00CF3943" w:rsidP="00E01E91">
      <w:pPr>
        <w:jc w:val="both"/>
        <w:rPr>
          <w:rFonts w:ascii="Times New Roman" w:hAnsi="Times New Roman" w:cs="Times New Roman"/>
          <w:sz w:val="21"/>
          <w:szCs w:val="21"/>
          <w:rPrChange w:id="6097" w:author="Jackson Halpin" w:date="2025-06-11T14:22:00Z" w16du:dateUtc="2025-06-11T18:22:00Z">
            <w:rPr>
              <w:rFonts w:ascii="Times New Roman" w:hAnsi="Times New Roman" w:cs="Times New Roman"/>
            </w:rPr>
          </w:rPrChange>
        </w:rPr>
      </w:pPr>
    </w:p>
    <w:p w14:paraId="06F822EF" w14:textId="609BDB84" w:rsidR="00185C16" w:rsidRPr="00F61830" w:rsidRDefault="00185C16" w:rsidP="00E01E91">
      <w:pPr>
        <w:jc w:val="both"/>
        <w:rPr>
          <w:rFonts w:ascii="Times New Roman" w:hAnsi="Times New Roman" w:cs="Times New Roman"/>
          <w:b/>
          <w:bCs/>
          <w:sz w:val="21"/>
          <w:szCs w:val="21"/>
          <w:rPrChange w:id="6098"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noProof/>
          <w:sz w:val="21"/>
          <w:szCs w:val="21"/>
          <w:rPrChange w:id="6099" w:author="Jackson Halpin" w:date="2025-06-11T14:22:00Z" w16du:dateUtc="2025-06-11T18:22:00Z">
            <w:rPr>
              <w:rFonts w:ascii="Times New Roman" w:hAnsi="Times New Roman" w:cs="Times New Roman"/>
              <w:b/>
              <w:bCs/>
              <w:noProof/>
            </w:rPr>
          </w:rPrChange>
        </w:rPr>
        <w:lastRenderedPageBreak/>
        <w:drawing>
          <wp:inline distT="0" distB="0" distL="0" distR="0" wp14:anchorId="56413A28" wp14:editId="1A1A736E">
            <wp:extent cx="3594100" cy="2514600"/>
            <wp:effectExtent l="0" t="0" r="0" b="0"/>
            <wp:docPr id="862877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7586" name="Picture 8628775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94100" cy="2514600"/>
                    </a:xfrm>
                    <a:prstGeom prst="rect">
                      <a:avLst/>
                    </a:prstGeom>
                  </pic:spPr>
                </pic:pic>
              </a:graphicData>
            </a:graphic>
          </wp:inline>
        </w:drawing>
      </w:r>
    </w:p>
    <w:p w14:paraId="20264B6F" w14:textId="32F6B03B" w:rsidR="00E01E91" w:rsidRPr="00F61830" w:rsidRDefault="00E01E91" w:rsidP="00E01E91">
      <w:pPr>
        <w:jc w:val="both"/>
        <w:rPr>
          <w:rFonts w:ascii="Times New Roman" w:hAnsi="Times New Roman" w:cs="Times New Roman"/>
          <w:b/>
          <w:bCs/>
          <w:sz w:val="21"/>
          <w:szCs w:val="21"/>
          <w:rPrChange w:id="6100"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6101" w:author="Jackson Halpin" w:date="2025-06-11T14:22:00Z" w16du:dateUtc="2025-06-11T18:22:00Z">
            <w:rPr>
              <w:rFonts w:ascii="Times New Roman" w:hAnsi="Times New Roman" w:cs="Times New Roman"/>
              <w:b/>
              <w:bCs/>
            </w:rPr>
          </w:rPrChange>
        </w:rPr>
        <w:t>Fig</w:t>
      </w:r>
      <w:r w:rsidR="00F77B73" w:rsidRPr="00F61830">
        <w:rPr>
          <w:rFonts w:ascii="Times New Roman" w:hAnsi="Times New Roman" w:cs="Times New Roman"/>
          <w:b/>
          <w:bCs/>
          <w:sz w:val="21"/>
          <w:szCs w:val="21"/>
          <w:rPrChange w:id="6102" w:author="Jackson Halpin" w:date="2025-06-11T14:22:00Z" w16du:dateUtc="2025-06-11T18:22:00Z">
            <w:rPr>
              <w:rFonts w:ascii="Times New Roman" w:hAnsi="Times New Roman" w:cs="Times New Roman"/>
              <w:b/>
              <w:bCs/>
            </w:rPr>
          </w:rPrChange>
        </w:rPr>
        <w:t>ure</w:t>
      </w:r>
      <w:r w:rsidRPr="00F61830">
        <w:rPr>
          <w:rFonts w:ascii="Times New Roman" w:hAnsi="Times New Roman" w:cs="Times New Roman"/>
          <w:b/>
          <w:bCs/>
          <w:sz w:val="21"/>
          <w:szCs w:val="21"/>
          <w:rPrChange w:id="6103" w:author="Jackson Halpin" w:date="2025-06-11T14:22:00Z" w16du:dateUtc="2025-06-11T18:22:00Z">
            <w:rPr>
              <w:rFonts w:ascii="Times New Roman" w:hAnsi="Times New Roman" w:cs="Times New Roman"/>
              <w:b/>
              <w:bCs/>
            </w:rPr>
          </w:rPrChange>
        </w:rPr>
        <w:t xml:space="preserve"> S4. Gene Ontology (GO) terms </w:t>
      </w:r>
      <w:commentRangeStart w:id="6104"/>
      <w:commentRangeStart w:id="6105"/>
      <w:r w:rsidRPr="00F61830">
        <w:rPr>
          <w:rFonts w:ascii="Times New Roman" w:hAnsi="Times New Roman" w:cs="Times New Roman"/>
          <w:b/>
          <w:bCs/>
          <w:sz w:val="21"/>
          <w:szCs w:val="21"/>
          <w:rPrChange w:id="6106" w:author="Jackson Halpin" w:date="2025-06-11T14:22:00Z" w16du:dateUtc="2025-06-11T18:22:00Z">
            <w:rPr>
              <w:rFonts w:ascii="Times New Roman" w:hAnsi="Times New Roman" w:cs="Times New Roman"/>
              <w:b/>
              <w:bCs/>
            </w:rPr>
          </w:rPrChange>
        </w:rPr>
        <w:t xml:space="preserve">shared </w:t>
      </w:r>
      <w:commentRangeEnd w:id="6104"/>
      <w:r w:rsidR="00B554C7" w:rsidRPr="00F61830">
        <w:rPr>
          <w:rStyle w:val="CommentReference"/>
          <w:sz w:val="13"/>
          <w:szCs w:val="13"/>
          <w:rPrChange w:id="6107" w:author="Jackson Halpin" w:date="2025-06-11T14:22:00Z" w16du:dateUtc="2025-06-11T18:22:00Z">
            <w:rPr>
              <w:rStyle w:val="CommentReference"/>
            </w:rPr>
          </w:rPrChange>
        </w:rPr>
        <w:commentReference w:id="6104"/>
      </w:r>
      <w:commentRangeEnd w:id="6105"/>
      <w:r w:rsidR="009F3A16" w:rsidRPr="00F61830">
        <w:rPr>
          <w:rStyle w:val="CommentReference"/>
          <w:sz w:val="13"/>
          <w:szCs w:val="13"/>
          <w:rPrChange w:id="6108" w:author="Jackson Halpin" w:date="2025-06-11T14:22:00Z" w16du:dateUtc="2025-06-11T18:22:00Z">
            <w:rPr>
              <w:rStyle w:val="CommentReference"/>
            </w:rPr>
          </w:rPrChange>
        </w:rPr>
        <w:commentReference w:id="6105"/>
      </w:r>
      <w:r w:rsidRPr="00F61830">
        <w:rPr>
          <w:rFonts w:ascii="Times New Roman" w:hAnsi="Times New Roman" w:cs="Times New Roman"/>
          <w:b/>
          <w:bCs/>
          <w:sz w:val="21"/>
          <w:szCs w:val="21"/>
          <w:rPrChange w:id="6109" w:author="Jackson Halpin" w:date="2025-06-11T14:22:00Z" w16du:dateUtc="2025-06-11T18:22:00Z">
            <w:rPr>
              <w:rFonts w:ascii="Times New Roman" w:hAnsi="Times New Roman" w:cs="Times New Roman"/>
              <w:b/>
              <w:bCs/>
            </w:rPr>
          </w:rPrChange>
        </w:rPr>
        <w:t>with LC3B</w:t>
      </w:r>
    </w:p>
    <w:p w14:paraId="2A71A199" w14:textId="1029B2E4" w:rsidR="00E01E91" w:rsidRPr="00F61830" w:rsidRDefault="00E01E91" w:rsidP="00CF3943">
      <w:pPr>
        <w:jc w:val="both"/>
        <w:rPr>
          <w:rFonts w:ascii="Times New Roman" w:hAnsi="Times New Roman" w:cs="Times New Roman"/>
          <w:sz w:val="21"/>
          <w:szCs w:val="21"/>
          <w:rPrChange w:id="6110" w:author="Jackson Halpin" w:date="2025-06-11T14:22:00Z" w16du:dateUtc="2025-06-11T18:22:00Z">
            <w:rPr>
              <w:rFonts w:ascii="Times New Roman" w:hAnsi="Times New Roman" w:cs="Times New Roman"/>
            </w:rPr>
          </w:rPrChange>
        </w:rPr>
      </w:pPr>
      <w:r w:rsidRPr="00F61830">
        <w:rPr>
          <w:rFonts w:ascii="Times New Roman" w:hAnsi="Times New Roman" w:cs="Times New Roman"/>
          <w:sz w:val="21"/>
          <w:szCs w:val="21"/>
          <w:rPrChange w:id="6111" w:author="Jackson Halpin" w:date="2025-06-11T14:22:00Z" w16du:dateUtc="2025-06-11T18:22:00Z">
            <w:rPr>
              <w:rFonts w:ascii="Times New Roman" w:hAnsi="Times New Roman" w:cs="Times New Roman"/>
            </w:rPr>
          </w:rPrChange>
        </w:rPr>
        <w:t xml:space="preserve">GO terms shared between </w:t>
      </w:r>
      <w:r w:rsidR="00185C16" w:rsidRPr="00F61830">
        <w:rPr>
          <w:rFonts w:ascii="Times New Roman" w:hAnsi="Times New Roman" w:cs="Times New Roman"/>
          <w:sz w:val="21"/>
          <w:szCs w:val="21"/>
          <w:rPrChange w:id="6112" w:author="Jackson Halpin" w:date="2025-06-11T14:22:00Z" w16du:dateUtc="2025-06-11T18:22:00Z">
            <w:rPr>
              <w:rFonts w:ascii="Times New Roman" w:hAnsi="Times New Roman" w:cs="Times New Roman"/>
            </w:rPr>
          </w:rPrChange>
        </w:rPr>
        <w:t xml:space="preserve">proteins with z-score </w:t>
      </w:r>
      <w:r w:rsidR="00DB2B58" w:rsidRPr="00F61830">
        <w:rPr>
          <w:rFonts w:ascii="Times New Roman" w:hAnsi="Times New Roman" w:cs="Times New Roman"/>
          <w:sz w:val="21"/>
          <w:szCs w:val="21"/>
          <w:rPrChange w:id="6113" w:author="Jackson Halpin" w:date="2025-06-11T14:22:00Z" w16du:dateUtc="2025-06-11T18:22:00Z">
            <w:rPr>
              <w:rFonts w:ascii="Times New Roman" w:hAnsi="Times New Roman" w:cs="Times New Roman"/>
            </w:rPr>
          </w:rPrChange>
        </w:rPr>
        <w:t>≥</w:t>
      </w:r>
      <w:r w:rsidR="00185C16" w:rsidRPr="00F61830">
        <w:rPr>
          <w:rFonts w:ascii="Times New Roman" w:hAnsi="Times New Roman" w:cs="Times New Roman"/>
          <w:sz w:val="21"/>
          <w:szCs w:val="21"/>
          <w:rPrChange w:id="6114" w:author="Jackson Halpin" w:date="2025-06-11T14:22:00Z" w16du:dateUtc="2025-06-11T18:22:00Z">
            <w:rPr>
              <w:rFonts w:ascii="Times New Roman" w:hAnsi="Times New Roman" w:cs="Times New Roman"/>
            </w:rPr>
          </w:rPrChange>
        </w:rPr>
        <w:t xml:space="preserve"> 1.70</w:t>
      </w:r>
      <w:r w:rsidRPr="00F61830">
        <w:rPr>
          <w:rFonts w:ascii="Times New Roman" w:hAnsi="Times New Roman" w:cs="Times New Roman"/>
          <w:sz w:val="21"/>
          <w:szCs w:val="21"/>
          <w:rPrChange w:id="6115" w:author="Jackson Halpin" w:date="2025-06-11T14:22:00Z" w16du:dateUtc="2025-06-11T18:22:00Z">
            <w:rPr>
              <w:rFonts w:ascii="Times New Roman" w:hAnsi="Times New Roman" w:cs="Times New Roman"/>
            </w:rPr>
          </w:rPrChange>
        </w:rPr>
        <w:t xml:space="preserve"> and LC3B, colored by GO ontology</w:t>
      </w:r>
      <w:r w:rsidR="00CF3943" w:rsidRPr="00F61830">
        <w:rPr>
          <w:rFonts w:ascii="Times New Roman" w:hAnsi="Times New Roman" w:cs="Times New Roman"/>
          <w:sz w:val="21"/>
          <w:szCs w:val="21"/>
          <w:rPrChange w:id="6116" w:author="Jackson Halpin" w:date="2025-06-11T14:22:00Z" w16du:dateUtc="2025-06-11T18:22:00Z">
            <w:rPr>
              <w:rFonts w:ascii="Times New Roman" w:hAnsi="Times New Roman" w:cs="Times New Roman"/>
            </w:rPr>
          </w:rPrChange>
        </w:rPr>
        <w:t xml:space="preserve"> </w:t>
      </w:r>
      <w:r w:rsidR="00671D32" w:rsidRPr="00F61830">
        <w:rPr>
          <w:rFonts w:ascii="Times New Roman" w:hAnsi="Times New Roman" w:cs="Times New Roman"/>
          <w:sz w:val="21"/>
          <w:szCs w:val="21"/>
          <w:rPrChange w:id="6117" w:author="Jackson Halpin" w:date="2025-06-11T14:22:00Z" w16du:dateUtc="2025-06-11T18:22:00Z">
            <w:rPr>
              <w:rFonts w:ascii="Times New Roman" w:hAnsi="Times New Roman" w:cs="Times New Roman"/>
            </w:rPr>
          </w:rPrChange>
        </w:rPr>
        <w:t>category</w:t>
      </w:r>
      <w:r w:rsidRPr="00F61830">
        <w:rPr>
          <w:rFonts w:ascii="Times New Roman" w:hAnsi="Times New Roman" w:cs="Times New Roman"/>
          <w:sz w:val="21"/>
          <w:szCs w:val="21"/>
          <w:rPrChange w:id="6118" w:author="Jackson Halpin" w:date="2025-06-11T14:22:00Z" w16du:dateUtc="2025-06-11T18:22:00Z">
            <w:rPr>
              <w:rFonts w:ascii="Times New Roman" w:hAnsi="Times New Roman" w:cs="Times New Roman"/>
            </w:rPr>
          </w:rPrChange>
        </w:rPr>
        <w:t xml:space="preserve">. Shared GO terms were sourced </w:t>
      </w:r>
      <w:r w:rsidR="00CF3943" w:rsidRPr="00F61830">
        <w:rPr>
          <w:rFonts w:ascii="Times New Roman" w:hAnsi="Times New Roman" w:cs="Times New Roman"/>
          <w:sz w:val="21"/>
          <w:szCs w:val="21"/>
          <w:rPrChange w:id="6119" w:author="Jackson Halpin" w:date="2025-06-11T14:22:00Z" w16du:dateUtc="2025-06-11T18:22:00Z">
            <w:rPr>
              <w:rFonts w:ascii="Times New Roman" w:hAnsi="Times New Roman" w:cs="Times New Roman"/>
            </w:rPr>
          </w:rPrChange>
        </w:rPr>
        <w:t xml:space="preserve">and processed from </w:t>
      </w:r>
      <w:proofErr w:type="spellStart"/>
      <w:r w:rsidR="00CF3943" w:rsidRPr="00F61830">
        <w:rPr>
          <w:rFonts w:ascii="Times New Roman" w:hAnsi="Times New Roman" w:cs="Times New Roman"/>
          <w:sz w:val="21"/>
          <w:szCs w:val="21"/>
          <w:rPrChange w:id="6120" w:author="Jackson Halpin" w:date="2025-06-11T14:22:00Z" w16du:dateUtc="2025-06-11T18:22:00Z">
            <w:rPr>
              <w:rFonts w:ascii="Times New Roman" w:hAnsi="Times New Roman" w:cs="Times New Roman"/>
            </w:rPr>
          </w:rPrChange>
        </w:rPr>
        <w:t>UniProt</w:t>
      </w:r>
      <w:proofErr w:type="spellEnd"/>
      <w:r w:rsidR="00CF3943" w:rsidRPr="00F61830">
        <w:rPr>
          <w:rFonts w:ascii="Times New Roman" w:hAnsi="Times New Roman" w:cs="Times New Roman"/>
          <w:sz w:val="21"/>
          <w:szCs w:val="21"/>
          <w:rPrChange w:id="6121" w:author="Jackson Halpin" w:date="2025-06-11T14:22:00Z" w16du:dateUtc="2025-06-11T18:22:00Z">
            <w:rPr>
              <w:rFonts w:ascii="Times New Roman" w:hAnsi="Times New Roman" w:cs="Times New Roman"/>
            </w:rPr>
          </w:rPrChange>
        </w:rPr>
        <w:t xml:space="preserve"> </w:t>
      </w:r>
      <w:r w:rsidR="009F3A16" w:rsidRPr="00F61830">
        <w:rPr>
          <w:rFonts w:ascii="Times New Roman" w:hAnsi="Times New Roman" w:cs="Times New Roman"/>
          <w:sz w:val="21"/>
          <w:szCs w:val="21"/>
          <w:rPrChange w:id="6122" w:author="Jackson Halpin" w:date="2025-06-11T14:22:00Z" w16du:dateUtc="2025-06-11T18:22:00Z">
            <w:rPr>
              <w:rFonts w:ascii="Times New Roman" w:hAnsi="Times New Roman" w:cs="Times New Roman"/>
            </w:rPr>
          </w:rPrChange>
        </w:rPr>
        <w:fldChar w:fldCharType="begin"/>
      </w:r>
      <w:r w:rsidR="009F3A16" w:rsidRPr="00F61830">
        <w:rPr>
          <w:rFonts w:ascii="Times New Roman" w:hAnsi="Times New Roman" w:cs="Times New Roman"/>
          <w:sz w:val="21"/>
          <w:szCs w:val="21"/>
          <w:rPrChange w:id="6123" w:author="Jackson Halpin" w:date="2025-06-11T14:22:00Z" w16du:dateUtc="2025-06-11T18:22:00Z">
            <w:rPr>
              <w:rFonts w:ascii="Times New Roman" w:hAnsi="Times New Roman" w:cs="Times New Roman"/>
            </w:rPr>
          </w:rPrChange>
        </w:rPr>
        <w:instrText xml:space="preserve"> ADDIN ZOTERO_ITEM CSL_CITATION {"citationID":"MBf9GRfx","properties":{"formattedCitation":"(The UniProt Consortium et al. 2025)","plainCitation":"(The UniProt Consortium et al. 2025)","noteIndex":0},"citationItems":[{"id":493,"uris":["http://zotero.org/users/14717947/items/G95GGNC6"],"itemData":{"id":493,"type":"article-journal","abstract":"Abstract\n            The aim of the UniProt Knowledgebase (UniProtKB; https://www.uniprot.org/) is to provide users with a comprehensive, high-quality and freely accessible set of protein sequences annotated with functional information. In this publication, we describe ongoing changes to our production pipeline to limit the sequences available in UniProtKB to high-quality, non-redundant reference proteomes. We continue to manually curate the scientific literature to add the latest functional data and use machine learning techniques. We also encourage community curation to ensure key publications are not missed. We provide an update on the automatic annotation methods used by UniProtKB to predict information for unreviewed entries describing unstudied proteins. Finally, updates to the UniProt website are described, including a new tab linking protein to genomic information. In recognition of its value to the scientific community, the UniProt database has been awarded Global Core Biodata Resource status.","container-title":"Nucleic Acids Research","DOI":"10.1093/nar/gkae1010","ISSN":"0305-1048, 1362-4962","issue":"D1","language":"en","license":"https://creativecommons.org/licenses/by/4.0/","page":"D609-D617","source":"DOI.org (Crossref)","title":"UniProt: the Universal Protein Knowledgebase in 2025","title-short":"UniProt","volume":"53","author":[{"literal":"The UniProt Consortium"},{"family":"Bateman","given":"Alex"},{"family":"Martin","given":"Maria-Jesus"},{"family":"Orchard","given":"Sandra"},{"family":"Magrane","given":"Michele"},{"family":"Adesina","given":"Aduragbemi"},{"family":"Ahmad","given":"Shadab"},{"family":"Bowler-Barnett","given":"Emily H"},{"family":"Bye-A-Jee","given":"Hema"},{"family":"Carpentier","given":"David"},{"family":"Denny","given":"Paul"},{"family":"Fan","given":"Jun"},{"family":"Garmiri","given":"Penelope"},{"family":"Gonzales","given":"Leonardo Jose Da Costa"},{"family":"Hussein","given":"Abdulrahman"},{"family":"Ignatchenko","given":"Alexandr"},{"family":"Insana","given":"Giuseppe"},{"family":"Ishtiaq","given":"Rizwan"},{"family":"Joshi","given":"Vishal"},{"family":"Jyothi","given":"Dushyanth"},{"family":"Kandasaamy","given":"Swaathi"},{"family":"Lock","given":"Antonia"},{"family":"Luciani","given":"Aurelien"},{"family":"Luo","given":"Jie"},{"family":"Lussi","given":"Yvonne"},{"family":"Marin","given":"Juan Sebastian Martinez"},{"family":"Raposo","given":"Pedro"},{"family":"Rice","given":"Daniel L"},{"family":"Santos","given":"Rafael"},{"family":"Speretta","given":"Elena"},{"family":"Stephenson","given":"James"},{"family":"Totoo","given":"Prabhat"},{"family":"Tyagi","given":"Nidhi"},{"family":"Urakova","given":"Nadya"},{"family":"Vasudev","given":"Preethi"},{"family":"Warner","given":"Kate"},{"family":"Wijerathne","given":"Supun"},{"family":"Yu","given":"Conny Wing-Heng"},{"family":"Zaru","given":"Rossana"},{"family":"Bridge","given":"Alan J"},{"family":"Aimo","given":"Lucila"},{"family":"Argoud-Puy","given":"Ghislaine"},{"family":"Auchincloss","given":"Andrea H"},{"family":"Axelsen","given":"Kristian B"},{"family":"Bansal","given":"Parit"},{"family":"Baratin","given":"Delphine"},{"family":"Batista Neto","given":"Teresa M"},{"family":"Blatter","given":"Marie-Claude"},{"family":"Bolleman","given":"Jerven T"},{"family":"Boutet","given":"Emmanuel"},{"family":"Breuza","given":"Lionel"},{"family":"Gil","given":"Blanca Cabrera"},{"family":"Casals-Casas","given":"Cristina"},{"family":"Echioukh","given":"Kamal Chikh"},{"family":"Coudert","given":"Elisabeth"},{"family":"Cuche","given":"Beatrice"},{"family":"De Castro","given":"Edouard"},{"family":"Estreicher","given":"Anne"},{"family":"Famiglietti","given":"Maria L"},{"family":"Feuermann","given":"Marc"},{"family":"Gasteiger","given":"Elisabeth"},{"family":"Gaudet","given":"Pascale"},{"family":"Gehant","given":"Sebastien"},{"family":"Gerritsen","given":"Vivienne"},{"family":"Gos","given":"Arnaud"},{"family":"Gruaz","given":"Nadine"},{"family":"Hulo","given":"Chantal"},{"family":"Hyka-Nouspikel","given":"Nevila"},{"family":"Jungo","given":"Florence"},{"family":"Kerhornou","given":"Arnaud"},{"family":"Mercier","given":"Philippe Le"},{"family":"Lieberherr","given":"Damien"},{"family":"Masson","given":"Patrick"},{"family":"Morgat","given":"Anne"},{"family":"Paesano","given":"Salvo"},{"family":"Pedruzzi","given":"Ivo"},{"family":"Pilbout","given":"Sandrine"},{"family":"Pourcel","given":"Lucille"},{"family":"Poux","given":"Sylvain"},{"family":"Pozzato","given":"Monica"},{"family":"Pruess","given":"Manuela"},{"family":"Redaschi","given":"Nicole"},{"family":"Rivoire","given":"Catherine"},{"family":"Sigrist","given":"Christian J A"},{"family":"Sonesson","given":"Karin"},{"family":"Sundaram","given":"Shyamala"},{"family":"Sveshnikova","given":"Anastasia"},{"family":"Wu","given":"Cathy H"},{"family":"Arighi","given":"Cecilia N"},{"family":"Chen","given":"Chuming"},{"family":"Chen","given":"Yongxing"},{"family":"Huang","given":"Hongzhan"},{"family":"Laiho","given":"Kati"},{"family":"Lehvaslaiho","given":"Minna"},{"family":"McGarvey","given":"Peter"},{"family":"Natale","given":"Darren A"},{"family":"Ross","given":"Karen"},{"family":"Vinayaka","given":"C R"},{"family":"Wang","given":"Yuqi"},{"family":"Zhang","given":"Jian"}],"issued":{"date-parts":[["2025",1,6]]}}}],"schema":"https://github.com/citation-style-language/schema/raw/master/csl-citation.json"} </w:instrText>
      </w:r>
      <w:r w:rsidR="009F3A16" w:rsidRPr="00F61830">
        <w:rPr>
          <w:rFonts w:ascii="Times New Roman" w:hAnsi="Times New Roman" w:cs="Times New Roman"/>
          <w:sz w:val="21"/>
          <w:szCs w:val="21"/>
          <w:rPrChange w:id="6124" w:author="Jackson Halpin" w:date="2025-06-11T14:22:00Z" w16du:dateUtc="2025-06-11T18:22:00Z">
            <w:rPr>
              <w:rFonts w:ascii="Times New Roman" w:hAnsi="Times New Roman" w:cs="Times New Roman"/>
            </w:rPr>
          </w:rPrChange>
        </w:rPr>
        <w:fldChar w:fldCharType="separate"/>
      </w:r>
      <w:r w:rsidR="009F3A16" w:rsidRPr="00F61830">
        <w:rPr>
          <w:rFonts w:ascii="Times New Roman" w:hAnsi="Times New Roman" w:cs="Times New Roman"/>
          <w:noProof/>
          <w:sz w:val="21"/>
          <w:szCs w:val="21"/>
          <w:rPrChange w:id="6125" w:author="Jackson Halpin" w:date="2025-06-11T14:22:00Z" w16du:dateUtc="2025-06-11T18:22:00Z">
            <w:rPr>
              <w:rFonts w:ascii="Times New Roman" w:hAnsi="Times New Roman" w:cs="Times New Roman"/>
              <w:noProof/>
            </w:rPr>
          </w:rPrChange>
        </w:rPr>
        <w:t>(The UniProt Consortium et al. 2025)</w:t>
      </w:r>
      <w:r w:rsidR="009F3A16" w:rsidRPr="00F61830">
        <w:rPr>
          <w:rFonts w:ascii="Times New Roman" w:hAnsi="Times New Roman" w:cs="Times New Roman"/>
          <w:sz w:val="21"/>
          <w:szCs w:val="21"/>
          <w:rPrChange w:id="6126" w:author="Jackson Halpin" w:date="2025-06-11T14:22:00Z" w16du:dateUtc="2025-06-11T18:22:00Z">
            <w:rPr>
              <w:rFonts w:ascii="Times New Roman" w:hAnsi="Times New Roman" w:cs="Times New Roman"/>
            </w:rPr>
          </w:rPrChange>
        </w:rPr>
        <w:fldChar w:fldCharType="end"/>
      </w:r>
      <w:ins w:id="6127" w:author="Jennifer Kosmatka" w:date="2025-06-02T15:43:00Z" w16du:dateUtc="2025-06-02T19:43:00Z">
        <w:r w:rsidR="009F3A16" w:rsidRPr="00F61830">
          <w:rPr>
            <w:rFonts w:ascii="Times New Roman" w:hAnsi="Times New Roman" w:cs="Times New Roman"/>
            <w:sz w:val="21"/>
            <w:szCs w:val="21"/>
            <w:rPrChange w:id="6128" w:author="Jackson Halpin" w:date="2025-06-11T14:22:00Z" w16du:dateUtc="2025-06-11T18:22:00Z">
              <w:rPr>
                <w:rFonts w:ascii="Times New Roman" w:hAnsi="Times New Roman" w:cs="Times New Roman"/>
              </w:rPr>
            </w:rPrChange>
          </w:rPr>
          <w:t xml:space="preserve"> </w:t>
        </w:r>
      </w:ins>
      <w:r w:rsidR="00CF3943" w:rsidRPr="00F61830">
        <w:rPr>
          <w:rFonts w:ascii="Times New Roman" w:hAnsi="Times New Roman" w:cs="Times New Roman"/>
          <w:sz w:val="21"/>
          <w:szCs w:val="21"/>
          <w:rPrChange w:id="6129" w:author="Jackson Halpin" w:date="2025-06-11T14:22:00Z" w16du:dateUtc="2025-06-11T18:22:00Z">
            <w:rPr>
              <w:rFonts w:ascii="Times New Roman" w:hAnsi="Times New Roman" w:cs="Times New Roman"/>
            </w:rPr>
          </w:rPrChange>
        </w:rPr>
        <w:t xml:space="preserve">(see Methods). </w:t>
      </w:r>
    </w:p>
    <w:p w14:paraId="2B71CBFC" w14:textId="216BCF68" w:rsidR="00185C16" w:rsidRPr="00F61830" w:rsidRDefault="000C77C4">
      <w:pPr>
        <w:rPr>
          <w:rFonts w:ascii="Times New Roman" w:hAnsi="Times New Roman" w:cs="Times New Roman"/>
          <w:sz w:val="21"/>
          <w:szCs w:val="21"/>
          <w:rPrChange w:id="6130" w:author="Jackson Halpin" w:date="2025-06-11T14:22:00Z" w16du:dateUtc="2025-06-11T18:22:00Z">
            <w:rPr>
              <w:rFonts w:ascii="Times New Roman" w:hAnsi="Times New Roman" w:cs="Times New Roman"/>
            </w:rPr>
          </w:rPrChange>
        </w:rPr>
        <w:pPrChange w:id="6131" w:author="Jennifer Kosmatka" w:date="2025-06-10T11:10:00Z" w16du:dateUtc="2025-06-10T15:10:00Z">
          <w:pPr>
            <w:jc w:val="both"/>
          </w:pPr>
        </w:pPrChange>
      </w:pPr>
      <w:ins w:id="6132" w:author="Jennifer Kosmatka" w:date="2025-06-10T11:10:00Z" w16du:dateUtc="2025-06-10T15:10:00Z">
        <w:r w:rsidRPr="00F61830">
          <w:rPr>
            <w:rFonts w:ascii="Times New Roman" w:hAnsi="Times New Roman" w:cs="Times New Roman"/>
            <w:sz w:val="21"/>
            <w:szCs w:val="21"/>
            <w:rPrChange w:id="6133" w:author="Jackson Halpin" w:date="2025-06-11T14:22:00Z" w16du:dateUtc="2025-06-11T18:22:00Z">
              <w:rPr>
                <w:rFonts w:ascii="Times New Roman" w:hAnsi="Times New Roman" w:cs="Times New Roman"/>
              </w:rPr>
            </w:rPrChange>
          </w:rPr>
          <w:br w:type="page"/>
        </w:r>
      </w:ins>
    </w:p>
    <w:p w14:paraId="6EBADABD" w14:textId="3BB7AE42" w:rsidR="00185C16" w:rsidRPr="00F61830" w:rsidRDefault="000C77C4" w:rsidP="00CF3943">
      <w:pPr>
        <w:jc w:val="both"/>
        <w:rPr>
          <w:rFonts w:ascii="Times New Roman" w:hAnsi="Times New Roman" w:cs="Times New Roman"/>
          <w:sz w:val="21"/>
          <w:szCs w:val="21"/>
          <w:rPrChange w:id="6134" w:author="Jackson Halpin" w:date="2025-06-11T14:22:00Z" w16du:dateUtc="2025-06-11T18:22:00Z">
            <w:rPr>
              <w:rFonts w:ascii="Times New Roman" w:hAnsi="Times New Roman" w:cs="Times New Roman"/>
            </w:rPr>
          </w:rPrChange>
        </w:rPr>
      </w:pPr>
      <w:ins w:id="6135" w:author="Jennifer Kosmatka" w:date="2025-06-10T11:09:00Z" w16du:dateUtc="2025-06-10T15:09:00Z">
        <w:r w:rsidRPr="00F61830">
          <w:rPr>
            <w:rFonts w:ascii="Times New Roman" w:hAnsi="Times New Roman" w:cs="Times New Roman"/>
            <w:noProof/>
            <w:sz w:val="21"/>
            <w:szCs w:val="21"/>
            <w:rPrChange w:id="6136" w:author="Jackson Halpin" w:date="2025-06-11T14:22:00Z" w16du:dateUtc="2025-06-11T18:22:00Z">
              <w:rPr>
                <w:rFonts w:ascii="Times New Roman" w:hAnsi="Times New Roman" w:cs="Times New Roman"/>
                <w:noProof/>
              </w:rPr>
            </w:rPrChange>
          </w:rPr>
          <w:lastRenderedPageBreak/>
          <w:drawing>
            <wp:inline distT="0" distB="0" distL="0" distR="0" wp14:anchorId="10A4FC49" wp14:editId="53012BD1">
              <wp:extent cx="3378200" cy="3378200"/>
              <wp:effectExtent l="0" t="0" r="0" b="0"/>
              <wp:docPr id="1618018135" name="Picture 5"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18135" name="Picture 5" descr="A blue circle with black tex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200" cy="3378200"/>
                      </a:xfrm>
                      <a:prstGeom prst="rect">
                        <a:avLst/>
                      </a:prstGeom>
                    </pic:spPr>
                  </pic:pic>
                </a:graphicData>
              </a:graphic>
            </wp:inline>
          </w:drawing>
        </w:r>
      </w:ins>
    </w:p>
    <w:p w14:paraId="1D83EF78" w14:textId="77777777" w:rsidR="00185C16" w:rsidRPr="00F61830" w:rsidRDefault="00185C16" w:rsidP="00CF3943">
      <w:pPr>
        <w:jc w:val="both"/>
        <w:rPr>
          <w:rFonts w:ascii="Times New Roman" w:hAnsi="Times New Roman" w:cs="Times New Roman"/>
          <w:sz w:val="21"/>
          <w:szCs w:val="21"/>
          <w:rPrChange w:id="6137" w:author="Jackson Halpin" w:date="2025-06-11T14:22:00Z" w16du:dateUtc="2025-06-11T18:22:00Z">
            <w:rPr>
              <w:rFonts w:ascii="Times New Roman" w:hAnsi="Times New Roman" w:cs="Times New Roman"/>
            </w:rPr>
          </w:rPrChange>
        </w:rPr>
      </w:pPr>
    </w:p>
    <w:p w14:paraId="413A740D" w14:textId="6960A7A6" w:rsidR="00185C16" w:rsidRPr="00F61830" w:rsidDel="000C77C4" w:rsidRDefault="00185C16" w:rsidP="00CF3943">
      <w:pPr>
        <w:jc w:val="both"/>
        <w:rPr>
          <w:del w:id="6138" w:author="Jennifer Kosmatka" w:date="2025-06-10T11:09:00Z" w16du:dateUtc="2025-06-10T15:09:00Z"/>
          <w:rFonts w:ascii="Times New Roman" w:hAnsi="Times New Roman" w:cs="Times New Roman"/>
          <w:sz w:val="21"/>
          <w:szCs w:val="21"/>
          <w:rPrChange w:id="6139" w:author="Jackson Halpin" w:date="2025-06-11T14:22:00Z" w16du:dateUtc="2025-06-11T18:22:00Z">
            <w:rPr>
              <w:del w:id="6140" w:author="Jennifer Kosmatka" w:date="2025-06-10T11:09:00Z" w16du:dateUtc="2025-06-10T15:09:00Z"/>
              <w:rFonts w:ascii="Times New Roman" w:hAnsi="Times New Roman" w:cs="Times New Roman"/>
            </w:rPr>
          </w:rPrChange>
        </w:rPr>
      </w:pPr>
    </w:p>
    <w:p w14:paraId="0AD26751" w14:textId="3C0C848A" w:rsidR="00185C16" w:rsidRPr="00F61830" w:rsidDel="000C77C4" w:rsidRDefault="00185C16" w:rsidP="00CF3943">
      <w:pPr>
        <w:jc w:val="both"/>
        <w:rPr>
          <w:del w:id="6141" w:author="Jennifer Kosmatka" w:date="2025-06-10T11:09:00Z" w16du:dateUtc="2025-06-10T15:09:00Z"/>
          <w:rFonts w:ascii="Times New Roman" w:hAnsi="Times New Roman" w:cs="Times New Roman"/>
          <w:sz w:val="21"/>
          <w:szCs w:val="21"/>
          <w:rPrChange w:id="6142" w:author="Jackson Halpin" w:date="2025-06-11T14:22:00Z" w16du:dateUtc="2025-06-11T18:22:00Z">
            <w:rPr>
              <w:del w:id="6143" w:author="Jennifer Kosmatka" w:date="2025-06-10T11:09:00Z" w16du:dateUtc="2025-06-10T15:09:00Z"/>
              <w:rFonts w:ascii="Times New Roman" w:hAnsi="Times New Roman" w:cs="Times New Roman"/>
            </w:rPr>
          </w:rPrChange>
        </w:rPr>
      </w:pPr>
      <w:del w:id="6144" w:author="Jennifer Kosmatka" w:date="2025-06-10T11:09:00Z" w16du:dateUtc="2025-06-10T15:09:00Z">
        <w:r w:rsidRPr="00F61830" w:rsidDel="000C77C4">
          <w:rPr>
            <w:rFonts w:ascii="Times New Roman" w:hAnsi="Times New Roman" w:cs="Times New Roman"/>
            <w:noProof/>
            <w:sz w:val="21"/>
            <w:szCs w:val="21"/>
            <w:rPrChange w:id="6145" w:author="Jackson Halpin" w:date="2025-06-11T14:22:00Z" w16du:dateUtc="2025-06-11T18:22:00Z">
              <w:rPr>
                <w:rFonts w:ascii="Times New Roman" w:hAnsi="Times New Roman" w:cs="Times New Roman"/>
                <w:noProof/>
              </w:rPr>
            </w:rPrChange>
          </w:rPr>
          <w:drawing>
            <wp:inline distT="0" distB="0" distL="0" distR="0" wp14:anchorId="4C064348" wp14:editId="2F258035">
              <wp:extent cx="2530549" cy="2530549"/>
              <wp:effectExtent l="0" t="0" r="0" b="0"/>
              <wp:docPr id="1684188061"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8061" name="Graphic 1684188061"/>
                      <pic:cNvPicPr/>
                    </pic:nvPicPr>
                    <pic:blipFill>
                      <a:blip r:embed="rId29">
                        <a:extLst>
                          <a:ext uri="{96DAC541-7B7A-43D3-8B79-37D633B846F1}">
                            <asvg:svgBlip xmlns:asvg="http://schemas.microsoft.com/office/drawing/2016/SVG/main" r:embed="rId30"/>
                          </a:ext>
                        </a:extLst>
                      </a:blip>
                      <a:stretch>
                        <a:fillRect/>
                      </a:stretch>
                    </pic:blipFill>
                    <pic:spPr>
                      <a:xfrm>
                        <a:off x="0" y="0"/>
                        <a:ext cx="2546523" cy="2546523"/>
                      </a:xfrm>
                      <a:prstGeom prst="rect">
                        <a:avLst/>
                      </a:prstGeom>
                    </pic:spPr>
                  </pic:pic>
                </a:graphicData>
              </a:graphic>
            </wp:inline>
          </w:drawing>
        </w:r>
      </w:del>
    </w:p>
    <w:p w14:paraId="69A00E0B" w14:textId="3F6B845B" w:rsidR="00185C16" w:rsidRPr="00F61830" w:rsidRDefault="00185C16" w:rsidP="00CF3943">
      <w:pPr>
        <w:jc w:val="both"/>
        <w:rPr>
          <w:rFonts w:ascii="Times New Roman" w:hAnsi="Times New Roman" w:cs="Times New Roman"/>
          <w:sz w:val="21"/>
          <w:szCs w:val="21"/>
          <w:rPrChange w:id="6146" w:author="Jackson Halpin" w:date="2025-06-11T14:22:00Z" w16du:dateUtc="2025-06-11T18:22:00Z">
            <w:rPr>
              <w:rFonts w:ascii="Times New Roman" w:hAnsi="Times New Roman" w:cs="Times New Roman"/>
            </w:rPr>
          </w:rPrChange>
        </w:rPr>
      </w:pPr>
      <w:r w:rsidRPr="00F61830">
        <w:rPr>
          <w:rFonts w:ascii="Times New Roman" w:hAnsi="Times New Roman" w:cs="Times New Roman"/>
          <w:b/>
          <w:bCs/>
          <w:sz w:val="21"/>
          <w:szCs w:val="21"/>
          <w:rPrChange w:id="6147" w:author="Jackson Halpin" w:date="2025-06-11T14:22:00Z" w16du:dateUtc="2025-06-11T18:22:00Z">
            <w:rPr>
              <w:rFonts w:ascii="Times New Roman" w:hAnsi="Times New Roman" w:cs="Times New Roman"/>
              <w:b/>
              <w:bCs/>
            </w:rPr>
          </w:rPrChange>
        </w:rPr>
        <w:t>Fig</w:t>
      </w:r>
      <w:r w:rsidR="00F77B73" w:rsidRPr="00F61830">
        <w:rPr>
          <w:rFonts w:ascii="Times New Roman" w:hAnsi="Times New Roman" w:cs="Times New Roman"/>
          <w:b/>
          <w:bCs/>
          <w:sz w:val="21"/>
          <w:szCs w:val="21"/>
          <w:rPrChange w:id="6148" w:author="Jackson Halpin" w:date="2025-06-11T14:22:00Z" w16du:dateUtc="2025-06-11T18:22:00Z">
            <w:rPr>
              <w:rFonts w:ascii="Times New Roman" w:hAnsi="Times New Roman" w:cs="Times New Roman"/>
              <w:b/>
              <w:bCs/>
            </w:rPr>
          </w:rPrChange>
        </w:rPr>
        <w:t>ure</w:t>
      </w:r>
      <w:r w:rsidRPr="00F61830">
        <w:rPr>
          <w:rFonts w:ascii="Times New Roman" w:hAnsi="Times New Roman" w:cs="Times New Roman"/>
          <w:b/>
          <w:bCs/>
          <w:sz w:val="21"/>
          <w:szCs w:val="21"/>
          <w:rPrChange w:id="6149" w:author="Jackson Halpin" w:date="2025-06-11T14:22:00Z" w16du:dateUtc="2025-06-11T18:22:00Z">
            <w:rPr>
              <w:rFonts w:ascii="Times New Roman" w:hAnsi="Times New Roman" w:cs="Times New Roman"/>
              <w:b/>
              <w:bCs/>
            </w:rPr>
          </w:rPrChange>
        </w:rPr>
        <w:t xml:space="preserve"> S</w:t>
      </w:r>
      <w:r w:rsidR="00DB2B58" w:rsidRPr="00F61830">
        <w:rPr>
          <w:rFonts w:ascii="Times New Roman" w:hAnsi="Times New Roman" w:cs="Times New Roman"/>
          <w:b/>
          <w:bCs/>
          <w:sz w:val="21"/>
          <w:szCs w:val="21"/>
          <w:rPrChange w:id="6150" w:author="Jackson Halpin" w:date="2025-06-11T14:22:00Z" w16du:dateUtc="2025-06-11T18:22:00Z">
            <w:rPr>
              <w:rFonts w:ascii="Times New Roman" w:hAnsi="Times New Roman" w:cs="Times New Roman"/>
              <w:b/>
              <w:bCs/>
            </w:rPr>
          </w:rPrChange>
        </w:rPr>
        <w:t>5</w:t>
      </w:r>
      <w:r w:rsidRPr="00F61830">
        <w:rPr>
          <w:rFonts w:ascii="Times New Roman" w:hAnsi="Times New Roman" w:cs="Times New Roman"/>
          <w:b/>
          <w:bCs/>
          <w:sz w:val="21"/>
          <w:szCs w:val="21"/>
          <w:rPrChange w:id="6151" w:author="Jackson Halpin" w:date="2025-06-11T14:22:00Z" w16du:dateUtc="2025-06-11T18:22:00Z">
            <w:rPr>
              <w:rFonts w:ascii="Times New Roman" w:hAnsi="Times New Roman" w:cs="Times New Roman"/>
              <w:b/>
              <w:bCs/>
            </w:rPr>
          </w:rPrChange>
        </w:rPr>
        <w:t>.</w:t>
      </w:r>
      <w:r w:rsidRPr="00F61830">
        <w:rPr>
          <w:rFonts w:ascii="Times New Roman" w:hAnsi="Times New Roman" w:cs="Times New Roman"/>
          <w:sz w:val="21"/>
          <w:szCs w:val="21"/>
          <w:rPrChange w:id="6152" w:author="Jackson Halpin" w:date="2025-06-11T14:22:00Z" w16du:dateUtc="2025-06-11T18:22:00Z">
            <w:rPr>
              <w:rFonts w:ascii="Times New Roman" w:hAnsi="Times New Roman" w:cs="Times New Roman"/>
            </w:rPr>
          </w:rPrChange>
        </w:rPr>
        <w:t xml:space="preserve"> </w:t>
      </w:r>
      <w:r w:rsidR="00582C03" w:rsidRPr="00F61830">
        <w:rPr>
          <w:rFonts w:ascii="Times New Roman" w:hAnsi="Times New Roman" w:cs="Times New Roman"/>
          <w:b/>
          <w:bCs/>
          <w:sz w:val="21"/>
          <w:szCs w:val="21"/>
          <w:rPrChange w:id="6153" w:author="Jackson Halpin" w:date="2025-06-11T14:22:00Z" w16du:dateUtc="2025-06-11T18:22:00Z">
            <w:rPr>
              <w:rFonts w:ascii="Times New Roman" w:hAnsi="Times New Roman" w:cs="Times New Roman"/>
              <w:b/>
              <w:bCs/>
            </w:rPr>
          </w:rPrChange>
        </w:rPr>
        <w:t>LIR content of the top-enriching hits.</w:t>
      </w:r>
    </w:p>
    <w:p w14:paraId="100A825C" w14:textId="11510F43" w:rsidR="000C0615" w:rsidRPr="00F61830" w:rsidRDefault="00582C03" w:rsidP="00460E0E">
      <w:pPr>
        <w:jc w:val="both"/>
        <w:rPr>
          <w:ins w:id="6154" w:author="Jennifer Kosmatka" w:date="2025-06-10T11:09:00Z" w16du:dateUtc="2025-06-10T15:09:00Z"/>
          <w:rFonts w:ascii="Times New Roman" w:hAnsi="Times New Roman" w:cs="Times New Roman"/>
          <w:sz w:val="21"/>
          <w:szCs w:val="21"/>
          <w:rPrChange w:id="6155" w:author="Jackson Halpin" w:date="2025-06-11T14:22:00Z" w16du:dateUtc="2025-06-11T18:22:00Z">
            <w:rPr>
              <w:ins w:id="6156" w:author="Jennifer Kosmatka" w:date="2025-06-10T11:09:00Z" w16du:dateUtc="2025-06-10T15:09:00Z"/>
              <w:rFonts w:ascii="Times New Roman" w:hAnsi="Times New Roman" w:cs="Times New Roman"/>
            </w:rPr>
          </w:rPrChange>
        </w:rPr>
      </w:pPr>
      <w:r w:rsidRPr="00F61830">
        <w:rPr>
          <w:rFonts w:ascii="Times New Roman" w:hAnsi="Times New Roman" w:cs="Times New Roman"/>
          <w:sz w:val="21"/>
          <w:szCs w:val="21"/>
          <w:rPrChange w:id="6157" w:author="Jackson Halpin" w:date="2025-06-11T14:22:00Z" w16du:dateUtc="2025-06-11T18:22:00Z">
            <w:rPr>
              <w:rFonts w:ascii="Times New Roman" w:hAnsi="Times New Roman" w:cs="Times New Roman"/>
            </w:rPr>
          </w:rPrChange>
        </w:rPr>
        <w:t>The pie chart includes peptides from the screen</w:t>
      </w:r>
      <w:r w:rsidR="00185C16" w:rsidRPr="00F61830">
        <w:rPr>
          <w:rFonts w:ascii="Times New Roman" w:hAnsi="Times New Roman" w:cs="Times New Roman"/>
          <w:sz w:val="21"/>
          <w:szCs w:val="21"/>
          <w:rPrChange w:id="6158" w:author="Jackson Halpin" w:date="2025-06-11T14:22:00Z" w16du:dateUtc="2025-06-11T18:22:00Z">
            <w:rPr>
              <w:rFonts w:ascii="Times New Roman" w:hAnsi="Times New Roman" w:cs="Times New Roman"/>
            </w:rPr>
          </w:rPrChange>
        </w:rPr>
        <w:t xml:space="preserve"> with z-score </w:t>
      </w:r>
      <w:r w:rsidR="00DB2B58" w:rsidRPr="00F61830">
        <w:rPr>
          <w:rFonts w:ascii="Times New Roman" w:hAnsi="Times New Roman" w:cs="Times New Roman"/>
          <w:sz w:val="21"/>
          <w:szCs w:val="21"/>
          <w:rPrChange w:id="6159" w:author="Jackson Halpin" w:date="2025-06-11T14:22:00Z" w16du:dateUtc="2025-06-11T18:22:00Z">
            <w:rPr>
              <w:rFonts w:ascii="Times New Roman" w:hAnsi="Times New Roman" w:cs="Times New Roman"/>
            </w:rPr>
          </w:rPrChange>
        </w:rPr>
        <w:t>≥</w:t>
      </w:r>
      <w:r w:rsidR="00185C16" w:rsidRPr="00F61830">
        <w:rPr>
          <w:rFonts w:ascii="Times New Roman" w:hAnsi="Times New Roman" w:cs="Times New Roman"/>
          <w:sz w:val="21"/>
          <w:szCs w:val="21"/>
          <w:rPrChange w:id="6160" w:author="Jackson Halpin" w:date="2025-06-11T14:22:00Z" w16du:dateUtc="2025-06-11T18:22:00Z">
            <w:rPr>
              <w:rFonts w:ascii="Times New Roman" w:hAnsi="Times New Roman" w:cs="Times New Roman"/>
            </w:rPr>
          </w:rPrChange>
        </w:rPr>
        <w:t xml:space="preserve"> 1.7</w:t>
      </w:r>
      <w:r w:rsidR="00DB2B58" w:rsidRPr="00F61830">
        <w:rPr>
          <w:rFonts w:ascii="Times New Roman" w:hAnsi="Times New Roman" w:cs="Times New Roman"/>
          <w:sz w:val="21"/>
          <w:szCs w:val="21"/>
          <w:rPrChange w:id="6161" w:author="Jackson Halpin" w:date="2025-06-11T14:22:00Z" w16du:dateUtc="2025-06-11T18:22:00Z">
            <w:rPr>
              <w:rFonts w:ascii="Times New Roman" w:hAnsi="Times New Roman" w:cs="Times New Roman"/>
            </w:rPr>
          </w:rPrChange>
        </w:rPr>
        <w:t>0</w:t>
      </w:r>
      <w:r w:rsidR="00185C16" w:rsidRPr="00F61830">
        <w:rPr>
          <w:rFonts w:ascii="Times New Roman" w:hAnsi="Times New Roman" w:cs="Times New Roman"/>
          <w:sz w:val="21"/>
          <w:szCs w:val="21"/>
          <w:rPrChange w:id="6162" w:author="Jackson Halpin" w:date="2025-06-11T14:22:00Z" w16du:dateUtc="2025-06-11T18:22:00Z">
            <w:rPr>
              <w:rFonts w:ascii="Times New Roman" w:hAnsi="Times New Roman" w:cs="Times New Roman"/>
            </w:rPr>
          </w:rPrChange>
        </w:rPr>
        <w:t>.</w:t>
      </w:r>
      <w:r w:rsidR="001B31D1" w:rsidRPr="00F61830">
        <w:rPr>
          <w:rFonts w:ascii="Times New Roman" w:hAnsi="Times New Roman" w:cs="Times New Roman"/>
          <w:sz w:val="21"/>
          <w:szCs w:val="21"/>
          <w:rPrChange w:id="6163" w:author="Jackson Halpin" w:date="2025-06-11T14:22:00Z" w16du:dateUtc="2025-06-11T18:22:00Z">
            <w:rPr>
              <w:rFonts w:ascii="Times New Roman" w:hAnsi="Times New Roman" w:cs="Times New Roman"/>
            </w:rPr>
          </w:rPrChange>
        </w:rPr>
        <w:t xml:space="preserve"> C</w:t>
      </w:r>
      <w:r w:rsidR="00185C16" w:rsidRPr="00F61830">
        <w:rPr>
          <w:rFonts w:ascii="Times New Roman" w:hAnsi="Times New Roman" w:cs="Times New Roman"/>
          <w:sz w:val="21"/>
          <w:szCs w:val="21"/>
          <w:rPrChange w:id="6164" w:author="Jackson Halpin" w:date="2025-06-11T14:22:00Z" w16du:dateUtc="2025-06-11T18:22:00Z">
            <w:rPr>
              <w:rFonts w:ascii="Times New Roman" w:hAnsi="Times New Roman" w:cs="Times New Roman"/>
            </w:rPr>
          </w:rPrChange>
        </w:rPr>
        <w:t xml:space="preserve">anonical LIR motifs are defined as </w:t>
      </w:r>
      <w:r w:rsidR="00BE6D32" w:rsidRPr="00F61830">
        <w:rPr>
          <w:rFonts w:ascii="Times New Roman" w:hAnsi="Times New Roman" w:cs="Times New Roman"/>
          <w:sz w:val="21"/>
          <w:szCs w:val="21"/>
          <w:rPrChange w:id="6165" w:author="Jackson Halpin" w:date="2025-06-11T14:22:00Z" w16du:dateUtc="2025-06-11T18:22:00Z">
            <w:rPr>
              <w:rFonts w:ascii="Times New Roman" w:hAnsi="Times New Roman" w:cs="Times New Roman"/>
            </w:rPr>
          </w:rPrChange>
        </w:rPr>
        <w:t>[FWY]xx[LVI]</w:t>
      </w:r>
      <w:r w:rsidR="00185C16" w:rsidRPr="00F61830">
        <w:rPr>
          <w:rFonts w:ascii="Times New Roman" w:hAnsi="Times New Roman" w:cs="Times New Roman"/>
          <w:sz w:val="21"/>
          <w:szCs w:val="21"/>
          <w:rPrChange w:id="6166" w:author="Jackson Halpin" w:date="2025-06-11T14:22:00Z" w16du:dateUtc="2025-06-11T18:22:00Z">
            <w:rPr>
              <w:rFonts w:ascii="Times New Roman" w:hAnsi="Times New Roman" w:cs="Times New Roman"/>
            </w:rPr>
          </w:rPrChange>
        </w:rPr>
        <w:t xml:space="preserve"> and LIR-adjacent motifs are defined as [FWYLVI]xx[FWYLVI]. </w:t>
      </w:r>
      <w:r w:rsidRPr="00F61830">
        <w:rPr>
          <w:rFonts w:ascii="Times New Roman" w:hAnsi="Times New Roman" w:cs="Times New Roman"/>
          <w:sz w:val="21"/>
          <w:szCs w:val="21"/>
          <w:rPrChange w:id="6167" w:author="Jackson Halpin" w:date="2025-06-11T14:22:00Z" w16du:dateUtc="2025-06-11T18:22:00Z">
            <w:rPr>
              <w:rFonts w:ascii="Times New Roman" w:hAnsi="Times New Roman" w:cs="Times New Roman"/>
            </w:rPr>
          </w:rPrChange>
        </w:rPr>
        <w:t>For this chart, the</w:t>
      </w:r>
      <w:r w:rsidR="00185C16" w:rsidRPr="00F61830">
        <w:rPr>
          <w:rFonts w:ascii="Times New Roman" w:hAnsi="Times New Roman" w:cs="Times New Roman"/>
          <w:sz w:val="21"/>
          <w:szCs w:val="21"/>
          <w:rPrChange w:id="6168" w:author="Jackson Halpin" w:date="2025-06-11T14:22:00Z" w16du:dateUtc="2025-06-11T18:22:00Z">
            <w:rPr>
              <w:rFonts w:ascii="Times New Roman" w:hAnsi="Times New Roman" w:cs="Times New Roman"/>
            </w:rPr>
          </w:rPrChange>
        </w:rPr>
        <w:t xml:space="preserve"> LIR-adjacent </w:t>
      </w:r>
      <w:r w:rsidRPr="00F61830">
        <w:rPr>
          <w:rFonts w:ascii="Times New Roman" w:hAnsi="Times New Roman" w:cs="Times New Roman"/>
          <w:sz w:val="21"/>
          <w:szCs w:val="21"/>
          <w:rPrChange w:id="6169" w:author="Jackson Halpin" w:date="2025-06-11T14:22:00Z" w16du:dateUtc="2025-06-11T18:22:00Z">
            <w:rPr>
              <w:rFonts w:ascii="Times New Roman" w:hAnsi="Times New Roman" w:cs="Times New Roman"/>
            </w:rPr>
          </w:rPrChange>
        </w:rPr>
        <w:t>category excludes peptides in</w:t>
      </w:r>
      <w:r w:rsidR="00185C16" w:rsidRPr="00F61830">
        <w:rPr>
          <w:rFonts w:ascii="Times New Roman" w:hAnsi="Times New Roman" w:cs="Times New Roman"/>
          <w:sz w:val="21"/>
          <w:szCs w:val="21"/>
          <w:rPrChange w:id="6170" w:author="Jackson Halpin" w:date="2025-06-11T14:22:00Z" w16du:dateUtc="2025-06-11T18:22:00Z">
            <w:rPr>
              <w:rFonts w:ascii="Times New Roman" w:hAnsi="Times New Roman" w:cs="Times New Roman"/>
            </w:rPr>
          </w:rPrChange>
        </w:rPr>
        <w:t xml:space="preserve"> the canonical LIR</w:t>
      </w:r>
      <w:r w:rsidR="00607A8E" w:rsidRPr="00F61830">
        <w:rPr>
          <w:rFonts w:ascii="Times New Roman" w:hAnsi="Times New Roman" w:cs="Times New Roman"/>
          <w:sz w:val="21"/>
          <w:szCs w:val="21"/>
          <w:rPrChange w:id="6171" w:author="Jackson Halpin" w:date="2025-06-11T14:22:00Z" w16du:dateUtc="2025-06-11T18:22:00Z">
            <w:rPr>
              <w:rFonts w:ascii="Times New Roman" w:hAnsi="Times New Roman" w:cs="Times New Roman"/>
            </w:rPr>
          </w:rPrChange>
        </w:rPr>
        <w:t xml:space="preserve"> category</w:t>
      </w:r>
      <w:r w:rsidR="00185C16" w:rsidRPr="00F61830">
        <w:rPr>
          <w:rFonts w:ascii="Times New Roman" w:hAnsi="Times New Roman" w:cs="Times New Roman"/>
          <w:sz w:val="21"/>
          <w:szCs w:val="21"/>
          <w:rPrChange w:id="6172" w:author="Jackson Halpin" w:date="2025-06-11T14:22:00Z" w16du:dateUtc="2025-06-11T18:22:00Z">
            <w:rPr>
              <w:rFonts w:ascii="Times New Roman" w:hAnsi="Times New Roman" w:cs="Times New Roman"/>
            </w:rPr>
          </w:rPrChange>
        </w:rPr>
        <w:t xml:space="preserve">. HPQ indicates peptides containing the biotin mimic “HPQ” motif, and Novel designates peptides without any recognizable regular expression pattern. </w:t>
      </w:r>
    </w:p>
    <w:p w14:paraId="6A9B6596" w14:textId="77777777" w:rsidR="000C77C4" w:rsidRPr="00F61830" w:rsidRDefault="000C77C4" w:rsidP="00460E0E">
      <w:pPr>
        <w:jc w:val="both"/>
        <w:rPr>
          <w:ins w:id="6173" w:author="Jennifer Kosmatka" w:date="2025-06-10T11:09:00Z" w16du:dateUtc="2025-06-10T15:09:00Z"/>
          <w:rFonts w:ascii="Times New Roman" w:hAnsi="Times New Roman" w:cs="Times New Roman"/>
          <w:sz w:val="21"/>
          <w:szCs w:val="21"/>
          <w:rPrChange w:id="6174" w:author="Jackson Halpin" w:date="2025-06-11T14:22:00Z" w16du:dateUtc="2025-06-11T18:22:00Z">
            <w:rPr>
              <w:ins w:id="6175" w:author="Jennifer Kosmatka" w:date="2025-06-10T11:09:00Z" w16du:dateUtc="2025-06-10T15:09:00Z"/>
              <w:rFonts w:ascii="Times New Roman" w:hAnsi="Times New Roman" w:cs="Times New Roman"/>
            </w:rPr>
          </w:rPrChange>
        </w:rPr>
      </w:pPr>
    </w:p>
    <w:p w14:paraId="536A9B5B" w14:textId="77777777" w:rsidR="000C77C4" w:rsidRPr="00F61830" w:rsidRDefault="000C77C4" w:rsidP="00460E0E">
      <w:pPr>
        <w:jc w:val="both"/>
        <w:rPr>
          <w:ins w:id="6176" w:author="Jennifer Kosmatka" w:date="2025-06-10T11:09:00Z" w16du:dateUtc="2025-06-10T15:09:00Z"/>
          <w:rFonts w:ascii="Times New Roman" w:hAnsi="Times New Roman" w:cs="Times New Roman"/>
          <w:sz w:val="21"/>
          <w:szCs w:val="21"/>
          <w:rPrChange w:id="6177" w:author="Jackson Halpin" w:date="2025-06-11T14:22:00Z" w16du:dateUtc="2025-06-11T18:22:00Z">
            <w:rPr>
              <w:ins w:id="6178" w:author="Jennifer Kosmatka" w:date="2025-06-10T11:09:00Z" w16du:dateUtc="2025-06-10T15:09:00Z"/>
              <w:rFonts w:ascii="Times New Roman" w:hAnsi="Times New Roman" w:cs="Times New Roman"/>
            </w:rPr>
          </w:rPrChange>
        </w:rPr>
      </w:pPr>
    </w:p>
    <w:p w14:paraId="0BB0A8FB" w14:textId="77777777" w:rsidR="000C77C4" w:rsidRPr="00F61830" w:rsidRDefault="000C77C4" w:rsidP="00460E0E">
      <w:pPr>
        <w:jc w:val="both"/>
        <w:rPr>
          <w:ins w:id="6179" w:author="Jennifer Kosmatka" w:date="2025-06-10T11:09:00Z" w16du:dateUtc="2025-06-10T15:09:00Z"/>
          <w:rFonts w:ascii="Times New Roman" w:hAnsi="Times New Roman" w:cs="Times New Roman"/>
          <w:sz w:val="21"/>
          <w:szCs w:val="21"/>
          <w:rPrChange w:id="6180" w:author="Jackson Halpin" w:date="2025-06-11T14:22:00Z" w16du:dateUtc="2025-06-11T18:22:00Z">
            <w:rPr>
              <w:ins w:id="6181" w:author="Jennifer Kosmatka" w:date="2025-06-10T11:09:00Z" w16du:dateUtc="2025-06-10T15:09:00Z"/>
              <w:rFonts w:ascii="Times New Roman" w:hAnsi="Times New Roman" w:cs="Times New Roman"/>
            </w:rPr>
          </w:rPrChange>
        </w:rPr>
      </w:pPr>
    </w:p>
    <w:p w14:paraId="5B30DB80" w14:textId="77777777" w:rsidR="000C77C4" w:rsidRPr="00F61830" w:rsidRDefault="000C77C4" w:rsidP="00460E0E">
      <w:pPr>
        <w:jc w:val="both"/>
        <w:rPr>
          <w:rFonts w:ascii="Times New Roman" w:hAnsi="Times New Roman" w:cs="Times New Roman"/>
          <w:sz w:val="21"/>
          <w:szCs w:val="21"/>
          <w:rPrChange w:id="6182" w:author="Jackson Halpin" w:date="2025-06-11T14:22:00Z" w16du:dateUtc="2025-06-11T18:22:00Z">
            <w:rPr>
              <w:rFonts w:ascii="Times New Roman" w:hAnsi="Times New Roman" w:cs="Times New Roman"/>
            </w:rPr>
          </w:rPrChange>
        </w:rPr>
      </w:pPr>
    </w:p>
    <w:p w14:paraId="0AD7F80F" w14:textId="07581329" w:rsidR="00AA39E7" w:rsidRPr="00F61830" w:rsidRDefault="009F3A16" w:rsidP="00DD759A">
      <w:pPr>
        <w:jc w:val="both"/>
        <w:rPr>
          <w:rFonts w:ascii="Times New Roman" w:hAnsi="Times New Roman" w:cs="Times New Roman"/>
          <w:b/>
          <w:bCs/>
          <w:sz w:val="21"/>
          <w:szCs w:val="21"/>
          <w:rPrChange w:id="6183" w:author="Jackson Halpin" w:date="2025-06-11T14:22:00Z" w16du:dateUtc="2025-06-11T18:22:00Z">
            <w:rPr>
              <w:rFonts w:ascii="Times New Roman" w:hAnsi="Times New Roman" w:cs="Times New Roman"/>
              <w:b/>
              <w:bCs/>
            </w:rPr>
          </w:rPrChange>
        </w:rPr>
      </w:pPr>
      <w:ins w:id="6184" w:author="Jennifer Kosmatka" w:date="2025-06-09T15:17:00Z" w16du:dateUtc="2025-06-09T19:17:00Z">
        <w:r w:rsidRPr="00F61830">
          <w:rPr>
            <w:rFonts w:ascii="Times New Roman" w:hAnsi="Times New Roman" w:cs="Times New Roman"/>
            <w:b/>
            <w:bCs/>
            <w:noProof/>
            <w:sz w:val="21"/>
            <w:szCs w:val="21"/>
            <w:rPrChange w:id="6185" w:author="Jackson Halpin" w:date="2025-06-11T14:22:00Z" w16du:dateUtc="2025-06-11T18:22:00Z">
              <w:rPr>
                <w:rFonts w:ascii="Times New Roman" w:hAnsi="Times New Roman" w:cs="Times New Roman"/>
                <w:b/>
                <w:bCs/>
                <w:noProof/>
              </w:rPr>
            </w:rPrChange>
          </w:rPr>
          <w:lastRenderedPageBreak/>
          <w:drawing>
            <wp:inline distT="0" distB="0" distL="0" distR="0" wp14:anchorId="66BC1ECF" wp14:editId="02AD7228">
              <wp:extent cx="4711700" cy="4702629"/>
              <wp:effectExtent l="0" t="0" r="0" b="0"/>
              <wp:docPr id="26191728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17284" name="Picture 3"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r="20722" b="24427"/>
                      <a:stretch>
                        <a:fillRect/>
                      </a:stretch>
                    </pic:blipFill>
                    <pic:spPr bwMode="auto">
                      <a:xfrm>
                        <a:off x="0" y="0"/>
                        <a:ext cx="4711959" cy="4702888"/>
                      </a:xfrm>
                      <a:prstGeom prst="rect">
                        <a:avLst/>
                      </a:prstGeom>
                      <a:ln>
                        <a:noFill/>
                      </a:ln>
                      <a:extLst>
                        <a:ext uri="{53640926-AAD7-44D8-BBD7-CCE9431645EC}">
                          <a14:shadowObscured xmlns:a14="http://schemas.microsoft.com/office/drawing/2010/main"/>
                        </a:ext>
                      </a:extLst>
                    </pic:spPr>
                  </pic:pic>
                </a:graphicData>
              </a:graphic>
            </wp:inline>
          </w:drawing>
        </w:r>
      </w:ins>
      <w:del w:id="6186" w:author="Jennifer Kosmatka" w:date="2025-06-09T15:18:00Z" w16du:dateUtc="2025-06-09T19:18:00Z">
        <w:r w:rsidR="00766460" w:rsidRPr="00F61830" w:rsidDel="009F3A16">
          <w:rPr>
            <w:rFonts w:ascii="Times New Roman" w:hAnsi="Times New Roman" w:cs="Times New Roman"/>
            <w:b/>
            <w:bCs/>
            <w:noProof/>
            <w:sz w:val="21"/>
            <w:szCs w:val="21"/>
            <w:rPrChange w:id="6187" w:author="Jackson Halpin" w:date="2025-06-11T14:22:00Z" w16du:dateUtc="2025-06-11T18:22:00Z">
              <w:rPr>
                <w:rFonts w:ascii="Times New Roman" w:hAnsi="Times New Roman" w:cs="Times New Roman"/>
                <w:b/>
                <w:bCs/>
                <w:noProof/>
              </w:rPr>
            </w:rPrChange>
          </w:rPr>
          <w:drawing>
            <wp:inline distT="0" distB="0" distL="0" distR="0" wp14:anchorId="14708D3E" wp14:editId="12EBFF4A">
              <wp:extent cx="5410200" cy="4902200"/>
              <wp:effectExtent l="0" t="0" r="0" b="0"/>
              <wp:docPr id="1423994096" name="Picture 1" descr="A group of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096" name="Picture 1" descr="A group of letters on a black backgroun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0200" cy="4902200"/>
                      </a:xfrm>
                      <a:prstGeom prst="rect">
                        <a:avLst/>
                      </a:prstGeom>
                    </pic:spPr>
                  </pic:pic>
                </a:graphicData>
              </a:graphic>
            </wp:inline>
          </w:drawing>
        </w:r>
      </w:del>
    </w:p>
    <w:p w14:paraId="507C5ABF" w14:textId="6D53A39D" w:rsidR="00DD759A" w:rsidRPr="00F61830" w:rsidRDefault="005B06BB" w:rsidP="00DD759A">
      <w:pPr>
        <w:jc w:val="both"/>
        <w:rPr>
          <w:rFonts w:ascii="Times New Roman" w:hAnsi="Times New Roman" w:cs="Times New Roman"/>
          <w:b/>
          <w:bCs/>
          <w:sz w:val="21"/>
          <w:szCs w:val="21"/>
          <w:rPrChange w:id="6188"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6189" w:author="Jackson Halpin" w:date="2025-06-11T14:22:00Z" w16du:dateUtc="2025-06-11T18:22:00Z">
            <w:rPr>
              <w:rFonts w:ascii="Times New Roman" w:hAnsi="Times New Roman" w:cs="Times New Roman"/>
              <w:b/>
              <w:bCs/>
            </w:rPr>
          </w:rPrChange>
        </w:rPr>
        <w:t>Fig</w:t>
      </w:r>
      <w:r w:rsidR="00F77B73" w:rsidRPr="00F61830">
        <w:rPr>
          <w:rFonts w:ascii="Times New Roman" w:hAnsi="Times New Roman" w:cs="Times New Roman"/>
          <w:b/>
          <w:bCs/>
          <w:sz w:val="21"/>
          <w:szCs w:val="21"/>
          <w:rPrChange w:id="6190" w:author="Jackson Halpin" w:date="2025-06-11T14:22:00Z" w16du:dateUtc="2025-06-11T18:22:00Z">
            <w:rPr>
              <w:rFonts w:ascii="Times New Roman" w:hAnsi="Times New Roman" w:cs="Times New Roman"/>
              <w:b/>
              <w:bCs/>
            </w:rPr>
          </w:rPrChange>
        </w:rPr>
        <w:t>ure</w:t>
      </w:r>
      <w:r w:rsidRPr="00F61830">
        <w:rPr>
          <w:rFonts w:ascii="Times New Roman" w:hAnsi="Times New Roman" w:cs="Times New Roman"/>
          <w:b/>
          <w:bCs/>
          <w:sz w:val="21"/>
          <w:szCs w:val="21"/>
          <w:rPrChange w:id="6191" w:author="Jackson Halpin" w:date="2025-06-11T14:22:00Z" w16du:dateUtc="2025-06-11T18:22:00Z">
            <w:rPr>
              <w:rFonts w:ascii="Times New Roman" w:hAnsi="Times New Roman" w:cs="Times New Roman"/>
              <w:b/>
              <w:bCs/>
            </w:rPr>
          </w:rPrChange>
        </w:rPr>
        <w:t xml:space="preserve"> </w:t>
      </w:r>
      <w:r w:rsidR="00582C03" w:rsidRPr="00F61830">
        <w:rPr>
          <w:rFonts w:ascii="Times New Roman" w:hAnsi="Times New Roman" w:cs="Times New Roman"/>
          <w:b/>
          <w:bCs/>
          <w:sz w:val="21"/>
          <w:szCs w:val="21"/>
          <w:rPrChange w:id="6192" w:author="Jackson Halpin" w:date="2025-06-11T14:22:00Z" w16du:dateUtc="2025-06-11T18:22:00Z">
            <w:rPr>
              <w:rFonts w:ascii="Times New Roman" w:hAnsi="Times New Roman" w:cs="Times New Roman"/>
              <w:b/>
              <w:bCs/>
            </w:rPr>
          </w:rPrChange>
        </w:rPr>
        <w:t>S6</w:t>
      </w:r>
      <w:r w:rsidR="00DD759A" w:rsidRPr="00F61830">
        <w:rPr>
          <w:rFonts w:ascii="Times New Roman" w:hAnsi="Times New Roman" w:cs="Times New Roman"/>
          <w:b/>
          <w:bCs/>
          <w:sz w:val="21"/>
          <w:szCs w:val="21"/>
          <w:rPrChange w:id="6193" w:author="Jackson Halpin" w:date="2025-06-11T14:22:00Z" w16du:dateUtc="2025-06-11T18:22:00Z">
            <w:rPr>
              <w:rFonts w:ascii="Times New Roman" w:hAnsi="Times New Roman" w:cs="Times New Roman"/>
              <w:b/>
              <w:bCs/>
            </w:rPr>
          </w:rPrChange>
        </w:rPr>
        <w:t xml:space="preserve">. </w:t>
      </w:r>
      <w:proofErr w:type="spellStart"/>
      <w:r w:rsidR="00BE6D32" w:rsidRPr="00F61830">
        <w:rPr>
          <w:rFonts w:ascii="Times New Roman" w:hAnsi="Times New Roman" w:cs="Times New Roman"/>
          <w:b/>
          <w:bCs/>
          <w:sz w:val="21"/>
          <w:szCs w:val="21"/>
          <w:rPrChange w:id="6194" w:author="Jackson Halpin" w:date="2025-06-11T14:22:00Z" w16du:dateUtc="2025-06-11T18:22:00Z">
            <w:rPr>
              <w:rFonts w:ascii="Times New Roman" w:hAnsi="Times New Roman" w:cs="Times New Roman"/>
              <w:b/>
              <w:bCs/>
            </w:rPr>
          </w:rPrChange>
        </w:rPr>
        <w:t>pLogos</w:t>
      </w:r>
      <w:proofErr w:type="spellEnd"/>
      <w:r w:rsidR="00BE6D32" w:rsidRPr="00F61830">
        <w:rPr>
          <w:rFonts w:ascii="Times New Roman" w:hAnsi="Times New Roman" w:cs="Times New Roman"/>
          <w:b/>
          <w:bCs/>
          <w:sz w:val="21"/>
          <w:szCs w:val="21"/>
          <w:rPrChange w:id="6195" w:author="Jackson Halpin" w:date="2025-06-11T14:22:00Z" w16du:dateUtc="2025-06-11T18:22:00Z">
            <w:rPr>
              <w:rFonts w:ascii="Times New Roman" w:hAnsi="Times New Roman" w:cs="Times New Roman"/>
              <w:b/>
              <w:bCs/>
            </w:rPr>
          </w:rPrChange>
        </w:rPr>
        <w:t xml:space="preserve"> composed of peptides with</w:t>
      </w:r>
      <w:r w:rsidR="00DD759A" w:rsidRPr="00F61830">
        <w:rPr>
          <w:rFonts w:ascii="Times New Roman" w:hAnsi="Times New Roman" w:cs="Times New Roman"/>
          <w:b/>
          <w:bCs/>
          <w:sz w:val="21"/>
          <w:szCs w:val="21"/>
          <w:rPrChange w:id="6196" w:author="Jackson Halpin" w:date="2025-06-11T14:22:00Z" w16du:dateUtc="2025-06-11T18:22:00Z">
            <w:rPr>
              <w:rFonts w:ascii="Times New Roman" w:hAnsi="Times New Roman" w:cs="Times New Roman"/>
              <w:b/>
              <w:bCs/>
            </w:rPr>
          </w:rPrChange>
        </w:rPr>
        <w:t xml:space="preserve"> F-type, W-type, </w:t>
      </w:r>
      <w:r w:rsidR="00BE6D32" w:rsidRPr="00F61830">
        <w:rPr>
          <w:rFonts w:ascii="Times New Roman" w:hAnsi="Times New Roman" w:cs="Times New Roman"/>
          <w:b/>
          <w:bCs/>
          <w:sz w:val="21"/>
          <w:szCs w:val="21"/>
          <w:rPrChange w:id="6197" w:author="Jackson Halpin" w:date="2025-06-11T14:22:00Z" w16du:dateUtc="2025-06-11T18:22:00Z">
            <w:rPr>
              <w:rFonts w:ascii="Times New Roman" w:hAnsi="Times New Roman" w:cs="Times New Roman"/>
              <w:b/>
              <w:bCs/>
            </w:rPr>
          </w:rPrChange>
        </w:rPr>
        <w:t xml:space="preserve">and </w:t>
      </w:r>
      <w:r w:rsidR="00DD759A" w:rsidRPr="00F61830">
        <w:rPr>
          <w:rFonts w:ascii="Times New Roman" w:hAnsi="Times New Roman" w:cs="Times New Roman"/>
          <w:b/>
          <w:bCs/>
          <w:sz w:val="21"/>
          <w:szCs w:val="21"/>
          <w:rPrChange w:id="6198" w:author="Jackson Halpin" w:date="2025-06-11T14:22:00Z" w16du:dateUtc="2025-06-11T18:22:00Z">
            <w:rPr>
              <w:rFonts w:ascii="Times New Roman" w:hAnsi="Times New Roman" w:cs="Times New Roman"/>
              <w:b/>
              <w:bCs/>
            </w:rPr>
          </w:rPrChange>
        </w:rPr>
        <w:t xml:space="preserve">Y-type </w:t>
      </w:r>
      <w:r w:rsidR="00BE6D32" w:rsidRPr="00F61830">
        <w:rPr>
          <w:rFonts w:ascii="Times New Roman" w:hAnsi="Times New Roman" w:cs="Times New Roman"/>
          <w:b/>
          <w:bCs/>
          <w:sz w:val="21"/>
          <w:szCs w:val="21"/>
          <w:rPrChange w:id="6199" w:author="Jackson Halpin" w:date="2025-06-11T14:22:00Z" w16du:dateUtc="2025-06-11T18:22:00Z">
            <w:rPr>
              <w:rFonts w:ascii="Times New Roman" w:hAnsi="Times New Roman" w:cs="Times New Roman"/>
              <w:b/>
              <w:bCs/>
            </w:rPr>
          </w:rPrChange>
        </w:rPr>
        <w:t>LIRs</w:t>
      </w:r>
    </w:p>
    <w:p w14:paraId="6E880F79" w14:textId="1065BE3D" w:rsidR="002D4C9B" w:rsidRPr="00F61830" w:rsidRDefault="007009D2" w:rsidP="009F3A16">
      <w:pPr>
        <w:jc w:val="both"/>
        <w:rPr>
          <w:rFonts w:ascii="Times New Roman" w:hAnsi="Times New Roman" w:cs="Times New Roman"/>
          <w:sz w:val="21"/>
          <w:szCs w:val="21"/>
          <w:rPrChange w:id="6200" w:author="Jackson Halpin" w:date="2025-06-11T14:22:00Z" w16du:dateUtc="2025-06-11T18:22:00Z">
            <w:rPr>
              <w:rFonts w:ascii="Times New Roman" w:hAnsi="Times New Roman" w:cs="Times New Roman"/>
            </w:rPr>
          </w:rPrChange>
        </w:rPr>
      </w:pPr>
      <w:proofErr w:type="spellStart"/>
      <w:r w:rsidRPr="00F61830">
        <w:rPr>
          <w:rFonts w:ascii="Times New Roman" w:hAnsi="Times New Roman" w:cs="Times New Roman"/>
          <w:sz w:val="21"/>
          <w:szCs w:val="21"/>
          <w:rPrChange w:id="6201" w:author="Jackson Halpin" w:date="2025-06-11T14:22:00Z" w16du:dateUtc="2025-06-11T18:22:00Z">
            <w:rPr>
              <w:rFonts w:ascii="Times New Roman" w:hAnsi="Times New Roman" w:cs="Times New Roman"/>
            </w:rPr>
          </w:rPrChange>
        </w:rPr>
        <w:t>pLogo</w:t>
      </w:r>
      <w:r w:rsidR="00BE6D32" w:rsidRPr="00F61830">
        <w:rPr>
          <w:rFonts w:ascii="Times New Roman" w:hAnsi="Times New Roman" w:cs="Times New Roman"/>
          <w:sz w:val="21"/>
          <w:szCs w:val="21"/>
          <w:rPrChange w:id="6202" w:author="Jackson Halpin" w:date="2025-06-11T14:22:00Z" w16du:dateUtc="2025-06-11T18:22:00Z">
            <w:rPr>
              <w:rFonts w:ascii="Times New Roman" w:hAnsi="Times New Roman" w:cs="Times New Roman"/>
            </w:rPr>
          </w:rPrChange>
        </w:rPr>
        <w:t>s</w:t>
      </w:r>
      <w:proofErr w:type="spellEnd"/>
      <w:r w:rsidR="006D7920" w:rsidRPr="00F61830">
        <w:rPr>
          <w:rFonts w:ascii="Times New Roman" w:hAnsi="Times New Roman" w:cs="Times New Roman"/>
          <w:sz w:val="21"/>
          <w:szCs w:val="21"/>
          <w:rPrChange w:id="6203" w:author="Jackson Halpin" w:date="2025-06-11T14:22:00Z" w16du:dateUtc="2025-06-11T18:22:00Z">
            <w:rPr>
              <w:rFonts w:ascii="Times New Roman" w:hAnsi="Times New Roman" w:cs="Times New Roman"/>
            </w:rPr>
          </w:rPrChange>
        </w:rPr>
        <w:t xml:space="preserve"> showing </w:t>
      </w:r>
      <w:r w:rsidR="00BE6D32" w:rsidRPr="00F61830">
        <w:rPr>
          <w:rFonts w:ascii="Times New Roman" w:hAnsi="Times New Roman" w:cs="Times New Roman"/>
          <w:sz w:val="21"/>
          <w:szCs w:val="21"/>
          <w:rPrChange w:id="6204" w:author="Jackson Halpin" w:date="2025-06-11T14:22:00Z" w16du:dateUtc="2025-06-11T18:22:00Z">
            <w:rPr>
              <w:rFonts w:ascii="Times New Roman" w:hAnsi="Times New Roman" w:cs="Times New Roman"/>
            </w:rPr>
          </w:rPrChange>
        </w:rPr>
        <w:t xml:space="preserve">the </w:t>
      </w:r>
      <w:r w:rsidR="006D7920" w:rsidRPr="00F61830">
        <w:rPr>
          <w:rFonts w:ascii="Times New Roman" w:hAnsi="Times New Roman" w:cs="Times New Roman"/>
          <w:sz w:val="21"/>
          <w:szCs w:val="21"/>
          <w:rPrChange w:id="6205" w:author="Jackson Halpin" w:date="2025-06-11T14:22:00Z" w16du:dateUtc="2025-06-11T18:22:00Z">
            <w:rPr>
              <w:rFonts w:ascii="Times New Roman" w:hAnsi="Times New Roman" w:cs="Times New Roman"/>
            </w:rPr>
          </w:rPrChange>
        </w:rPr>
        <w:t xml:space="preserve">enrichment </w:t>
      </w:r>
      <w:r w:rsidR="00BE6D32" w:rsidRPr="00F61830">
        <w:rPr>
          <w:rFonts w:ascii="Times New Roman" w:hAnsi="Times New Roman" w:cs="Times New Roman"/>
          <w:sz w:val="21"/>
          <w:szCs w:val="21"/>
          <w:rPrChange w:id="6206" w:author="Jackson Halpin" w:date="2025-06-11T14:22:00Z" w16du:dateUtc="2025-06-11T18:22:00Z">
            <w:rPr>
              <w:rFonts w:ascii="Times New Roman" w:hAnsi="Times New Roman" w:cs="Times New Roman"/>
            </w:rPr>
          </w:rPrChange>
        </w:rPr>
        <w:t xml:space="preserve">or depletion </w:t>
      </w:r>
      <w:r w:rsidR="006D7920" w:rsidRPr="00F61830">
        <w:rPr>
          <w:rFonts w:ascii="Times New Roman" w:hAnsi="Times New Roman" w:cs="Times New Roman"/>
          <w:sz w:val="21"/>
          <w:szCs w:val="21"/>
          <w:rPrChange w:id="6207" w:author="Jackson Halpin" w:date="2025-06-11T14:22:00Z" w16du:dateUtc="2025-06-11T18:22:00Z">
            <w:rPr>
              <w:rFonts w:ascii="Times New Roman" w:hAnsi="Times New Roman" w:cs="Times New Roman"/>
            </w:rPr>
          </w:rPrChange>
        </w:rPr>
        <w:t xml:space="preserve">of residues in sequences </w:t>
      </w:r>
      <w:r w:rsidR="00BE6D32" w:rsidRPr="00F61830">
        <w:rPr>
          <w:rFonts w:ascii="Times New Roman" w:hAnsi="Times New Roman" w:cs="Times New Roman"/>
          <w:sz w:val="21"/>
          <w:szCs w:val="21"/>
          <w:rPrChange w:id="6208" w:author="Jackson Halpin" w:date="2025-06-11T14:22:00Z" w16du:dateUtc="2025-06-11T18:22:00Z">
            <w:rPr>
              <w:rFonts w:ascii="Times New Roman" w:hAnsi="Times New Roman" w:cs="Times New Roman"/>
            </w:rPr>
          </w:rPrChange>
        </w:rPr>
        <w:t>that match</w:t>
      </w:r>
      <w:r w:rsidR="006D7920" w:rsidRPr="00F61830">
        <w:rPr>
          <w:rFonts w:ascii="Times New Roman" w:hAnsi="Times New Roman" w:cs="Times New Roman"/>
          <w:sz w:val="21"/>
          <w:szCs w:val="21"/>
          <w:rPrChange w:id="6209" w:author="Jackson Halpin" w:date="2025-06-11T14:22:00Z" w16du:dateUtc="2025-06-11T18:22:00Z">
            <w:rPr>
              <w:rFonts w:ascii="Times New Roman" w:hAnsi="Times New Roman" w:cs="Times New Roman"/>
            </w:rPr>
          </w:rPrChange>
        </w:rPr>
        <w:t xml:space="preserve"> different LIR motifs</w:t>
      </w:r>
      <w:r w:rsidR="00BE6D32" w:rsidRPr="00F61830">
        <w:rPr>
          <w:rFonts w:ascii="Times New Roman" w:hAnsi="Times New Roman" w:cs="Times New Roman"/>
          <w:sz w:val="21"/>
          <w:szCs w:val="21"/>
          <w:rPrChange w:id="6210" w:author="Jackson Halpin" w:date="2025-06-11T14:22:00Z" w16du:dateUtc="2025-06-11T18:22:00Z">
            <w:rPr>
              <w:rFonts w:ascii="Times New Roman" w:hAnsi="Times New Roman" w:cs="Times New Roman"/>
            </w:rPr>
          </w:rPrChange>
        </w:rPr>
        <w:t>,</w:t>
      </w:r>
      <w:r w:rsidR="006D7920" w:rsidRPr="00F61830">
        <w:rPr>
          <w:rFonts w:ascii="Times New Roman" w:hAnsi="Times New Roman" w:cs="Times New Roman"/>
          <w:sz w:val="21"/>
          <w:szCs w:val="21"/>
          <w:rPrChange w:id="6211" w:author="Jackson Halpin" w:date="2025-06-11T14:22:00Z" w16du:dateUtc="2025-06-11T18:22:00Z">
            <w:rPr>
              <w:rFonts w:ascii="Times New Roman" w:hAnsi="Times New Roman" w:cs="Times New Roman"/>
            </w:rPr>
          </w:rPrChange>
        </w:rPr>
        <w:t xml:space="preserve"> relative to a </w:t>
      </w:r>
      <w:commentRangeStart w:id="6212"/>
      <w:r w:rsidR="006D7920" w:rsidRPr="00F61830">
        <w:rPr>
          <w:rFonts w:ascii="Times New Roman" w:hAnsi="Times New Roman" w:cs="Times New Roman"/>
          <w:sz w:val="21"/>
          <w:szCs w:val="21"/>
          <w:rPrChange w:id="6213" w:author="Jackson Halpin" w:date="2025-06-11T14:22:00Z" w16du:dateUtc="2025-06-11T18:22:00Z">
            <w:rPr>
              <w:rFonts w:ascii="Times New Roman" w:hAnsi="Times New Roman" w:cs="Times New Roman"/>
            </w:rPr>
          </w:rPrChange>
        </w:rPr>
        <w:t xml:space="preserve">background of </w:t>
      </w:r>
      <w:r w:rsidR="00BE6D32" w:rsidRPr="00F61830">
        <w:rPr>
          <w:rFonts w:ascii="Times New Roman" w:hAnsi="Times New Roman" w:cs="Times New Roman"/>
          <w:sz w:val="21"/>
          <w:szCs w:val="21"/>
          <w:rPrChange w:id="6214" w:author="Jackson Halpin" w:date="2025-06-11T14:22:00Z" w16du:dateUtc="2025-06-11T18:22:00Z">
            <w:rPr>
              <w:rFonts w:ascii="Times New Roman" w:hAnsi="Times New Roman" w:cs="Times New Roman"/>
            </w:rPr>
          </w:rPrChange>
        </w:rPr>
        <w:t>all LIR-containing peptides in the input library</w:t>
      </w:r>
      <w:commentRangeEnd w:id="6212"/>
      <w:r w:rsidR="00BE6D32" w:rsidRPr="00F61830">
        <w:rPr>
          <w:rStyle w:val="CommentReference"/>
          <w:sz w:val="13"/>
          <w:szCs w:val="13"/>
          <w:rPrChange w:id="6215" w:author="Jackson Halpin" w:date="2025-06-11T14:22:00Z" w16du:dateUtc="2025-06-11T18:22:00Z">
            <w:rPr>
              <w:rStyle w:val="CommentReference"/>
            </w:rPr>
          </w:rPrChange>
        </w:rPr>
        <w:commentReference w:id="6212"/>
      </w:r>
      <w:r w:rsidR="006D7920" w:rsidRPr="00F61830">
        <w:rPr>
          <w:rFonts w:ascii="Times New Roman" w:hAnsi="Times New Roman" w:cs="Times New Roman"/>
          <w:sz w:val="21"/>
          <w:szCs w:val="21"/>
          <w:rPrChange w:id="6216" w:author="Jackson Halpin" w:date="2025-06-11T14:22:00Z" w16du:dateUtc="2025-06-11T18:22:00Z">
            <w:rPr>
              <w:rFonts w:ascii="Times New Roman" w:hAnsi="Times New Roman" w:cs="Times New Roman"/>
            </w:rPr>
          </w:rPrChange>
        </w:rPr>
        <w:t>.</w:t>
      </w:r>
      <w:r w:rsidRPr="00F61830">
        <w:rPr>
          <w:rFonts w:ascii="Times New Roman" w:hAnsi="Times New Roman" w:cs="Times New Roman"/>
          <w:sz w:val="21"/>
          <w:szCs w:val="21"/>
          <w:rPrChange w:id="6217" w:author="Jackson Halpin" w:date="2025-06-11T14:22:00Z" w16du:dateUtc="2025-06-11T18:22:00Z">
            <w:rPr>
              <w:rFonts w:ascii="Times New Roman" w:hAnsi="Times New Roman" w:cs="Times New Roman"/>
            </w:rPr>
          </w:rPrChange>
        </w:rPr>
        <w:t xml:space="preserve"> </w:t>
      </w:r>
      <w:r w:rsidR="00BE6D32" w:rsidRPr="00F61830">
        <w:rPr>
          <w:rFonts w:ascii="Times New Roman" w:hAnsi="Times New Roman" w:cs="Times New Roman"/>
          <w:sz w:val="21"/>
          <w:szCs w:val="21"/>
          <w:rPrChange w:id="6218" w:author="Jackson Halpin" w:date="2025-06-11T14:22:00Z" w16du:dateUtc="2025-06-11T18:22:00Z">
            <w:rPr>
              <w:rFonts w:ascii="Times New Roman" w:hAnsi="Times New Roman" w:cs="Times New Roman"/>
            </w:rPr>
          </w:rPrChange>
        </w:rPr>
        <w:t xml:space="preserve">(a) peptides </w:t>
      </w:r>
      <w:commentRangeStart w:id="6219"/>
      <w:r w:rsidR="00BE6D32" w:rsidRPr="00F61830">
        <w:rPr>
          <w:rFonts w:ascii="Times New Roman" w:hAnsi="Times New Roman" w:cs="Times New Roman"/>
          <w:sz w:val="21"/>
          <w:szCs w:val="21"/>
          <w:rPrChange w:id="6220" w:author="Jackson Halpin" w:date="2025-06-11T14:22:00Z" w16du:dateUtc="2025-06-11T18:22:00Z">
            <w:rPr>
              <w:rFonts w:ascii="Times New Roman" w:hAnsi="Times New Roman" w:cs="Times New Roman"/>
            </w:rPr>
          </w:rPrChange>
        </w:rPr>
        <w:t xml:space="preserve">with average z-score ≥ 1.7 </w:t>
      </w:r>
      <w:commentRangeEnd w:id="6219"/>
      <w:r w:rsidR="00BE6D32" w:rsidRPr="00F61830">
        <w:rPr>
          <w:rStyle w:val="CommentReference"/>
          <w:sz w:val="13"/>
          <w:szCs w:val="13"/>
          <w:rPrChange w:id="6221" w:author="Jackson Halpin" w:date="2025-06-11T14:22:00Z" w16du:dateUtc="2025-06-11T18:22:00Z">
            <w:rPr>
              <w:rStyle w:val="CommentReference"/>
            </w:rPr>
          </w:rPrChange>
        </w:rPr>
        <w:commentReference w:id="6219"/>
      </w:r>
      <w:r w:rsidR="00BE6D32" w:rsidRPr="00F61830">
        <w:rPr>
          <w:rFonts w:ascii="Times New Roman" w:hAnsi="Times New Roman" w:cs="Times New Roman"/>
          <w:sz w:val="21"/>
          <w:szCs w:val="21"/>
          <w:rPrChange w:id="6222" w:author="Jackson Halpin" w:date="2025-06-11T14:22:00Z" w16du:dateUtc="2025-06-11T18:22:00Z">
            <w:rPr>
              <w:rFonts w:ascii="Times New Roman" w:hAnsi="Times New Roman" w:cs="Times New Roman"/>
            </w:rPr>
          </w:rPrChange>
        </w:rPr>
        <w:t xml:space="preserve">that match the canonical LIR motif. </w:t>
      </w:r>
      <w:r w:rsidR="00591E1F" w:rsidRPr="00F61830">
        <w:rPr>
          <w:rFonts w:ascii="Times New Roman" w:hAnsi="Times New Roman" w:cs="Times New Roman"/>
          <w:sz w:val="21"/>
          <w:szCs w:val="21"/>
          <w:rPrChange w:id="6223" w:author="Jackson Halpin" w:date="2025-06-11T14:22:00Z" w16du:dateUtc="2025-06-11T18:22:00Z">
            <w:rPr>
              <w:rFonts w:ascii="Times New Roman" w:hAnsi="Times New Roman" w:cs="Times New Roman"/>
            </w:rPr>
          </w:rPrChange>
        </w:rPr>
        <w:t xml:space="preserve">(b-d) </w:t>
      </w:r>
      <w:r w:rsidR="00BE6D32" w:rsidRPr="00F61830">
        <w:rPr>
          <w:rFonts w:ascii="Times New Roman" w:hAnsi="Times New Roman" w:cs="Times New Roman"/>
          <w:sz w:val="21"/>
          <w:szCs w:val="21"/>
          <w:rPrChange w:id="6224" w:author="Jackson Halpin" w:date="2025-06-11T14:22:00Z" w16du:dateUtc="2025-06-11T18:22:00Z">
            <w:rPr>
              <w:rFonts w:ascii="Times New Roman" w:hAnsi="Times New Roman" w:cs="Times New Roman"/>
            </w:rPr>
          </w:rPrChange>
        </w:rPr>
        <w:t>peptides that match the canonical LIR and contain either F, W, or Y in the first hydrophobic position</w:t>
      </w:r>
      <w:r w:rsidRPr="00F61830">
        <w:rPr>
          <w:rFonts w:ascii="Times New Roman" w:hAnsi="Times New Roman" w:cs="Times New Roman"/>
          <w:sz w:val="21"/>
          <w:szCs w:val="21"/>
          <w:rPrChange w:id="6225" w:author="Jackson Halpin" w:date="2025-06-11T14:22:00Z" w16du:dateUtc="2025-06-11T18:22:00Z">
            <w:rPr>
              <w:rFonts w:ascii="Times New Roman" w:hAnsi="Times New Roman" w:cs="Times New Roman"/>
            </w:rPr>
          </w:rPrChange>
        </w:rPr>
        <w:t xml:space="preserve"> (top to bottom). Acidic resides are colored </w:t>
      </w:r>
      <w:r w:rsidR="00591E1F" w:rsidRPr="00F61830">
        <w:rPr>
          <w:rFonts w:ascii="Times New Roman" w:hAnsi="Times New Roman" w:cs="Times New Roman"/>
          <w:sz w:val="21"/>
          <w:szCs w:val="21"/>
          <w:rPrChange w:id="6226" w:author="Jackson Halpin" w:date="2025-06-11T14:22:00Z" w16du:dateUtc="2025-06-11T18:22:00Z">
            <w:rPr>
              <w:rFonts w:ascii="Times New Roman" w:hAnsi="Times New Roman" w:cs="Times New Roman"/>
            </w:rPr>
          </w:rPrChange>
        </w:rPr>
        <w:t>dark</w:t>
      </w:r>
      <w:r w:rsidRPr="00F61830">
        <w:rPr>
          <w:rFonts w:ascii="Times New Roman" w:hAnsi="Times New Roman" w:cs="Times New Roman"/>
          <w:sz w:val="21"/>
          <w:szCs w:val="21"/>
          <w:rPrChange w:id="6227" w:author="Jackson Halpin" w:date="2025-06-11T14:22:00Z" w16du:dateUtc="2025-06-11T18:22:00Z">
            <w:rPr>
              <w:rFonts w:ascii="Times New Roman" w:hAnsi="Times New Roman" w:cs="Times New Roman"/>
            </w:rPr>
          </w:rPrChange>
        </w:rPr>
        <w:t xml:space="preserve"> red, and residues with statistically significant enrichment as calculated by pLogo are </w:t>
      </w:r>
      <w:ins w:id="6228" w:author="Jennifer Kosmatka" w:date="2025-06-09T15:18:00Z" w16du:dateUtc="2025-06-09T19:18:00Z">
        <w:r w:rsidR="009F3A16" w:rsidRPr="00F61830">
          <w:rPr>
            <w:rFonts w:ascii="Times New Roman" w:hAnsi="Times New Roman" w:cs="Times New Roman"/>
            <w:sz w:val="21"/>
            <w:szCs w:val="21"/>
            <w:rPrChange w:id="6229" w:author="Jackson Halpin" w:date="2025-06-11T14:22:00Z" w16du:dateUtc="2025-06-11T18:22:00Z">
              <w:rPr>
                <w:rFonts w:ascii="Times New Roman" w:hAnsi="Times New Roman" w:cs="Times New Roman"/>
              </w:rPr>
            </w:rPrChange>
          </w:rPr>
          <w:t>shown in bright red</w:t>
        </w:r>
      </w:ins>
      <w:del w:id="6230" w:author="Jennifer Kosmatka" w:date="2025-06-09T15:18:00Z" w16du:dateUtc="2025-06-09T19:18:00Z">
        <w:r w:rsidR="00591E1F" w:rsidRPr="00F61830" w:rsidDel="009F3A16">
          <w:rPr>
            <w:rFonts w:ascii="Times New Roman" w:hAnsi="Times New Roman" w:cs="Times New Roman"/>
            <w:sz w:val="21"/>
            <w:szCs w:val="21"/>
            <w:rPrChange w:id="6231" w:author="Jackson Halpin" w:date="2025-06-11T14:22:00Z" w16du:dateUtc="2025-06-11T18:22:00Z">
              <w:rPr>
                <w:rFonts w:ascii="Times New Roman" w:hAnsi="Times New Roman" w:cs="Times New Roman"/>
              </w:rPr>
            </w:rPrChange>
          </w:rPr>
          <w:delText>[</w:delText>
        </w:r>
        <w:r w:rsidR="00591E1F" w:rsidRPr="00F61830" w:rsidDel="009F3A16">
          <w:rPr>
            <w:rFonts w:ascii="Times New Roman" w:hAnsi="Times New Roman" w:cs="Times New Roman"/>
            <w:sz w:val="21"/>
            <w:szCs w:val="21"/>
            <w:highlight w:val="yellow"/>
            <w:rPrChange w:id="6232" w:author="Jackson Halpin" w:date="2025-06-11T14:22:00Z" w16du:dateUtc="2025-06-11T18:22:00Z">
              <w:rPr>
                <w:rFonts w:ascii="Times New Roman" w:hAnsi="Times New Roman" w:cs="Times New Roman"/>
                <w:highlight w:val="yellow"/>
              </w:rPr>
            </w:rPrChange>
          </w:rPr>
          <w:delText>xxx</w:delText>
        </w:r>
        <w:r w:rsidR="00591E1F" w:rsidRPr="00F61830" w:rsidDel="009F3A16">
          <w:rPr>
            <w:rFonts w:ascii="Times New Roman" w:hAnsi="Times New Roman" w:cs="Times New Roman"/>
            <w:sz w:val="21"/>
            <w:szCs w:val="21"/>
            <w:rPrChange w:id="6233" w:author="Jackson Halpin" w:date="2025-06-11T14:22:00Z" w16du:dateUtc="2025-06-11T18:22:00Z">
              <w:rPr>
                <w:rFonts w:ascii="Times New Roman" w:hAnsi="Times New Roman" w:cs="Times New Roman"/>
              </w:rPr>
            </w:rPrChange>
          </w:rPr>
          <w:delText>]</w:delText>
        </w:r>
      </w:del>
      <w:r w:rsidRPr="00F61830">
        <w:rPr>
          <w:rFonts w:ascii="Times New Roman" w:hAnsi="Times New Roman" w:cs="Times New Roman"/>
          <w:sz w:val="21"/>
          <w:szCs w:val="21"/>
          <w:rPrChange w:id="6234" w:author="Jackson Halpin" w:date="2025-06-11T14:22:00Z" w16du:dateUtc="2025-06-11T18:22:00Z">
            <w:rPr>
              <w:rFonts w:ascii="Times New Roman" w:hAnsi="Times New Roman" w:cs="Times New Roman"/>
            </w:rPr>
          </w:rPrChange>
        </w:rPr>
        <w:t>. Core LIR motif positions are highlighted in yellow</w:t>
      </w:r>
      <w:r w:rsidR="00591E1F" w:rsidRPr="00F61830">
        <w:rPr>
          <w:rFonts w:ascii="Times New Roman" w:hAnsi="Times New Roman" w:cs="Times New Roman"/>
          <w:sz w:val="21"/>
          <w:szCs w:val="21"/>
          <w:rPrChange w:id="6235" w:author="Jackson Halpin" w:date="2025-06-11T14:22:00Z" w16du:dateUtc="2025-06-11T18:22:00Z">
            <w:rPr>
              <w:rFonts w:ascii="Times New Roman" w:hAnsi="Times New Roman" w:cs="Times New Roman"/>
            </w:rPr>
          </w:rPrChange>
        </w:rPr>
        <w:t xml:space="preserve">, with [FWY] and [LVI] </w:t>
      </w:r>
      <w:del w:id="6236" w:author="Amy E Keating" w:date="2025-05-07T19:44:00Z" w16du:dateUtc="2025-05-07T23:44:00Z">
        <w:r w:rsidR="00591E1F" w:rsidRPr="00F61830" w:rsidDel="00BE6D32">
          <w:rPr>
            <w:rFonts w:ascii="Times New Roman" w:hAnsi="Times New Roman" w:cs="Times New Roman"/>
            <w:sz w:val="21"/>
            <w:szCs w:val="21"/>
            <w:rPrChange w:id="6237" w:author="Jackson Halpin" w:date="2025-06-11T14:22:00Z" w16du:dateUtc="2025-06-11T18:22:00Z">
              <w:rPr>
                <w:rFonts w:ascii="Times New Roman" w:hAnsi="Times New Roman" w:cs="Times New Roman"/>
              </w:rPr>
            </w:rPrChange>
          </w:rPr>
          <w:delText xml:space="preserve">colored </w:delText>
        </w:r>
      </w:del>
      <w:r w:rsidR="00BE6D32" w:rsidRPr="00F61830">
        <w:rPr>
          <w:rFonts w:ascii="Times New Roman" w:hAnsi="Times New Roman" w:cs="Times New Roman"/>
          <w:sz w:val="21"/>
          <w:szCs w:val="21"/>
          <w:rPrChange w:id="6238" w:author="Jackson Halpin" w:date="2025-06-11T14:22:00Z" w16du:dateUtc="2025-06-11T18:22:00Z">
            <w:rPr>
              <w:rFonts w:ascii="Times New Roman" w:hAnsi="Times New Roman" w:cs="Times New Roman"/>
            </w:rPr>
          </w:rPrChange>
        </w:rPr>
        <w:t xml:space="preserve">in </w:t>
      </w:r>
      <w:r w:rsidR="00591E1F" w:rsidRPr="00F61830">
        <w:rPr>
          <w:rFonts w:ascii="Times New Roman" w:hAnsi="Times New Roman" w:cs="Times New Roman"/>
          <w:sz w:val="21"/>
          <w:szCs w:val="21"/>
          <w:rPrChange w:id="6239" w:author="Jackson Halpin" w:date="2025-06-11T14:22:00Z" w16du:dateUtc="2025-06-11T18:22:00Z">
            <w:rPr>
              <w:rFonts w:ascii="Times New Roman" w:hAnsi="Times New Roman" w:cs="Times New Roman"/>
            </w:rPr>
          </w:rPrChange>
        </w:rPr>
        <w:t>black.</w:t>
      </w:r>
    </w:p>
    <w:p w14:paraId="0744C8E3" w14:textId="59BC8F8A" w:rsidR="000C0615" w:rsidRPr="00F61830" w:rsidDel="00383B88" w:rsidRDefault="000C0615">
      <w:pPr>
        <w:rPr>
          <w:del w:id="6240" w:author="Jennifer Kosmatka" w:date="2025-06-01T09:26:00Z" w16du:dateUtc="2025-06-01T13:26:00Z"/>
          <w:rFonts w:ascii="Times New Roman" w:hAnsi="Times New Roman" w:cs="Times New Roman"/>
          <w:b/>
          <w:bCs/>
          <w:sz w:val="21"/>
          <w:szCs w:val="21"/>
          <w:rPrChange w:id="6241" w:author="Jackson Halpin" w:date="2025-06-11T14:22:00Z" w16du:dateUtc="2025-06-11T18:22:00Z">
            <w:rPr>
              <w:del w:id="6242" w:author="Jennifer Kosmatka" w:date="2025-06-01T09:26:00Z" w16du:dateUtc="2025-06-01T13:26:00Z"/>
              <w:rFonts w:ascii="Times New Roman" w:hAnsi="Times New Roman" w:cs="Times New Roman"/>
              <w:b/>
              <w:bCs/>
            </w:rPr>
          </w:rPrChange>
        </w:rPr>
      </w:pPr>
      <w:del w:id="6243" w:author="Jennifer Kosmatka" w:date="2025-06-01T09:26:00Z" w16du:dateUtc="2025-06-01T13:26:00Z">
        <w:r w:rsidRPr="00F61830" w:rsidDel="00383B88">
          <w:rPr>
            <w:rFonts w:ascii="Times New Roman" w:hAnsi="Times New Roman" w:cs="Times New Roman"/>
            <w:b/>
            <w:bCs/>
            <w:sz w:val="21"/>
            <w:szCs w:val="21"/>
            <w:rPrChange w:id="6244" w:author="Jackson Halpin" w:date="2025-06-11T14:22:00Z" w16du:dateUtc="2025-06-11T18:22:00Z">
              <w:rPr>
                <w:rFonts w:ascii="Times New Roman" w:hAnsi="Times New Roman" w:cs="Times New Roman"/>
                <w:b/>
                <w:bCs/>
              </w:rPr>
            </w:rPrChange>
          </w:rPr>
          <w:br w:type="page"/>
        </w:r>
      </w:del>
    </w:p>
    <w:p w14:paraId="7FF38778" w14:textId="302612CC" w:rsidR="002D4C9B" w:rsidRPr="00F61830" w:rsidDel="00383B88" w:rsidRDefault="00E77439" w:rsidP="00DD759A">
      <w:pPr>
        <w:jc w:val="both"/>
        <w:rPr>
          <w:del w:id="6245" w:author="Jennifer Kosmatka" w:date="2025-06-01T09:26:00Z" w16du:dateUtc="2025-06-01T13:26:00Z"/>
          <w:rFonts w:ascii="Times New Roman" w:hAnsi="Times New Roman" w:cs="Times New Roman"/>
          <w:b/>
          <w:bCs/>
          <w:sz w:val="21"/>
          <w:szCs w:val="21"/>
          <w:rPrChange w:id="6246" w:author="Jackson Halpin" w:date="2025-06-11T14:22:00Z" w16du:dateUtc="2025-06-11T18:22:00Z">
            <w:rPr>
              <w:del w:id="6247" w:author="Jennifer Kosmatka" w:date="2025-06-01T09:26:00Z" w16du:dateUtc="2025-06-01T13:26:00Z"/>
              <w:rFonts w:ascii="Times New Roman" w:hAnsi="Times New Roman" w:cs="Times New Roman"/>
              <w:b/>
              <w:bCs/>
            </w:rPr>
          </w:rPrChange>
        </w:rPr>
      </w:pPr>
      <w:del w:id="6248" w:author="Jennifer Kosmatka" w:date="2025-06-01T09:26:00Z" w16du:dateUtc="2025-06-01T13:26:00Z">
        <w:r w:rsidRPr="00F61830" w:rsidDel="00383B88">
          <w:rPr>
            <w:rFonts w:ascii="Times New Roman" w:hAnsi="Times New Roman" w:cs="Times New Roman"/>
            <w:b/>
            <w:bCs/>
            <w:noProof/>
            <w:sz w:val="21"/>
            <w:szCs w:val="21"/>
            <w:rPrChange w:id="6249" w:author="Jackson Halpin" w:date="2025-06-11T14:22:00Z" w16du:dateUtc="2025-06-11T18:22:00Z">
              <w:rPr>
                <w:rFonts w:ascii="Times New Roman" w:hAnsi="Times New Roman" w:cs="Times New Roman"/>
                <w:b/>
                <w:bCs/>
                <w:noProof/>
              </w:rPr>
            </w:rPrChange>
          </w:rPr>
          <w:drawing>
            <wp:inline distT="0" distB="0" distL="0" distR="0" wp14:anchorId="06762345" wp14:editId="7DB50DE4">
              <wp:extent cx="5943600" cy="3304540"/>
              <wp:effectExtent l="0" t="0" r="0" b="0"/>
              <wp:docPr id="1011195889" name="Picture 5" descr="A group of white sphere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889" name="Picture 5" descr="A group of white spheres with different colored lin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del>
    </w:p>
    <w:p w14:paraId="6C6024A9" w14:textId="3FABF3ED" w:rsidR="0028255B" w:rsidRPr="00F61830" w:rsidDel="00383B88" w:rsidRDefault="0028255B" w:rsidP="0028255B">
      <w:pPr>
        <w:jc w:val="both"/>
        <w:rPr>
          <w:del w:id="6250" w:author="Jennifer Kosmatka" w:date="2025-06-01T09:26:00Z" w16du:dateUtc="2025-06-01T13:26:00Z"/>
          <w:rFonts w:ascii="Times New Roman" w:hAnsi="Times New Roman" w:cs="Times New Roman"/>
          <w:b/>
          <w:bCs/>
          <w:sz w:val="21"/>
          <w:szCs w:val="21"/>
          <w:rPrChange w:id="6251" w:author="Jackson Halpin" w:date="2025-06-11T14:22:00Z" w16du:dateUtc="2025-06-11T18:22:00Z">
            <w:rPr>
              <w:del w:id="6252" w:author="Jennifer Kosmatka" w:date="2025-06-01T09:26:00Z" w16du:dateUtc="2025-06-01T13:26:00Z"/>
              <w:rFonts w:ascii="Times New Roman" w:hAnsi="Times New Roman" w:cs="Times New Roman"/>
              <w:b/>
              <w:bCs/>
            </w:rPr>
          </w:rPrChange>
        </w:rPr>
      </w:pPr>
    </w:p>
    <w:p w14:paraId="44B528DB" w14:textId="77BE377A" w:rsidR="0028255B" w:rsidRPr="00F61830" w:rsidDel="00383B88" w:rsidRDefault="00FB49B5" w:rsidP="0028255B">
      <w:pPr>
        <w:jc w:val="both"/>
        <w:rPr>
          <w:del w:id="6253" w:author="Jennifer Kosmatka" w:date="2025-06-01T09:26:00Z" w16du:dateUtc="2025-06-01T13:26:00Z"/>
          <w:rFonts w:ascii="Times New Roman" w:hAnsi="Times New Roman" w:cs="Times New Roman"/>
          <w:b/>
          <w:bCs/>
          <w:sz w:val="21"/>
          <w:szCs w:val="21"/>
          <w:rPrChange w:id="6254" w:author="Jackson Halpin" w:date="2025-06-11T14:22:00Z" w16du:dateUtc="2025-06-11T18:22:00Z">
            <w:rPr>
              <w:del w:id="6255" w:author="Jennifer Kosmatka" w:date="2025-06-01T09:26:00Z" w16du:dateUtc="2025-06-01T13:26:00Z"/>
              <w:rFonts w:ascii="Times New Roman" w:hAnsi="Times New Roman" w:cs="Times New Roman"/>
              <w:b/>
              <w:bCs/>
            </w:rPr>
          </w:rPrChange>
        </w:rPr>
      </w:pPr>
      <w:commentRangeStart w:id="6256"/>
      <w:commentRangeStart w:id="6257"/>
      <w:commentRangeStart w:id="6258"/>
      <w:del w:id="6259" w:author="Jennifer Kosmatka" w:date="2025-06-01T09:26:00Z" w16du:dateUtc="2025-06-01T13:26:00Z">
        <w:r w:rsidRPr="00F61830" w:rsidDel="00383B88">
          <w:rPr>
            <w:rFonts w:ascii="Times New Roman" w:hAnsi="Times New Roman" w:cs="Times New Roman"/>
            <w:b/>
            <w:bCs/>
            <w:sz w:val="21"/>
            <w:szCs w:val="21"/>
            <w:rPrChange w:id="6260" w:author="Jackson Halpin" w:date="2025-06-11T14:22:00Z" w16du:dateUtc="2025-06-11T18:22:00Z">
              <w:rPr>
                <w:rFonts w:ascii="Times New Roman" w:hAnsi="Times New Roman" w:cs="Times New Roman"/>
                <w:b/>
                <w:bCs/>
              </w:rPr>
            </w:rPrChange>
          </w:rPr>
          <w:delText>Fig</w:delText>
        </w:r>
      </w:del>
      <w:ins w:id="6261" w:author="Amy E Keating" w:date="2025-05-07T21:18:00Z" w16du:dateUtc="2025-05-08T01:18:00Z">
        <w:del w:id="6262" w:author="Jennifer Kosmatka" w:date="2025-06-01T09:26:00Z" w16du:dateUtc="2025-06-01T13:26:00Z">
          <w:r w:rsidR="00F77B73" w:rsidRPr="00F61830" w:rsidDel="00383B88">
            <w:rPr>
              <w:rFonts w:ascii="Times New Roman" w:hAnsi="Times New Roman" w:cs="Times New Roman"/>
              <w:b/>
              <w:bCs/>
              <w:sz w:val="21"/>
              <w:szCs w:val="21"/>
              <w:rPrChange w:id="6263" w:author="Jackson Halpin" w:date="2025-06-11T14:22:00Z" w16du:dateUtc="2025-06-11T18:22:00Z">
                <w:rPr>
                  <w:rFonts w:ascii="Times New Roman" w:hAnsi="Times New Roman" w:cs="Times New Roman"/>
                  <w:b/>
                  <w:bCs/>
                </w:rPr>
              </w:rPrChange>
            </w:rPr>
            <w:delText>ure</w:delText>
          </w:r>
        </w:del>
      </w:ins>
      <w:del w:id="6264" w:author="Jennifer Kosmatka" w:date="2025-06-01T09:26:00Z" w16du:dateUtc="2025-06-01T13:26:00Z">
        <w:r w:rsidRPr="00F61830" w:rsidDel="00383B88">
          <w:rPr>
            <w:rFonts w:ascii="Times New Roman" w:hAnsi="Times New Roman" w:cs="Times New Roman"/>
            <w:b/>
            <w:bCs/>
            <w:sz w:val="21"/>
            <w:szCs w:val="21"/>
            <w:rPrChange w:id="6265" w:author="Jackson Halpin" w:date="2025-06-11T14:22:00Z" w16du:dateUtc="2025-06-11T18:22:00Z">
              <w:rPr>
                <w:rFonts w:ascii="Times New Roman" w:hAnsi="Times New Roman" w:cs="Times New Roman"/>
                <w:b/>
                <w:bCs/>
              </w:rPr>
            </w:rPrChange>
          </w:rPr>
          <w:delText>. S</w:delText>
        </w:r>
        <w:r w:rsidR="0028255B" w:rsidRPr="00F61830" w:rsidDel="00383B88">
          <w:rPr>
            <w:rFonts w:ascii="Times New Roman" w:hAnsi="Times New Roman" w:cs="Times New Roman"/>
            <w:b/>
            <w:bCs/>
            <w:sz w:val="21"/>
            <w:szCs w:val="21"/>
            <w:rPrChange w:id="6266" w:author="Jackson Halpin" w:date="2025-06-11T14:22:00Z" w16du:dateUtc="2025-06-11T18:22:00Z">
              <w:rPr>
                <w:rFonts w:ascii="Times New Roman" w:hAnsi="Times New Roman" w:cs="Times New Roman"/>
                <w:b/>
                <w:bCs/>
              </w:rPr>
            </w:rPrChange>
          </w:rPr>
          <w:delText>5</w:delText>
        </w:r>
        <w:commentRangeEnd w:id="6256"/>
        <w:r w:rsidR="00CE4D39" w:rsidRPr="00F61830" w:rsidDel="00383B88">
          <w:rPr>
            <w:rStyle w:val="CommentReference"/>
            <w:sz w:val="13"/>
            <w:szCs w:val="13"/>
            <w:rPrChange w:id="6267" w:author="Jackson Halpin" w:date="2025-06-11T14:22:00Z" w16du:dateUtc="2025-06-11T18:22:00Z">
              <w:rPr>
                <w:rStyle w:val="CommentReference"/>
              </w:rPr>
            </w:rPrChange>
          </w:rPr>
          <w:commentReference w:id="6256"/>
        </w:r>
        <w:commentRangeEnd w:id="6257"/>
        <w:r w:rsidR="00C81A55" w:rsidRPr="00F61830" w:rsidDel="00383B88">
          <w:rPr>
            <w:rStyle w:val="CommentReference"/>
            <w:sz w:val="13"/>
            <w:szCs w:val="13"/>
            <w:rPrChange w:id="6268" w:author="Jackson Halpin" w:date="2025-06-11T14:22:00Z" w16du:dateUtc="2025-06-11T18:22:00Z">
              <w:rPr>
                <w:rStyle w:val="CommentReference"/>
              </w:rPr>
            </w:rPrChange>
          </w:rPr>
          <w:commentReference w:id="6257"/>
        </w:r>
        <w:commentRangeEnd w:id="6258"/>
        <w:r w:rsidR="00F77B73" w:rsidRPr="00F61830" w:rsidDel="00383B88">
          <w:rPr>
            <w:rStyle w:val="CommentReference"/>
            <w:sz w:val="13"/>
            <w:szCs w:val="13"/>
            <w:rPrChange w:id="6269" w:author="Jackson Halpin" w:date="2025-06-11T14:22:00Z" w16du:dateUtc="2025-06-11T18:22:00Z">
              <w:rPr>
                <w:rStyle w:val="CommentReference"/>
              </w:rPr>
            </w:rPrChange>
          </w:rPr>
          <w:commentReference w:id="6258"/>
        </w:r>
      </w:del>
      <w:ins w:id="6270" w:author="Amy E Keating" w:date="2025-05-07T19:51:00Z" w16du:dateUtc="2025-05-07T23:51:00Z">
        <w:del w:id="6271" w:author="Jennifer Kosmatka" w:date="2025-06-01T09:26:00Z" w16du:dateUtc="2025-06-01T13:26:00Z">
          <w:r w:rsidR="00BE6D32" w:rsidRPr="00F61830" w:rsidDel="00383B88">
            <w:rPr>
              <w:rFonts w:ascii="Times New Roman" w:hAnsi="Times New Roman" w:cs="Times New Roman"/>
              <w:b/>
              <w:bCs/>
              <w:sz w:val="21"/>
              <w:szCs w:val="21"/>
              <w:rPrChange w:id="6272" w:author="Jackson Halpin" w:date="2025-06-11T14:22:00Z" w16du:dateUtc="2025-06-11T18:22:00Z">
                <w:rPr>
                  <w:rFonts w:ascii="Times New Roman" w:hAnsi="Times New Roman" w:cs="Times New Roman"/>
                  <w:b/>
                  <w:bCs/>
                </w:rPr>
              </w:rPrChange>
            </w:rPr>
            <w:delText>S7</w:delText>
          </w:r>
        </w:del>
      </w:ins>
      <w:del w:id="6273" w:author="Jennifer Kosmatka" w:date="2025-06-01T09:26:00Z" w16du:dateUtc="2025-06-01T13:26:00Z">
        <w:r w:rsidR="0028255B" w:rsidRPr="00F61830" w:rsidDel="00383B88">
          <w:rPr>
            <w:rFonts w:ascii="Times New Roman" w:hAnsi="Times New Roman" w:cs="Times New Roman"/>
            <w:b/>
            <w:bCs/>
            <w:sz w:val="21"/>
            <w:szCs w:val="21"/>
            <w:rPrChange w:id="6274" w:author="Jackson Halpin" w:date="2025-06-11T14:22:00Z" w16du:dateUtc="2025-06-11T18:22:00Z">
              <w:rPr>
                <w:rFonts w:ascii="Times New Roman" w:hAnsi="Times New Roman" w:cs="Times New Roman"/>
                <w:b/>
                <w:bCs/>
              </w:rPr>
            </w:rPrChange>
          </w:rPr>
          <w:delText>. AlphaFold</w:delText>
        </w:r>
      </w:del>
      <w:ins w:id="6275" w:author="Amy E Keating" w:date="2025-05-07T19:49:00Z" w16du:dateUtc="2025-05-07T23:49:00Z">
        <w:del w:id="6276" w:author="Jennifer Kosmatka" w:date="2025-06-01T09:26:00Z" w16du:dateUtc="2025-06-01T13:26:00Z">
          <w:r w:rsidR="00BE6D32" w:rsidRPr="00F61830" w:rsidDel="00383B88">
            <w:rPr>
              <w:rFonts w:ascii="Times New Roman" w:hAnsi="Times New Roman" w:cs="Times New Roman"/>
              <w:b/>
              <w:bCs/>
              <w:sz w:val="21"/>
              <w:szCs w:val="21"/>
              <w:rPrChange w:id="6277" w:author="Jackson Halpin" w:date="2025-06-11T14:22:00Z" w16du:dateUtc="2025-06-11T18:22:00Z">
                <w:rPr>
                  <w:rFonts w:ascii="Times New Roman" w:hAnsi="Times New Roman" w:cs="Times New Roman"/>
                  <w:b/>
                  <w:bCs/>
                </w:rPr>
              </w:rPrChange>
            </w:rPr>
            <w:delText xml:space="preserve"> </w:delText>
          </w:r>
          <w:commentRangeStart w:id="6278"/>
          <w:r w:rsidR="00BE6D32" w:rsidRPr="00F61830" w:rsidDel="00383B88">
            <w:rPr>
              <w:rFonts w:ascii="Times New Roman" w:hAnsi="Times New Roman" w:cs="Times New Roman"/>
              <w:b/>
              <w:bCs/>
              <w:sz w:val="21"/>
              <w:szCs w:val="21"/>
              <w:rPrChange w:id="6279" w:author="Jackson Halpin" w:date="2025-06-11T14:22:00Z" w16du:dateUtc="2025-06-11T18:22:00Z">
                <w:rPr>
                  <w:rFonts w:ascii="Times New Roman" w:hAnsi="Times New Roman" w:cs="Times New Roman"/>
                  <w:b/>
                  <w:bCs/>
                </w:rPr>
              </w:rPrChange>
            </w:rPr>
            <w:delText>Multimer</w:delText>
          </w:r>
        </w:del>
      </w:ins>
      <w:del w:id="6280" w:author="Jennifer Kosmatka" w:date="2025-06-01T09:26:00Z" w16du:dateUtc="2025-06-01T13:26:00Z">
        <w:r w:rsidR="0028255B" w:rsidRPr="00F61830" w:rsidDel="00383B88">
          <w:rPr>
            <w:rFonts w:ascii="Times New Roman" w:hAnsi="Times New Roman" w:cs="Times New Roman"/>
            <w:b/>
            <w:bCs/>
            <w:sz w:val="21"/>
            <w:szCs w:val="21"/>
            <w:rPrChange w:id="6281" w:author="Jackson Halpin" w:date="2025-06-11T14:22:00Z" w16du:dateUtc="2025-06-11T18:22:00Z">
              <w:rPr>
                <w:rFonts w:ascii="Times New Roman" w:hAnsi="Times New Roman" w:cs="Times New Roman"/>
                <w:b/>
                <w:bCs/>
              </w:rPr>
            </w:rPrChange>
          </w:rPr>
          <w:delText xml:space="preserve"> </w:delText>
        </w:r>
        <w:commentRangeEnd w:id="6278"/>
        <w:r w:rsidR="00BE6D32" w:rsidRPr="00F61830" w:rsidDel="00383B88">
          <w:rPr>
            <w:rStyle w:val="CommentReference"/>
            <w:sz w:val="13"/>
            <w:szCs w:val="13"/>
            <w:rPrChange w:id="6282" w:author="Jackson Halpin" w:date="2025-06-11T14:22:00Z" w16du:dateUtc="2025-06-11T18:22:00Z">
              <w:rPr>
                <w:rStyle w:val="CommentReference"/>
              </w:rPr>
            </w:rPrChange>
          </w:rPr>
          <w:commentReference w:id="6278"/>
        </w:r>
        <w:r w:rsidR="0028255B" w:rsidRPr="00F61830" w:rsidDel="00383B88">
          <w:rPr>
            <w:rFonts w:ascii="Times New Roman" w:hAnsi="Times New Roman" w:cs="Times New Roman"/>
            <w:b/>
            <w:bCs/>
            <w:sz w:val="21"/>
            <w:szCs w:val="21"/>
            <w:rPrChange w:id="6283" w:author="Jackson Halpin" w:date="2025-06-11T14:22:00Z" w16du:dateUtc="2025-06-11T18:22:00Z">
              <w:rPr>
                <w:rFonts w:ascii="Times New Roman" w:hAnsi="Times New Roman" w:cs="Times New Roman"/>
                <w:b/>
                <w:bCs/>
              </w:rPr>
            </w:rPrChange>
          </w:rPr>
          <w:delText xml:space="preserve">predictions of </w:delText>
        </w:r>
      </w:del>
      <w:ins w:id="6284" w:author="Amy E Keating" w:date="2025-05-07T19:50:00Z" w16du:dateUtc="2025-05-07T23:50:00Z">
        <w:del w:id="6285" w:author="Jennifer Kosmatka" w:date="2025-06-01T09:26:00Z" w16du:dateUtc="2025-06-01T13:26:00Z">
          <w:r w:rsidR="00BE6D32" w:rsidRPr="00F61830" w:rsidDel="00383B88">
            <w:rPr>
              <w:rFonts w:ascii="Times New Roman" w:hAnsi="Times New Roman" w:cs="Times New Roman"/>
              <w:b/>
              <w:bCs/>
              <w:sz w:val="21"/>
              <w:szCs w:val="21"/>
              <w:rPrChange w:id="6286" w:author="Jackson Halpin" w:date="2025-06-11T14:22:00Z" w16du:dateUtc="2025-06-11T18:22:00Z">
                <w:rPr>
                  <w:rFonts w:ascii="Times New Roman" w:hAnsi="Times New Roman" w:cs="Times New Roman"/>
                  <w:b/>
                  <w:bCs/>
                </w:rPr>
              </w:rPrChange>
            </w:rPr>
            <w:delText xml:space="preserve">how </w:delText>
          </w:r>
        </w:del>
      </w:ins>
      <w:del w:id="6287" w:author="Jennifer Kosmatka" w:date="2025-06-01T09:26:00Z" w16du:dateUtc="2025-06-01T13:26:00Z">
        <w:r w:rsidR="0028255B" w:rsidRPr="00F61830" w:rsidDel="00383B88">
          <w:rPr>
            <w:rFonts w:ascii="Times New Roman" w:hAnsi="Times New Roman" w:cs="Times New Roman"/>
            <w:b/>
            <w:bCs/>
            <w:sz w:val="21"/>
            <w:szCs w:val="21"/>
            <w:rPrChange w:id="6288" w:author="Jackson Halpin" w:date="2025-06-11T14:22:00Z" w16du:dateUtc="2025-06-11T18:22:00Z">
              <w:rPr>
                <w:rFonts w:ascii="Times New Roman" w:hAnsi="Times New Roman" w:cs="Times New Roman"/>
                <w:b/>
                <w:bCs/>
              </w:rPr>
            </w:rPrChange>
          </w:rPr>
          <w:delText xml:space="preserve">PSSM </w:delText>
        </w:r>
      </w:del>
      <w:ins w:id="6289" w:author="Amy E Keating" w:date="2025-05-07T19:48:00Z" w16du:dateUtc="2025-05-07T23:48:00Z">
        <w:del w:id="6290" w:author="Jennifer Kosmatka" w:date="2025-06-01T09:26:00Z" w16du:dateUtc="2025-06-01T13:26:00Z">
          <w:r w:rsidR="00BE6D32" w:rsidRPr="00F61830" w:rsidDel="00383B88">
            <w:rPr>
              <w:rFonts w:ascii="Times New Roman" w:hAnsi="Times New Roman" w:cs="Times New Roman"/>
              <w:b/>
              <w:bCs/>
              <w:sz w:val="21"/>
              <w:szCs w:val="21"/>
              <w:rPrChange w:id="6291" w:author="Jackson Halpin" w:date="2025-06-11T14:22:00Z" w16du:dateUtc="2025-06-11T18:22:00Z">
                <w:rPr>
                  <w:rFonts w:ascii="Times New Roman" w:hAnsi="Times New Roman" w:cs="Times New Roman"/>
                  <w:b/>
                  <w:bCs/>
                </w:rPr>
              </w:rPrChange>
            </w:rPr>
            <w:delText xml:space="preserve">the consensus </w:delText>
          </w:r>
        </w:del>
      </w:ins>
      <w:del w:id="6292" w:author="Jennifer Kosmatka" w:date="2025-06-01T09:26:00Z" w16du:dateUtc="2025-06-01T13:26:00Z">
        <w:r w:rsidR="0028255B" w:rsidRPr="00F61830" w:rsidDel="00383B88">
          <w:rPr>
            <w:rFonts w:ascii="Times New Roman" w:hAnsi="Times New Roman" w:cs="Times New Roman"/>
            <w:b/>
            <w:bCs/>
            <w:sz w:val="21"/>
            <w:szCs w:val="21"/>
            <w:rPrChange w:id="6293" w:author="Jackson Halpin" w:date="2025-06-11T14:22:00Z" w16du:dateUtc="2025-06-11T18:22:00Z">
              <w:rPr>
                <w:rFonts w:ascii="Times New Roman" w:hAnsi="Times New Roman" w:cs="Times New Roman"/>
                <w:b/>
                <w:bCs/>
              </w:rPr>
            </w:rPrChange>
          </w:rPr>
          <w:delText>W-type LIR</w:delText>
        </w:r>
      </w:del>
      <w:ins w:id="6294" w:author="Amy E Keating" w:date="2025-05-07T19:48:00Z" w16du:dateUtc="2025-05-07T23:48:00Z">
        <w:del w:id="6295" w:author="Jennifer Kosmatka" w:date="2025-06-01T09:26:00Z" w16du:dateUtc="2025-06-01T13:26:00Z">
          <w:r w:rsidR="00BE6D32" w:rsidRPr="00F61830" w:rsidDel="00383B88">
            <w:rPr>
              <w:rFonts w:ascii="Times New Roman" w:hAnsi="Times New Roman" w:cs="Times New Roman"/>
              <w:b/>
              <w:bCs/>
              <w:sz w:val="21"/>
              <w:szCs w:val="21"/>
              <w:rPrChange w:id="6296" w:author="Jackson Halpin" w:date="2025-06-11T14:22:00Z" w16du:dateUtc="2025-06-11T18:22:00Z">
                <w:rPr>
                  <w:rFonts w:ascii="Times New Roman" w:hAnsi="Times New Roman" w:cs="Times New Roman"/>
                  <w:b/>
                  <w:bCs/>
                </w:rPr>
              </w:rPrChange>
            </w:rPr>
            <w:delText xml:space="preserve"> peptide</w:delText>
          </w:r>
        </w:del>
      </w:ins>
      <w:del w:id="6297" w:author="Jennifer Kosmatka" w:date="2025-06-01T09:26:00Z" w16du:dateUtc="2025-06-01T13:26:00Z">
        <w:r w:rsidR="007009D2" w:rsidRPr="00F61830" w:rsidDel="00383B88">
          <w:rPr>
            <w:rFonts w:ascii="Times New Roman" w:hAnsi="Times New Roman" w:cs="Times New Roman"/>
            <w:b/>
            <w:bCs/>
            <w:sz w:val="21"/>
            <w:szCs w:val="21"/>
            <w:rPrChange w:id="6298" w:author="Jackson Halpin" w:date="2025-06-11T14:22:00Z" w16du:dateUtc="2025-06-11T18:22:00Z">
              <w:rPr>
                <w:rFonts w:ascii="Times New Roman" w:hAnsi="Times New Roman" w:cs="Times New Roman"/>
                <w:b/>
                <w:bCs/>
              </w:rPr>
            </w:rPrChange>
          </w:rPr>
          <w:delText xml:space="preserve"> (pPSSM</w:delText>
        </w:r>
        <w:r w:rsidR="007009D2" w:rsidRPr="00F61830" w:rsidDel="00383B88">
          <w:rPr>
            <w:rFonts w:ascii="Times New Roman" w:hAnsi="Times New Roman" w:cs="Times New Roman"/>
            <w:b/>
            <w:bCs/>
            <w:sz w:val="21"/>
            <w:szCs w:val="21"/>
            <w:vertAlign w:val="subscript"/>
            <w:rPrChange w:id="6299" w:author="Jackson Halpin" w:date="2025-06-11T14:22:00Z" w16du:dateUtc="2025-06-11T18:22:00Z">
              <w:rPr>
                <w:rFonts w:ascii="Times New Roman" w:hAnsi="Times New Roman" w:cs="Times New Roman"/>
                <w:b/>
                <w:bCs/>
                <w:vertAlign w:val="subscript"/>
              </w:rPr>
            </w:rPrChange>
          </w:rPr>
          <w:delText>W</w:delText>
        </w:r>
      </w:del>
      <w:ins w:id="6300" w:author="Amy E Keating" w:date="2025-05-07T19:48:00Z" w16du:dateUtc="2025-05-07T23:48:00Z">
        <w:del w:id="6301" w:author="Jennifer Kosmatka" w:date="2025-06-01T09:26:00Z" w16du:dateUtc="2025-06-01T13:26:00Z">
          <w:r w:rsidR="00BE6D32" w:rsidRPr="00F61830" w:rsidDel="00383B88">
            <w:rPr>
              <w:rFonts w:ascii="Times New Roman" w:hAnsi="Times New Roman" w:cs="Times New Roman"/>
              <w:b/>
              <w:bCs/>
              <w:sz w:val="21"/>
              <w:szCs w:val="21"/>
              <w:rPrChange w:id="6302" w:author="Jackson Halpin" w:date="2025-06-11T14:22:00Z" w16du:dateUtc="2025-06-11T18:22:00Z">
                <w:rPr>
                  <w:rFonts w:ascii="Times New Roman" w:hAnsi="Times New Roman" w:cs="Times New Roman"/>
                  <w:b/>
                  <w:bCs/>
                </w:rPr>
              </w:rPrChange>
            </w:rPr>
            <w:delText>pCONS</w:delText>
          </w:r>
          <w:r w:rsidR="00BE6D32" w:rsidRPr="00F61830" w:rsidDel="00383B88">
            <w:rPr>
              <w:rFonts w:ascii="Times New Roman" w:hAnsi="Times New Roman" w:cs="Times New Roman"/>
              <w:b/>
              <w:bCs/>
              <w:sz w:val="21"/>
              <w:szCs w:val="21"/>
              <w:vertAlign w:val="subscript"/>
              <w:rPrChange w:id="6303" w:author="Jackson Halpin" w:date="2025-06-11T14:22:00Z" w16du:dateUtc="2025-06-11T18:22:00Z">
                <w:rPr>
                  <w:rFonts w:ascii="Times New Roman" w:hAnsi="Times New Roman" w:cs="Times New Roman"/>
                  <w:b/>
                  <w:bCs/>
                  <w:vertAlign w:val="subscript"/>
                </w:rPr>
              </w:rPrChange>
            </w:rPr>
            <w:delText>W</w:delText>
          </w:r>
        </w:del>
      </w:ins>
      <w:del w:id="6304" w:author="Jennifer Kosmatka" w:date="2025-06-01T09:26:00Z" w16du:dateUtc="2025-06-01T13:26:00Z">
        <w:r w:rsidR="007009D2" w:rsidRPr="00F61830" w:rsidDel="00383B88">
          <w:rPr>
            <w:rFonts w:ascii="Times New Roman" w:hAnsi="Times New Roman" w:cs="Times New Roman"/>
            <w:b/>
            <w:bCs/>
            <w:sz w:val="21"/>
            <w:szCs w:val="21"/>
            <w:rPrChange w:id="6305" w:author="Jackson Halpin" w:date="2025-06-11T14:22:00Z" w16du:dateUtc="2025-06-11T18:22:00Z">
              <w:rPr>
                <w:rFonts w:ascii="Times New Roman" w:hAnsi="Times New Roman" w:cs="Times New Roman"/>
                <w:b/>
                <w:bCs/>
              </w:rPr>
            </w:rPrChange>
          </w:rPr>
          <w:delText>)</w:delText>
        </w:r>
      </w:del>
      <w:ins w:id="6306" w:author="Amy E Keating" w:date="2025-05-07T19:48:00Z" w16du:dateUtc="2025-05-07T23:48:00Z">
        <w:del w:id="6307" w:author="Jennifer Kosmatka" w:date="2025-06-01T09:26:00Z" w16du:dateUtc="2025-06-01T13:26:00Z">
          <w:r w:rsidR="00BE6D32" w:rsidRPr="00F61830" w:rsidDel="00383B88">
            <w:rPr>
              <w:rFonts w:ascii="Times New Roman" w:hAnsi="Times New Roman" w:cs="Times New Roman"/>
              <w:b/>
              <w:bCs/>
              <w:sz w:val="21"/>
              <w:szCs w:val="21"/>
              <w:rPrChange w:id="6308" w:author="Jackson Halpin" w:date="2025-06-11T14:22:00Z" w16du:dateUtc="2025-06-11T18:22:00Z">
                <w:rPr>
                  <w:rFonts w:ascii="Times New Roman" w:hAnsi="Times New Roman" w:cs="Times New Roman"/>
                  <w:b/>
                  <w:bCs/>
                </w:rPr>
              </w:rPrChange>
            </w:rPr>
            <w:delText xml:space="preserve"> </w:delText>
          </w:r>
        </w:del>
      </w:ins>
      <w:ins w:id="6309" w:author="Amy E Keating" w:date="2025-05-07T19:50:00Z" w16du:dateUtc="2025-05-07T23:50:00Z">
        <w:del w:id="6310" w:author="Jennifer Kosmatka" w:date="2025-06-01T09:26:00Z" w16du:dateUtc="2025-06-01T13:26:00Z">
          <w:r w:rsidR="00BE6D32" w:rsidRPr="00F61830" w:rsidDel="00383B88">
            <w:rPr>
              <w:rFonts w:ascii="Times New Roman" w:hAnsi="Times New Roman" w:cs="Times New Roman"/>
              <w:b/>
              <w:bCs/>
              <w:sz w:val="21"/>
              <w:szCs w:val="21"/>
              <w:rPrChange w:id="6311" w:author="Jackson Halpin" w:date="2025-06-11T14:22:00Z" w16du:dateUtc="2025-06-11T18:22:00Z">
                <w:rPr>
                  <w:rFonts w:ascii="Times New Roman" w:hAnsi="Times New Roman" w:cs="Times New Roman"/>
                  <w:b/>
                  <w:bCs/>
                </w:rPr>
              </w:rPrChange>
            </w:rPr>
            <w:delText>binds</w:delText>
          </w:r>
        </w:del>
      </w:ins>
      <w:ins w:id="6312" w:author="Amy E Keating" w:date="2025-05-07T19:48:00Z" w16du:dateUtc="2025-05-07T23:48:00Z">
        <w:del w:id="6313" w:author="Jennifer Kosmatka" w:date="2025-06-01T09:26:00Z" w16du:dateUtc="2025-06-01T13:26:00Z">
          <w:r w:rsidR="00BE6D32" w:rsidRPr="00F61830" w:rsidDel="00383B88">
            <w:rPr>
              <w:rFonts w:ascii="Times New Roman" w:hAnsi="Times New Roman" w:cs="Times New Roman"/>
              <w:b/>
              <w:bCs/>
              <w:sz w:val="21"/>
              <w:szCs w:val="21"/>
              <w:rPrChange w:id="6314" w:author="Jackson Halpin" w:date="2025-06-11T14:22:00Z" w16du:dateUtc="2025-06-11T18:22:00Z">
                <w:rPr>
                  <w:rFonts w:ascii="Times New Roman" w:hAnsi="Times New Roman" w:cs="Times New Roman"/>
                  <w:b/>
                  <w:bCs/>
                </w:rPr>
              </w:rPrChange>
            </w:rPr>
            <w:delText xml:space="preserve"> to LC</w:delText>
          </w:r>
        </w:del>
      </w:ins>
      <w:ins w:id="6315" w:author="Amy E Keating" w:date="2025-05-07T19:49:00Z" w16du:dateUtc="2025-05-07T23:49:00Z">
        <w:del w:id="6316" w:author="Jennifer Kosmatka" w:date="2025-06-01T09:26:00Z" w16du:dateUtc="2025-06-01T13:26:00Z">
          <w:r w:rsidR="00BE6D32" w:rsidRPr="00F61830" w:rsidDel="00383B88">
            <w:rPr>
              <w:rFonts w:ascii="Times New Roman" w:hAnsi="Times New Roman" w:cs="Times New Roman"/>
              <w:b/>
              <w:bCs/>
              <w:sz w:val="21"/>
              <w:szCs w:val="21"/>
              <w:rPrChange w:id="6317" w:author="Jackson Halpin" w:date="2025-06-11T14:22:00Z" w16du:dateUtc="2025-06-11T18:22:00Z">
                <w:rPr>
                  <w:rFonts w:ascii="Times New Roman" w:hAnsi="Times New Roman" w:cs="Times New Roman"/>
                  <w:b/>
                  <w:bCs/>
                </w:rPr>
              </w:rPrChange>
            </w:rPr>
            <w:delText>3B</w:delText>
          </w:r>
        </w:del>
      </w:ins>
    </w:p>
    <w:p w14:paraId="7935F384" w14:textId="54862922" w:rsidR="007009D2" w:rsidRPr="00F61830" w:rsidDel="00383B88" w:rsidRDefault="00CE4D39" w:rsidP="0028255B">
      <w:pPr>
        <w:jc w:val="both"/>
        <w:rPr>
          <w:del w:id="6318" w:author="Jennifer Kosmatka" w:date="2025-06-01T09:26:00Z" w16du:dateUtc="2025-06-01T13:26:00Z"/>
          <w:rFonts w:ascii="Times New Roman" w:hAnsi="Times New Roman" w:cs="Times New Roman"/>
          <w:sz w:val="21"/>
          <w:szCs w:val="21"/>
          <w:rPrChange w:id="6319" w:author="Jackson Halpin" w:date="2025-06-11T14:22:00Z" w16du:dateUtc="2025-06-11T18:22:00Z">
            <w:rPr>
              <w:del w:id="6320" w:author="Jennifer Kosmatka" w:date="2025-06-01T09:26:00Z" w16du:dateUtc="2025-06-01T13:26:00Z"/>
              <w:rFonts w:ascii="Times New Roman" w:hAnsi="Times New Roman" w:cs="Times New Roman"/>
            </w:rPr>
          </w:rPrChange>
        </w:rPr>
      </w:pPr>
      <w:del w:id="6321" w:author="Jennifer Kosmatka" w:date="2025-06-01T09:26:00Z" w16du:dateUtc="2025-06-01T13:26:00Z">
        <w:r w:rsidRPr="00F61830" w:rsidDel="00383B88">
          <w:rPr>
            <w:rFonts w:ascii="Times New Roman" w:hAnsi="Times New Roman" w:cs="Times New Roman"/>
            <w:sz w:val="21"/>
            <w:szCs w:val="21"/>
            <w:rPrChange w:id="6322" w:author="Jackson Halpin" w:date="2025-06-11T14:22:00Z" w16du:dateUtc="2025-06-11T18:22:00Z">
              <w:rPr>
                <w:rFonts w:ascii="Times New Roman" w:hAnsi="Times New Roman" w:cs="Times New Roman"/>
              </w:rPr>
            </w:rPrChange>
          </w:rPr>
          <w:delText xml:space="preserve">The top </w:delText>
        </w:r>
      </w:del>
      <w:ins w:id="6323" w:author="Amy E Keating" w:date="2025-05-07T19:50:00Z" w16du:dateUtc="2025-05-07T23:50:00Z">
        <w:del w:id="6324" w:author="Jennifer Kosmatka" w:date="2025-06-01T09:26:00Z" w16du:dateUtc="2025-06-01T13:26:00Z">
          <w:r w:rsidR="00BE6D32" w:rsidRPr="00F61830" w:rsidDel="00383B88">
            <w:rPr>
              <w:rFonts w:ascii="Times New Roman" w:hAnsi="Times New Roman" w:cs="Times New Roman"/>
              <w:sz w:val="21"/>
              <w:szCs w:val="21"/>
              <w:rPrChange w:id="6325" w:author="Jackson Halpin" w:date="2025-06-11T14:22:00Z" w16du:dateUtc="2025-06-11T18:22:00Z">
                <w:rPr>
                  <w:rFonts w:ascii="Times New Roman" w:hAnsi="Times New Roman" w:cs="Times New Roman"/>
                </w:rPr>
              </w:rPrChange>
            </w:rPr>
            <w:delText>top-</w:delText>
          </w:r>
        </w:del>
      </w:ins>
      <w:del w:id="6326" w:author="Jennifer Kosmatka" w:date="2025-06-01T09:26:00Z" w16du:dateUtc="2025-06-01T13:26:00Z">
        <w:r w:rsidRPr="00F61830" w:rsidDel="00383B88">
          <w:rPr>
            <w:rFonts w:ascii="Times New Roman" w:hAnsi="Times New Roman" w:cs="Times New Roman"/>
            <w:sz w:val="21"/>
            <w:szCs w:val="21"/>
            <w:rPrChange w:id="6327" w:author="Jackson Halpin" w:date="2025-06-11T14:22:00Z" w16du:dateUtc="2025-06-11T18:22:00Z">
              <w:rPr>
                <w:rFonts w:ascii="Times New Roman" w:hAnsi="Times New Roman" w:cs="Times New Roman"/>
              </w:rPr>
            </w:rPrChange>
          </w:rPr>
          <w:delText xml:space="preserve">ranked </w:delText>
        </w:r>
        <w:r w:rsidR="007009D2" w:rsidRPr="00F61830" w:rsidDel="00383B88">
          <w:rPr>
            <w:rFonts w:ascii="Times New Roman" w:hAnsi="Times New Roman" w:cs="Times New Roman"/>
            <w:sz w:val="21"/>
            <w:szCs w:val="21"/>
            <w:rPrChange w:id="6328" w:author="Jackson Halpin" w:date="2025-06-11T14:22:00Z" w16du:dateUtc="2025-06-11T18:22:00Z">
              <w:rPr>
                <w:rFonts w:ascii="Times New Roman" w:hAnsi="Times New Roman" w:cs="Times New Roman"/>
              </w:rPr>
            </w:rPrChange>
          </w:rPr>
          <w:delText>AlphaFold2 model predictions for pPSSM</w:delText>
        </w:r>
        <w:r w:rsidR="007009D2" w:rsidRPr="00F61830" w:rsidDel="00383B88">
          <w:rPr>
            <w:rFonts w:ascii="Times New Roman" w:hAnsi="Times New Roman" w:cs="Times New Roman"/>
            <w:sz w:val="21"/>
            <w:szCs w:val="21"/>
            <w:vertAlign w:val="subscript"/>
            <w:rPrChange w:id="6329" w:author="Jackson Halpin" w:date="2025-06-11T14:22:00Z" w16du:dateUtc="2025-06-11T18:22:00Z">
              <w:rPr>
                <w:rFonts w:ascii="Times New Roman" w:hAnsi="Times New Roman" w:cs="Times New Roman"/>
                <w:vertAlign w:val="subscript"/>
              </w:rPr>
            </w:rPrChange>
          </w:rPr>
          <w:delText>W</w:delText>
        </w:r>
        <w:r w:rsidRPr="00F61830" w:rsidDel="00383B88">
          <w:rPr>
            <w:rFonts w:ascii="Times New Roman" w:hAnsi="Times New Roman" w:cs="Times New Roman"/>
            <w:sz w:val="21"/>
            <w:szCs w:val="21"/>
            <w:rPrChange w:id="6330" w:author="Jackson Halpin" w:date="2025-06-11T14:22:00Z" w16du:dateUtc="2025-06-11T18:22:00Z">
              <w:rPr>
                <w:rFonts w:ascii="Times New Roman" w:hAnsi="Times New Roman" w:cs="Times New Roman"/>
              </w:rPr>
            </w:rPrChange>
          </w:rPr>
          <w:delText xml:space="preserve"> </w:delText>
        </w:r>
      </w:del>
      <w:ins w:id="6331" w:author="Amy E Keating" w:date="2025-05-07T19:50:00Z" w16du:dateUtc="2025-05-07T23:50:00Z">
        <w:del w:id="6332" w:author="Jennifer Kosmatka" w:date="2025-06-01T09:26:00Z" w16du:dateUtc="2025-06-01T13:26:00Z">
          <w:r w:rsidR="00BE6D32" w:rsidRPr="00F61830" w:rsidDel="00383B88">
            <w:rPr>
              <w:rFonts w:ascii="Times New Roman" w:hAnsi="Times New Roman" w:cs="Times New Roman"/>
              <w:sz w:val="21"/>
              <w:szCs w:val="21"/>
              <w:rPrChange w:id="6333" w:author="Jackson Halpin" w:date="2025-06-11T14:22:00Z" w16du:dateUtc="2025-06-11T18:22:00Z">
                <w:rPr>
                  <w:rFonts w:ascii="Times New Roman" w:hAnsi="Times New Roman" w:cs="Times New Roman"/>
                </w:rPr>
              </w:rPrChange>
            </w:rPr>
            <w:delText>pCONS</w:delText>
          </w:r>
          <w:r w:rsidR="00BE6D32" w:rsidRPr="00F61830" w:rsidDel="00383B88">
            <w:rPr>
              <w:rFonts w:ascii="Times New Roman" w:hAnsi="Times New Roman" w:cs="Times New Roman"/>
              <w:sz w:val="21"/>
              <w:szCs w:val="21"/>
              <w:vertAlign w:val="subscript"/>
              <w:rPrChange w:id="6334" w:author="Jackson Halpin" w:date="2025-06-11T14:22:00Z" w16du:dateUtc="2025-06-11T18:22:00Z">
                <w:rPr>
                  <w:rFonts w:ascii="Times New Roman" w:hAnsi="Times New Roman" w:cs="Times New Roman"/>
                  <w:vertAlign w:val="subscript"/>
                </w:rPr>
              </w:rPrChange>
            </w:rPr>
            <w:delText>W</w:delText>
          </w:r>
          <w:r w:rsidR="00BE6D32" w:rsidRPr="00F61830" w:rsidDel="00383B88">
            <w:rPr>
              <w:rFonts w:ascii="Times New Roman" w:hAnsi="Times New Roman" w:cs="Times New Roman"/>
              <w:sz w:val="21"/>
              <w:szCs w:val="21"/>
              <w:rPrChange w:id="6335" w:author="Jackson Halpin" w:date="2025-06-11T14:22:00Z" w16du:dateUtc="2025-06-11T18:22:00Z">
                <w:rPr>
                  <w:rFonts w:ascii="Times New Roman" w:hAnsi="Times New Roman" w:cs="Times New Roman"/>
                </w:rPr>
              </w:rPrChange>
            </w:rPr>
            <w:delText xml:space="preserve"> </w:delText>
          </w:r>
        </w:del>
      </w:ins>
      <w:del w:id="6336" w:author="Jennifer Kosmatka" w:date="2025-06-01T09:26:00Z" w16du:dateUtc="2025-06-01T13:26:00Z">
        <w:r w:rsidRPr="00F61830" w:rsidDel="00383B88">
          <w:rPr>
            <w:rFonts w:ascii="Times New Roman" w:hAnsi="Times New Roman" w:cs="Times New Roman"/>
            <w:sz w:val="21"/>
            <w:szCs w:val="21"/>
            <w:rPrChange w:id="6337" w:author="Jackson Halpin" w:date="2025-06-11T14:22:00Z" w16du:dateUtc="2025-06-11T18:22:00Z">
              <w:rPr>
                <w:rFonts w:ascii="Times New Roman" w:hAnsi="Times New Roman" w:cs="Times New Roman"/>
              </w:rPr>
            </w:rPrChange>
          </w:rPr>
          <w:delText>where LC3B</w:delText>
        </w:r>
      </w:del>
      <w:ins w:id="6338" w:author="Amy E Keating" w:date="2025-05-07T19:50:00Z" w16du:dateUtc="2025-05-07T23:50:00Z">
        <w:del w:id="6339" w:author="Jennifer Kosmatka" w:date="2025-06-01T09:26:00Z" w16du:dateUtc="2025-06-01T13:26:00Z">
          <w:r w:rsidR="00BE6D32" w:rsidRPr="00F61830" w:rsidDel="00383B88">
            <w:rPr>
              <w:rFonts w:ascii="Times New Roman" w:hAnsi="Times New Roman" w:cs="Times New Roman"/>
              <w:sz w:val="21"/>
              <w:szCs w:val="21"/>
              <w:rPrChange w:id="6340" w:author="Jackson Halpin" w:date="2025-06-11T14:22:00Z" w16du:dateUtc="2025-06-11T18:22:00Z">
                <w:rPr>
                  <w:rFonts w:ascii="Times New Roman" w:hAnsi="Times New Roman" w:cs="Times New Roman"/>
                </w:rPr>
              </w:rPrChange>
            </w:rPr>
            <w:delText xml:space="preserve"> </w:delText>
          </w:r>
        </w:del>
      </w:ins>
      <w:del w:id="6341" w:author="Jennifer Kosmatka" w:date="2025-06-01T09:26:00Z" w16du:dateUtc="2025-06-01T13:26:00Z">
        <w:r w:rsidRPr="00F61830" w:rsidDel="00383B88">
          <w:rPr>
            <w:rFonts w:ascii="Times New Roman" w:hAnsi="Times New Roman" w:cs="Times New Roman"/>
            <w:sz w:val="21"/>
            <w:szCs w:val="21"/>
            <w:rPrChange w:id="6342" w:author="Jackson Halpin" w:date="2025-06-11T14:22:00Z" w16du:dateUtc="2025-06-11T18:22:00Z">
              <w:rPr>
                <w:rFonts w:ascii="Times New Roman" w:hAnsi="Times New Roman" w:cs="Times New Roman"/>
              </w:rPr>
            </w:rPrChange>
          </w:rPr>
          <w:delText xml:space="preserve">, shown in surface, is colored gray and the predicted peptide is colored by pLDDT. </w:delText>
        </w:r>
        <w:commentRangeStart w:id="6343"/>
        <w:r w:rsidRPr="00F61830" w:rsidDel="00383B88">
          <w:rPr>
            <w:rFonts w:ascii="Times New Roman" w:hAnsi="Times New Roman" w:cs="Times New Roman"/>
            <w:sz w:val="21"/>
            <w:szCs w:val="21"/>
            <w:rPrChange w:id="6344" w:author="Jackson Halpin" w:date="2025-06-11T14:22:00Z" w16du:dateUtc="2025-06-11T18:22:00Z">
              <w:rPr>
                <w:rFonts w:ascii="Times New Roman" w:hAnsi="Times New Roman" w:cs="Times New Roman"/>
              </w:rPr>
            </w:rPrChange>
          </w:rPr>
          <w:delText>F+1 corresponds to mutating the following residue to Phe, where F-1 – F-3 correspond to mutating each of the three prior positions to Phe.</w:delText>
        </w:r>
        <w:commentRangeEnd w:id="6343"/>
        <w:r w:rsidR="00BE6D32" w:rsidRPr="00F61830" w:rsidDel="00383B88">
          <w:rPr>
            <w:rStyle w:val="CommentReference"/>
            <w:sz w:val="13"/>
            <w:szCs w:val="13"/>
            <w:rPrChange w:id="6345" w:author="Jackson Halpin" w:date="2025-06-11T14:22:00Z" w16du:dateUtc="2025-06-11T18:22:00Z">
              <w:rPr>
                <w:rStyle w:val="CommentReference"/>
              </w:rPr>
            </w:rPrChange>
          </w:rPr>
          <w:commentReference w:id="6343"/>
        </w:r>
      </w:del>
    </w:p>
    <w:p w14:paraId="1C0B079C" w14:textId="77777777" w:rsidR="0028255B" w:rsidRPr="00F61830" w:rsidRDefault="0028255B">
      <w:pPr>
        <w:rPr>
          <w:rFonts w:ascii="Times New Roman" w:hAnsi="Times New Roman" w:cs="Times New Roman"/>
          <w:b/>
          <w:bCs/>
          <w:sz w:val="21"/>
          <w:szCs w:val="21"/>
          <w:rPrChange w:id="6346" w:author="Jackson Halpin" w:date="2025-06-11T14:22:00Z" w16du:dateUtc="2025-06-11T18:22:00Z">
            <w:rPr>
              <w:rFonts w:ascii="Times New Roman" w:hAnsi="Times New Roman" w:cs="Times New Roman"/>
              <w:b/>
              <w:bCs/>
            </w:rPr>
          </w:rPrChange>
        </w:rPr>
        <w:pPrChange w:id="6347" w:author="Jennifer Kosmatka" w:date="2025-06-01T09:26:00Z" w16du:dateUtc="2025-06-01T13:26:00Z">
          <w:pPr>
            <w:jc w:val="both"/>
          </w:pPr>
        </w:pPrChange>
      </w:pPr>
    </w:p>
    <w:p w14:paraId="3121477E" w14:textId="77777777" w:rsidR="005844C1" w:rsidRPr="00F61830" w:rsidRDefault="005844C1" w:rsidP="00DD759A">
      <w:pPr>
        <w:jc w:val="both"/>
        <w:rPr>
          <w:rFonts w:ascii="Times New Roman" w:hAnsi="Times New Roman" w:cs="Times New Roman"/>
          <w:b/>
          <w:bCs/>
          <w:sz w:val="21"/>
          <w:szCs w:val="21"/>
          <w:rPrChange w:id="6348" w:author="Jackson Halpin" w:date="2025-06-11T14:22:00Z" w16du:dateUtc="2025-06-11T18:22:00Z">
            <w:rPr>
              <w:rFonts w:ascii="Times New Roman" w:hAnsi="Times New Roman" w:cs="Times New Roman"/>
              <w:b/>
              <w:bCs/>
            </w:rPr>
          </w:rPrChange>
        </w:rPr>
      </w:pPr>
    </w:p>
    <w:p w14:paraId="0ABA0077" w14:textId="77777777" w:rsidR="00F42CB2" w:rsidRPr="00F61830" w:rsidRDefault="000C0615">
      <w:pPr>
        <w:rPr>
          <w:ins w:id="6349" w:author="Jennifer Kosmatka" w:date="2025-06-10T22:53:00Z" w16du:dateUtc="2025-06-11T02:53:00Z"/>
          <w:rFonts w:ascii="Times New Roman" w:hAnsi="Times New Roman" w:cs="Times New Roman"/>
          <w:b/>
          <w:bCs/>
          <w:sz w:val="21"/>
          <w:szCs w:val="21"/>
          <w:rPrChange w:id="6350" w:author="Jackson Halpin" w:date="2025-06-11T14:22:00Z" w16du:dateUtc="2025-06-11T18:22:00Z">
            <w:rPr>
              <w:ins w:id="6351" w:author="Jennifer Kosmatka" w:date="2025-06-10T22:53:00Z" w16du:dateUtc="2025-06-11T02:53:00Z"/>
              <w:rFonts w:ascii="Times New Roman" w:hAnsi="Times New Roman" w:cs="Times New Roman"/>
              <w:b/>
              <w:bCs/>
            </w:rPr>
          </w:rPrChange>
        </w:rPr>
      </w:pPr>
      <w:r w:rsidRPr="00F61830">
        <w:rPr>
          <w:rFonts w:ascii="Times New Roman" w:hAnsi="Times New Roman" w:cs="Times New Roman"/>
          <w:b/>
          <w:bCs/>
          <w:sz w:val="21"/>
          <w:szCs w:val="21"/>
          <w:rPrChange w:id="6352" w:author="Jackson Halpin" w:date="2025-06-11T14:22:00Z" w16du:dateUtc="2025-06-11T18:22:00Z">
            <w:rPr>
              <w:rFonts w:ascii="Times New Roman" w:hAnsi="Times New Roman" w:cs="Times New Roman"/>
              <w:b/>
              <w:bCs/>
            </w:rPr>
          </w:rPrChange>
        </w:rPr>
        <w:br w:type="page"/>
      </w:r>
      <w:ins w:id="6353" w:author="Jennifer Kosmatka" w:date="2025-06-10T22:53:00Z" w16du:dateUtc="2025-06-11T02:53:00Z">
        <w:r w:rsidR="00F42CB2" w:rsidRPr="00F61830">
          <w:rPr>
            <w:rFonts w:ascii="Times New Roman" w:hAnsi="Times New Roman" w:cs="Times New Roman"/>
            <w:b/>
            <w:bCs/>
            <w:noProof/>
            <w:sz w:val="21"/>
            <w:szCs w:val="21"/>
            <w:rPrChange w:id="6354" w:author="Jackson Halpin" w:date="2025-06-11T14:22:00Z" w16du:dateUtc="2025-06-11T18:22:00Z">
              <w:rPr>
                <w:rFonts w:ascii="Times New Roman" w:hAnsi="Times New Roman" w:cs="Times New Roman"/>
                <w:b/>
                <w:bCs/>
                <w:noProof/>
              </w:rPr>
            </w:rPrChange>
          </w:rPr>
          <w:lastRenderedPageBreak/>
          <w:drawing>
            <wp:inline distT="0" distB="0" distL="0" distR="0" wp14:anchorId="3C0FBACD" wp14:editId="7E6C1198">
              <wp:extent cx="4160520" cy="2875156"/>
              <wp:effectExtent l="0" t="0" r="0" b="0"/>
              <wp:docPr id="1908708654" name="Picture 9" descr="A diagram of a prote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08654" name="Picture 9" descr="A diagram of a protei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70861" cy="2882302"/>
                      </a:xfrm>
                      <a:prstGeom prst="rect">
                        <a:avLst/>
                      </a:prstGeom>
                    </pic:spPr>
                  </pic:pic>
                </a:graphicData>
              </a:graphic>
            </wp:inline>
          </w:drawing>
        </w:r>
      </w:ins>
    </w:p>
    <w:p w14:paraId="5CFE8462" w14:textId="6B9593BB" w:rsidR="00F42CB2" w:rsidRPr="00F61830" w:rsidRDefault="00F42CB2">
      <w:pPr>
        <w:rPr>
          <w:ins w:id="6355" w:author="Jennifer Kosmatka" w:date="2025-06-10T22:56:00Z" w16du:dateUtc="2025-06-11T02:56:00Z"/>
          <w:rFonts w:ascii="Times New Roman" w:hAnsi="Times New Roman" w:cs="Times New Roman"/>
          <w:b/>
          <w:bCs/>
          <w:sz w:val="21"/>
          <w:szCs w:val="21"/>
          <w:rPrChange w:id="6356" w:author="Jackson Halpin" w:date="2025-06-11T14:22:00Z" w16du:dateUtc="2025-06-11T18:22:00Z">
            <w:rPr>
              <w:ins w:id="6357" w:author="Jennifer Kosmatka" w:date="2025-06-10T22:56:00Z" w16du:dateUtc="2025-06-11T02:56:00Z"/>
              <w:rFonts w:ascii="Times New Roman" w:hAnsi="Times New Roman" w:cs="Times New Roman"/>
              <w:b/>
              <w:bCs/>
            </w:rPr>
          </w:rPrChange>
        </w:rPr>
      </w:pPr>
      <w:ins w:id="6358" w:author="Jennifer Kosmatka" w:date="2025-06-10T22:53:00Z" w16du:dateUtc="2025-06-11T02:53:00Z">
        <w:r w:rsidRPr="00F61830">
          <w:rPr>
            <w:rFonts w:ascii="Times New Roman" w:hAnsi="Times New Roman" w:cs="Times New Roman"/>
            <w:b/>
            <w:bCs/>
            <w:sz w:val="21"/>
            <w:szCs w:val="21"/>
            <w:rPrChange w:id="6359" w:author="Jackson Halpin" w:date="2025-06-11T14:22:00Z" w16du:dateUtc="2025-06-11T18:22:00Z">
              <w:rPr>
                <w:rFonts w:ascii="Times New Roman" w:hAnsi="Times New Roman" w:cs="Times New Roman"/>
                <w:b/>
                <w:bCs/>
              </w:rPr>
            </w:rPrChange>
          </w:rPr>
          <w:t xml:space="preserve">Figure S7. Known c-terminal </w:t>
        </w:r>
      </w:ins>
      <w:ins w:id="6360" w:author="Jennifer Kosmatka" w:date="2025-06-10T22:54:00Z" w16du:dateUtc="2025-06-11T02:54:00Z">
        <w:r w:rsidRPr="00F61830">
          <w:rPr>
            <w:rFonts w:ascii="Times New Roman" w:hAnsi="Times New Roman" w:cs="Times New Roman"/>
            <w:b/>
            <w:bCs/>
            <w:sz w:val="21"/>
            <w:szCs w:val="21"/>
            <w:rPrChange w:id="6361" w:author="Jackson Halpin" w:date="2025-06-11T14:22:00Z" w16du:dateUtc="2025-06-11T18:22:00Z">
              <w:rPr>
                <w:rFonts w:ascii="Times New Roman" w:hAnsi="Times New Roman" w:cs="Times New Roman"/>
                <w:b/>
                <w:bCs/>
              </w:rPr>
            </w:rPrChange>
          </w:rPr>
          <w:t xml:space="preserve">extension </w:t>
        </w:r>
      </w:ins>
      <w:ins w:id="6362" w:author="Jennifer Kosmatka" w:date="2025-06-10T23:01:00Z" w16du:dateUtc="2025-06-11T03:01:00Z">
        <w:r w:rsidRPr="00F61830">
          <w:rPr>
            <w:rFonts w:ascii="Times New Roman" w:hAnsi="Times New Roman" w:cs="Times New Roman"/>
            <w:b/>
            <w:bCs/>
            <w:sz w:val="21"/>
            <w:szCs w:val="21"/>
            <w:rPrChange w:id="6363" w:author="Jackson Halpin" w:date="2025-06-11T14:22:00Z" w16du:dateUtc="2025-06-11T18:22:00Z">
              <w:rPr>
                <w:rFonts w:ascii="Times New Roman" w:hAnsi="Times New Roman" w:cs="Times New Roman"/>
                <w:b/>
                <w:bCs/>
              </w:rPr>
            </w:rPrChange>
          </w:rPr>
          <w:t xml:space="preserve">glutamates </w:t>
        </w:r>
      </w:ins>
      <w:ins w:id="6364" w:author="Jennifer Kosmatka" w:date="2025-06-10T22:54:00Z" w16du:dateUtc="2025-06-11T02:54:00Z">
        <w:r w:rsidRPr="00F61830">
          <w:rPr>
            <w:rFonts w:ascii="Times New Roman" w:hAnsi="Times New Roman" w:cs="Times New Roman"/>
            <w:b/>
            <w:bCs/>
            <w:sz w:val="21"/>
            <w:szCs w:val="21"/>
            <w:rPrChange w:id="6365" w:author="Jackson Halpin" w:date="2025-06-11T14:22:00Z" w16du:dateUtc="2025-06-11T18:22:00Z">
              <w:rPr>
                <w:rFonts w:ascii="Times New Roman" w:hAnsi="Times New Roman" w:cs="Times New Roman"/>
                <w:b/>
                <w:bCs/>
              </w:rPr>
            </w:rPrChange>
          </w:rPr>
          <w:t>contacting LC3B R70</w:t>
        </w:r>
      </w:ins>
    </w:p>
    <w:p w14:paraId="23EF42DD" w14:textId="6E6216B6" w:rsidR="00F42CB2" w:rsidRPr="00F61830" w:rsidRDefault="00F42CB2">
      <w:pPr>
        <w:rPr>
          <w:ins w:id="6366" w:author="Jennifer Kosmatka" w:date="2025-06-10T22:54:00Z" w16du:dateUtc="2025-06-11T02:54:00Z"/>
          <w:rFonts w:ascii="Times New Roman" w:hAnsi="Times New Roman" w:cs="Times New Roman"/>
          <w:b/>
          <w:bCs/>
          <w:sz w:val="21"/>
          <w:szCs w:val="21"/>
          <w:rPrChange w:id="6367" w:author="Jackson Halpin" w:date="2025-06-11T14:22:00Z" w16du:dateUtc="2025-06-11T18:22:00Z">
            <w:rPr>
              <w:ins w:id="6368" w:author="Jennifer Kosmatka" w:date="2025-06-10T22:54:00Z" w16du:dateUtc="2025-06-11T02:54:00Z"/>
              <w:rFonts w:ascii="Times New Roman" w:hAnsi="Times New Roman" w:cs="Times New Roman"/>
              <w:b/>
              <w:bCs/>
            </w:rPr>
          </w:rPrChange>
        </w:rPr>
      </w:pPr>
      <w:ins w:id="6369" w:author="Jennifer Kosmatka" w:date="2025-06-10T22:56:00Z" w16du:dateUtc="2025-06-11T02:56:00Z">
        <w:r w:rsidRPr="00F61830">
          <w:rPr>
            <w:rFonts w:ascii="Times New Roman" w:hAnsi="Times New Roman" w:cs="Times New Roman"/>
            <w:sz w:val="21"/>
            <w:szCs w:val="21"/>
            <w:rPrChange w:id="6370" w:author="Jackson Halpin" w:date="2025-06-11T14:22:00Z" w16du:dateUtc="2025-06-11T18:22:00Z">
              <w:rPr>
                <w:rFonts w:ascii="Times New Roman" w:hAnsi="Times New Roman" w:cs="Times New Roman"/>
              </w:rPr>
            </w:rPrChange>
          </w:rPr>
          <w:t>Known peptides containing C-terminal extensions engage LC3B R70. These peptides include FYCO1</w:t>
        </w:r>
      </w:ins>
      <w:ins w:id="6371" w:author="Jennifer Kosmatka" w:date="2025-06-10T22:57:00Z" w16du:dateUtc="2025-06-11T02:57:00Z">
        <w:r w:rsidRPr="00F61830">
          <w:rPr>
            <w:rFonts w:ascii="Times New Roman" w:hAnsi="Times New Roman" w:cs="Times New Roman"/>
            <w:sz w:val="21"/>
            <w:szCs w:val="21"/>
            <w:rPrChange w:id="6372" w:author="Jackson Halpin" w:date="2025-06-11T14:22:00Z" w16du:dateUtc="2025-06-11T18:22:00Z">
              <w:rPr>
                <w:rFonts w:ascii="Times New Roman" w:hAnsi="Times New Roman" w:cs="Times New Roman"/>
              </w:rPr>
            </w:rPrChange>
          </w:rPr>
          <w:t xml:space="preserve"> (colored in cornflower blue)</w:t>
        </w:r>
      </w:ins>
      <w:ins w:id="6373" w:author="Jennifer Kosmatka" w:date="2025-06-10T22:56:00Z" w16du:dateUtc="2025-06-11T02:56:00Z">
        <w:r w:rsidRPr="00F61830">
          <w:rPr>
            <w:rFonts w:ascii="Times New Roman" w:hAnsi="Times New Roman" w:cs="Times New Roman"/>
            <w:sz w:val="21"/>
            <w:szCs w:val="21"/>
            <w:rPrChange w:id="6374" w:author="Jackson Halpin" w:date="2025-06-11T14:22:00Z" w16du:dateUtc="2025-06-11T18:22:00Z">
              <w:rPr>
                <w:rFonts w:ascii="Times New Roman" w:hAnsi="Times New Roman" w:cs="Times New Roman"/>
              </w:rPr>
            </w:rPrChange>
          </w:rPr>
          <w:t>, ANK2</w:t>
        </w:r>
      </w:ins>
      <w:ins w:id="6375" w:author="Jennifer Kosmatka" w:date="2025-06-10T22:57:00Z" w16du:dateUtc="2025-06-11T02:57:00Z">
        <w:r w:rsidRPr="00F61830">
          <w:rPr>
            <w:rFonts w:ascii="Times New Roman" w:hAnsi="Times New Roman" w:cs="Times New Roman"/>
            <w:sz w:val="21"/>
            <w:szCs w:val="21"/>
            <w:rPrChange w:id="6376" w:author="Jackson Halpin" w:date="2025-06-11T14:22:00Z" w16du:dateUtc="2025-06-11T18:22:00Z">
              <w:rPr>
                <w:rFonts w:ascii="Times New Roman" w:hAnsi="Times New Roman" w:cs="Times New Roman"/>
              </w:rPr>
            </w:rPrChange>
          </w:rPr>
          <w:t xml:space="preserve"> (colored in </w:t>
        </w:r>
      </w:ins>
      <w:ins w:id="6377" w:author="Jennifer Kosmatka" w:date="2025-06-10T22:58:00Z" w16du:dateUtc="2025-06-11T02:58:00Z">
        <w:r w:rsidRPr="00F61830">
          <w:rPr>
            <w:rFonts w:ascii="Times New Roman" w:hAnsi="Times New Roman" w:cs="Times New Roman"/>
            <w:sz w:val="21"/>
            <w:szCs w:val="21"/>
            <w:rPrChange w:id="6378" w:author="Jackson Halpin" w:date="2025-06-11T14:22:00Z" w16du:dateUtc="2025-06-11T18:22:00Z">
              <w:rPr>
                <w:rFonts w:ascii="Times New Roman" w:hAnsi="Times New Roman" w:cs="Times New Roman"/>
              </w:rPr>
            </w:rPrChange>
          </w:rPr>
          <w:t>salmon)</w:t>
        </w:r>
      </w:ins>
      <w:ins w:id="6379" w:author="Jennifer Kosmatka" w:date="2025-06-10T22:57:00Z" w16du:dateUtc="2025-06-11T02:57:00Z">
        <w:r w:rsidRPr="00F61830">
          <w:rPr>
            <w:rFonts w:ascii="Times New Roman" w:hAnsi="Times New Roman" w:cs="Times New Roman"/>
            <w:sz w:val="21"/>
            <w:szCs w:val="21"/>
            <w:rPrChange w:id="6380" w:author="Jackson Halpin" w:date="2025-06-11T14:22:00Z" w16du:dateUtc="2025-06-11T18:22:00Z">
              <w:rPr>
                <w:rFonts w:ascii="Times New Roman" w:hAnsi="Times New Roman" w:cs="Times New Roman"/>
              </w:rPr>
            </w:rPrChange>
          </w:rPr>
          <w:t xml:space="preserve"> </w:t>
        </w:r>
      </w:ins>
      <w:ins w:id="6381" w:author="Jennifer Kosmatka" w:date="2025-06-10T22:56:00Z" w16du:dateUtc="2025-06-11T02:56:00Z">
        <w:r w:rsidRPr="00F61830">
          <w:rPr>
            <w:rFonts w:ascii="Times New Roman" w:hAnsi="Times New Roman" w:cs="Times New Roman"/>
            <w:sz w:val="21"/>
            <w:szCs w:val="21"/>
            <w:rPrChange w:id="6382" w:author="Jackson Halpin" w:date="2025-06-11T14:22:00Z" w16du:dateUtc="2025-06-11T18:22:00Z">
              <w:rPr>
                <w:rFonts w:ascii="Times New Roman" w:hAnsi="Times New Roman" w:cs="Times New Roman"/>
              </w:rPr>
            </w:rPrChange>
          </w:rPr>
          <w:t>, and ANK3</w:t>
        </w:r>
      </w:ins>
      <w:ins w:id="6383" w:author="Jennifer Kosmatka" w:date="2025-06-10T22:57:00Z" w16du:dateUtc="2025-06-11T02:57:00Z">
        <w:r w:rsidRPr="00F61830">
          <w:rPr>
            <w:rFonts w:ascii="Times New Roman" w:hAnsi="Times New Roman" w:cs="Times New Roman"/>
            <w:sz w:val="21"/>
            <w:szCs w:val="21"/>
            <w:rPrChange w:id="6384" w:author="Jackson Halpin" w:date="2025-06-11T14:22:00Z" w16du:dateUtc="2025-06-11T18:22:00Z">
              <w:rPr>
                <w:rFonts w:ascii="Times New Roman" w:hAnsi="Times New Roman" w:cs="Times New Roman"/>
              </w:rPr>
            </w:rPrChange>
          </w:rPr>
          <w:t xml:space="preserve"> (colored in forest green) </w:t>
        </w:r>
      </w:ins>
      <w:ins w:id="6385" w:author="Jennifer Kosmatka" w:date="2025-06-10T22:56:00Z" w16du:dateUtc="2025-06-11T02:56:00Z">
        <w:r w:rsidRPr="00F61830">
          <w:rPr>
            <w:rFonts w:ascii="Times New Roman" w:hAnsi="Times New Roman" w:cs="Times New Roman"/>
            <w:sz w:val="21"/>
            <w:szCs w:val="21"/>
            <w:rPrChange w:id="6386" w:author="Jackson Halpin" w:date="2025-06-11T14:22:00Z" w16du:dateUtc="2025-06-11T18:22:00Z">
              <w:rPr>
                <w:rFonts w:ascii="Times New Roman" w:hAnsi="Times New Roman" w:cs="Times New Roman"/>
              </w:rPr>
            </w:rPrChange>
          </w:rPr>
          <w:fldChar w:fldCharType="begin"/>
        </w:r>
      </w:ins>
      <w:r w:rsidR="00863B60" w:rsidRPr="00F61830">
        <w:rPr>
          <w:rFonts w:ascii="Times New Roman" w:hAnsi="Times New Roman" w:cs="Times New Roman"/>
          <w:sz w:val="21"/>
          <w:szCs w:val="21"/>
          <w:rPrChange w:id="6387" w:author="Jackson Halpin" w:date="2025-06-11T14:22:00Z" w16du:dateUtc="2025-06-11T18:22:00Z">
            <w:rPr>
              <w:rFonts w:ascii="Times New Roman" w:hAnsi="Times New Roman" w:cs="Times New Roman"/>
            </w:rPr>
          </w:rPrChange>
        </w:rPr>
        <w:instrText xml:space="preserve"> ADDIN ZOTERO_ITEM CSL_CITATION {"citationID":"ucOtFAtQ","properties":{"formattedCitation":"(Olsvik et al. 2015; Li et al. 2018a; Cheng et al. 2016)","plainCitation":"(Olsvik et al. 2015; Li et al. 2018a; Cheng et al. 2016)","dontUpdate":true,"noteIndex":0},"citationItems":[{"id":34,"uris":["http://zotero.org/users/local/DUCgBsd9/items/FKY8XYLL","http://zotero.org/users/14717947/items/FKY8XYLL"],"itemData":{"id":34,"type":"article-journal","container-title":"Journal of Biological Chemistry","DOI":"10.1074/jbc.M115.686915","ISSN":"00219258","issue":"49","journalAbbreviation":"Journal of Biological Chemistry","language":"en","page":"29361-29374","source":"DOI.org (Crossref)","title":"FYCO1 Contains a C-terminally Extended, LC3A/B-preferring LC3-interacting Region (LIR) Motif Required for Efficient Maturation of Autophagosomes during Basal Autophagy","volume":"290","author":[{"family":"Olsvik","given":"Hallvard L."},{"family":"Lamark","given":"Trond"},{"family":"Takagi","given":"Kenji"},{"family":"Larsen","given":"Kenneth Bowitz"},{"family":"Evjen","given":"Gry"},{"family":"Øvervatn","given":"Aud"},{"family":"Mizushima","given":"Tsunehiro"},{"family":"Johansen","given":"Terje"}],"issued":{"date-parts":[["2015",12]]}}},{"id":51,"uris":["http://zotero.org/users/local/DUCgBsd9/items/WUBBMP9Q","http://zotero.org/users/14717947/items/WUBBMP9Q"],"itemData":{"id":51,"type":"article-journal","container-title":"Nature Chemical Biology","DOI":"10.1038/s41589-018-0082-8","ISSN":"1552-4450, 1552-4469","issue":"8","journalAbbreviation":"Nat Chem Biol","language":"en","page":"778-787","source":"DOI.org (Crossref)","title":"Potent and specific Atg8-targeting autophagy inhibitory peptides from giant ankyrins","volume":"14","author":[{"family":"Li","given":"Jianchao"},{"family":"Zhu","given":"Ruichi"},{"family":"Chen","given":"Keyu"},{"family":"Zheng","given":"Hui"},{"family":"Zhao","given":"Hongyu"},{"family":"Yuan","given":"Chongzhen"},{"family":"Zhang","given":"Hong"},{"family":"Wang","given":"Chao"},{"family":"Zhang","given":"Mingjie"}],"issued":{"date-parts":[["2018",8]]}}},{"id":169,"uris":["http://zotero.org/users/local/DUCgBsd9/items/UGFF8UMV","http://zotero.org/users/14717947/items/UGFF8UMV"],"itemData":{"id":169,"type":"article-journal","container-title":"Autophagy","DOI":"10.1080/15548627.2016.1185590","ISSN":"1554-8627, 1554-8635","issue":"8","journalAbbreviation":"Autophagy","language":"en","page":"1330-1339","source":"DOI.org (Crossref)","title":"Structural basis of FYCO1 and MAP1LC3A interaction reveals a novel binding mode for Atg8-family proteins","volume":"12","author":[{"family":"Cheng","given":"Xiaofang"},{"family":"Wang","given":"Yingli"},{"family":"Gong","given":"Yukang"},{"family":"Li","given":"Faxiang"},{"family":"Guo","given":"Yujiao"},{"family":"Hu","given":"Shichen"},{"family":"Liu","given":"Jianping"},{"family":"Pan","given":"Lifeng"}],"issued":{"date-parts":[["2016",8,2]]}}}],"schema":"https://github.com/citation-style-language/schema/raw/master/csl-citation.json"} </w:instrText>
      </w:r>
      <w:ins w:id="6388" w:author="Jennifer Kosmatka" w:date="2025-06-10T22:56:00Z" w16du:dateUtc="2025-06-11T02:56:00Z">
        <w:r w:rsidRPr="00F61830">
          <w:rPr>
            <w:rFonts w:ascii="Times New Roman" w:hAnsi="Times New Roman" w:cs="Times New Roman"/>
            <w:sz w:val="21"/>
            <w:szCs w:val="21"/>
            <w:rPrChange w:id="6389" w:author="Jackson Halpin" w:date="2025-06-11T14:22:00Z" w16du:dateUtc="2025-06-11T18:22:00Z">
              <w:rPr>
                <w:rFonts w:ascii="Times New Roman" w:hAnsi="Times New Roman" w:cs="Times New Roman"/>
              </w:rPr>
            </w:rPrChange>
          </w:rPr>
          <w:fldChar w:fldCharType="separate"/>
        </w:r>
        <w:r w:rsidRPr="00F61830">
          <w:rPr>
            <w:rFonts w:ascii="Times New Roman" w:hAnsi="Times New Roman" w:cs="Times New Roman"/>
            <w:noProof/>
            <w:sz w:val="21"/>
            <w:szCs w:val="21"/>
            <w:rPrChange w:id="6390" w:author="Jackson Halpin" w:date="2025-06-11T14:22:00Z" w16du:dateUtc="2025-06-11T18:22:00Z">
              <w:rPr>
                <w:rFonts w:ascii="Times New Roman" w:hAnsi="Times New Roman" w:cs="Times New Roman"/>
                <w:noProof/>
              </w:rPr>
            </w:rPrChange>
          </w:rPr>
          <w:t>(PDB: 5D94 Olsvik et al. 2015; PDB: 5YIQ, 5YIS Li et al. 2018a; PDB: 5CX3 Cheng et al. 2016)</w:t>
        </w:r>
        <w:r w:rsidRPr="00F61830">
          <w:rPr>
            <w:rFonts w:ascii="Times New Roman" w:hAnsi="Times New Roman" w:cs="Times New Roman"/>
            <w:sz w:val="21"/>
            <w:szCs w:val="21"/>
            <w:rPrChange w:id="6391" w:author="Jackson Halpin" w:date="2025-06-11T14:22:00Z" w16du:dateUtc="2025-06-11T18:22:00Z">
              <w:rPr>
                <w:rFonts w:ascii="Times New Roman" w:hAnsi="Times New Roman" w:cs="Times New Roman"/>
              </w:rPr>
            </w:rPrChange>
          </w:rPr>
          <w:fldChar w:fldCharType="end"/>
        </w:r>
      </w:ins>
      <w:ins w:id="6392" w:author="Jennifer Kosmatka" w:date="2025-06-10T22:58:00Z" w16du:dateUtc="2025-06-11T02:58:00Z">
        <w:r w:rsidRPr="00F61830">
          <w:rPr>
            <w:rFonts w:ascii="Times New Roman" w:hAnsi="Times New Roman" w:cs="Times New Roman"/>
            <w:sz w:val="21"/>
            <w:szCs w:val="21"/>
            <w:rPrChange w:id="6393" w:author="Jackson Halpin" w:date="2025-06-11T14:22:00Z" w16du:dateUtc="2025-06-11T18:22:00Z">
              <w:rPr>
                <w:rFonts w:ascii="Times New Roman" w:hAnsi="Times New Roman" w:cs="Times New Roman"/>
              </w:rPr>
            </w:rPrChange>
          </w:rPr>
          <w:t xml:space="preserve">. The residues making the interaction are E1283 of FYCO1, </w:t>
        </w:r>
      </w:ins>
      <w:ins w:id="6394" w:author="Jennifer Kosmatka" w:date="2025-06-10T22:59:00Z" w16du:dateUtc="2025-06-11T02:59:00Z">
        <w:r w:rsidRPr="00F61830">
          <w:rPr>
            <w:rFonts w:ascii="Times New Roman" w:hAnsi="Times New Roman" w:cs="Times New Roman"/>
            <w:sz w:val="21"/>
            <w:szCs w:val="21"/>
            <w:rPrChange w:id="6395" w:author="Jackson Halpin" w:date="2025-06-11T14:22:00Z" w16du:dateUtc="2025-06-11T18:22:00Z">
              <w:rPr>
                <w:rFonts w:ascii="Times New Roman" w:hAnsi="Times New Roman" w:cs="Times New Roman"/>
              </w:rPr>
            </w:rPrChange>
          </w:rPr>
          <w:t>E131 of ANK2, and E131 of ANK3. The complexes were aligned using the best aligning pair of chains b</w:t>
        </w:r>
      </w:ins>
      <w:ins w:id="6396" w:author="Jennifer Kosmatka" w:date="2025-06-10T23:00:00Z" w16du:dateUtc="2025-06-11T03:00:00Z">
        <w:r w:rsidRPr="00F61830">
          <w:rPr>
            <w:rFonts w:ascii="Times New Roman" w:hAnsi="Times New Roman" w:cs="Times New Roman"/>
            <w:sz w:val="21"/>
            <w:szCs w:val="21"/>
            <w:rPrChange w:id="6397" w:author="Jackson Halpin" w:date="2025-06-11T14:22:00Z" w16du:dateUtc="2025-06-11T18:22:00Z">
              <w:rPr>
                <w:rFonts w:ascii="Times New Roman" w:hAnsi="Times New Roman" w:cs="Times New Roman"/>
              </w:rPr>
            </w:rPrChange>
          </w:rPr>
          <w:t xml:space="preserve">etween reference and match in </w:t>
        </w:r>
        <w:proofErr w:type="spellStart"/>
        <w:r w:rsidRPr="00F61830">
          <w:rPr>
            <w:rFonts w:ascii="Times New Roman" w:hAnsi="Times New Roman" w:cs="Times New Roman"/>
            <w:sz w:val="21"/>
            <w:szCs w:val="21"/>
            <w:rPrChange w:id="6398" w:author="Jackson Halpin" w:date="2025-06-11T14:22:00Z" w16du:dateUtc="2025-06-11T18:22:00Z">
              <w:rPr>
                <w:rFonts w:ascii="Times New Roman" w:hAnsi="Times New Roman" w:cs="Times New Roman"/>
              </w:rPr>
            </w:rPrChange>
          </w:rPr>
          <w:t>ChimeraX</w:t>
        </w:r>
        <w:proofErr w:type="spellEnd"/>
        <w:r w:rsidRPr="00F61830">
          <w:rPr>
            <w:rFonts w:ascii="Times New Roman" w:hAnsi="Times New Roman" w:cs="Times New Roman"/>
            <w:sz w:val="21"/>
            <w:szCs w:val="21"/>
            <w:rPrChange w:id="6399" w:author="Jackson Halpin" w:date="2025-06-11T14:22:00Z" w16du:dateUtc="2025-06-11T18:22:00Z">
              <w:rPr>
                <w:rFonts w:ascii="Times New Roman" w:hAnsi="Times New Roman" w:cs="Times New Roman"/>
              </w:rPr>
            </w:rPrChange>
          </w:rPr>
          <w:t xml:space="preserve">, with only the </w:t>
        </w:r>
      </w:ins>
      <w:ins w:id="6400" w:author="Jennifer Kosmatka" w:date="2025-06-10T23:02:00Z" w16du:dateUtc="2025-06-11T03:02:00Z">
        <w:r w:rsidRPr="00F61830">
          <w:rPr>
            <w:rFonts w:ascii="Times New Roman" w:hAnsi="Times New Roman" w:cs="Times New Roman"/>
            <w:sz w:val="21"/>
            <w:szCs w:val="21"/>
            <w:rPrChange w:id="6401" w:author="Jackson Halpin" w:date="2025-06-11T14:22:00Z" w16du:dateUtc="2025-06-11T18:22:00Z">
              <w:rPr>
                <w:rFonts w:ascii="Times New Roman" w:hAnsi="Times New Roman" w:cs="Times New Roman"/>
              </w:rPr>
            </w:rPrChange>
          </w:rPr>
          <w:t xml:space="preserve">LC3B of 5D94 shown for visual clarity. Hydrogen bonds between FYCO1 and LC3B are shown in black dashes. </w:t>
        </w:r>
      </w:ins>
    </w:p>
    <w:p w14:paraId="218DBD6F" w14:textId="154A4324" w:rsidR="00DD6286" w:rsidRPr="00F61830" w:rsidRDefault="00DD6286">
      <w:pPr>
        <w:rPr>
          <w:ins w:id="6402" w:author="Jennifer Kosmatka" w:date="2025-06-10T22:51:00Z" w16du:dateUtc="2025-06-11T02:51:00Z"/>
          <w:rFonts w:ascii="Times New Roman" w:hAnsi="Times New Roman" w:cs="Times New Roman"/>
          <w:b/>
          <w:bCs/>
          <w:sz w:val="21"/>
          <w:szCs w:val="21"/>
          <w:rPrChange w:id="6403" w:author="Jackson Halpin" w:date="2025-06-11T14:22:00Z" w16du:dateUtc="2025-06-11T18:22:00Z">
            <w:rPr>
              <w:ins w:id="6404" w:author="Jennifer Kosmatka" w:date="2025-06-10T22:51:00Z" w16du:dateUtc="2025-06-11T02:51:00Z"/>
              <w:rFonts w:ascii="Times New Roman" w:hAnsi="Times New Roman" w:cs="Times New Roman"/>
              <w:b/>
              <w:bCs/>
            </w:rPr>
          </w:rPrChange>
        </w:rPr>
      </w:pPr>
      <w:ins w:id="6405" w:author="Jennifer Kosmatka" w:date="2025-06-10T22:51:00Z" w16du:dateUtc="2025-06-11T02:51:00Z">
        <w:r w:rsidRPr="00F61830">
          <w:rPr>
            <w:rFonts w:ascii="Times New Roman" w:hAnsi="Times New Roman" w:cs="Times New Roman"/>
            <w:b/>
            <w:bCs/>
            <w:sz w:val="21"/>
            <w:szCs w:val="21"/>
            <w:rPrChange w:id="6406" w:author="Jackson Halpin" w:date="2025-06-11T14:22:00Z" w16du:dateUtc="2025-06-11T18:22:00Z">
              <w:rPr>
                <w:rFonts w:ascii="Times New Roman" w:hAnsi="Times New Roman" w:cs="Times New Roman"/>
                <w:b/>
                <w:bCs/>
              </w:rPr>
            </w:rPrChange>
          </w:rPr>
          <w:br w:type="page"/>
        </w:r>
      </w:ins>
    </w:p>
    <w:p w14:paraId="4D969116" w14:textId="77777777" w:rsidR="000C0615" w:rsidRPr="00F61830" w:rsidRDefault="000C0615">
      <w:pPr>
        <w:rPr>
          <w:rFonts w:ascii="Times New Roman" w:hAnsi="Times New Roman" w:cs="Times New Roman"/>
          <w:b/>
          <w:bCs/>
          <w:sz w:val="21"/>
          <w:szCs w:val="21"/>
          <w:rPrChange w:id="6407" w:author="Jackson Halpin" w:date="2025-06-11T14:22:00Z" w16du:dateUtc="2025-06-11T18:22:00Z">
            <w:rPr>
              <w:rFonts w:ascii="Times New Roman" w:hAnsi="Times New Roman" w:cs="Times New Roman"/>
              <w:b/>
              <w:bCs/>
            </w:rPr>
          </w:rPrChange>
        </w:rPr>
      </w:pPr>
    </w:p>
    <w:p w14:paraId="6B927912" w14:textId="494BB111" w:rsidR="006278E5" w:rsidRPr="00F61830" w:rsidRDefault="00785ED3" w:rsidP="00DD759A">
      <w:pPr>
        <w:jc w:val="both"/>
        <w:rPr>
          <w:rFonts w:ascii="Times New Roman" w:hAnsi="Times New Roman" w:cs="Times New Roman"/>
          <w:b/>
          <w:bCs/>
          <w:sz w:val="21"/>
          <w:szCs w:val="21"/>
          <w:rPrChange w:id="6408"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6409" w:author="Jackson Halpin" w:date="2025-06-11T14:22:00Z" w16du:dateUtc="2025-06-11T18:22:00Z">
            <w:rPr>
              <w:rFonts w:ascii="Times New Roman" w:hAnsi="Times New Roman" w:cs="Times New Roman"/>
              <w:b/>
              <w:bCs/>
            </w:rPr>
          </w:rPrChange>
        </w:rPr>
        <w:t>Fig</w:t>
      </w:r>
      <w:ins w:id="6410" w:author="Amy E Keating" w:date="2025-05-07T21:18:00Z" w16du:dateUtc="2025-05-08T01:18:00Z">
        <w:r w:rsidR="00F77B73" w:rsidRPr="00F61830">
          <w:rPr>
            <w:rFonts w:ascii="Times New Roman" w:hAnsi="Times New Roman" w:cs="Times New Roman"/>
            <w:b/>
            <w:bCs/>
            <w:sz w:val="21"/>
            <w:szCs w:val="21"/>
            <w:rPrChange w:id="6411" w:author="Jackson Halpin" w:date="2025-06-11T14:22:00Z" w16du:dateUtc="2025-06-11T18:22:00Z">
              <w:rPr>
                <w:rFonts w:ascii="Times New Roman" w:hAnsi="Times New Roman" w:cs="Times New Roman"/>
                <w:b/>
                <w:bCs/>
              </w:rPr>
            </w:rPrChange>
          </w:rPr>
          <w:t>ure</w:t>
        </w:r>
      </w:ins>
      <w:del w:id="6412" w:author="Amy E Keating" w:date="2025-05-07T21:18:00Z" w16du:dateUtc="2025-05-08T01:18:00Z">
        <w:r w:rsidRPr="00F61830" w:rsidDel="00F77B73">
          <w:rPr>
            <w:rFonts w:ascii="Times New Roman" w:hAnsi="Times New Roman" w:cs="Times New Roman"/>
            <w:b/>
            <w:bCs/>
            <w:sz w:val="21"/>
            <w:szCs w:val="21"/>
            <w:rPrChange w:id="6413" w:author="Jackson Halpin" w:date="2025-06-11T14:22:00Z" w16du:dateUtc="2025-06-11T18:22:00Z">
              <w:rPr>
                <w:rFonts w:ascii="Times New Roman" w:hAnsi="Times New Roman" w:cs="Times New Roman"/>
                <w:b/>
                <w:bCs/>
              </w:rPr>
            </w:rPrChange>
          </w:rPr>
          <w:delText>.</w:delText>
        </w:r>
      </w:del>
      <w:r w:rsidRPr="00F61830">
        <w:rPr>
          <w:rFonts w:ascii="Times New Roman" w:hAnsi="Times New Roman" w:cs="Times New Roman"/>
          <w:b/>
          <w:bCs/>
          <w:sz w:val="21"/>
          <w:szCs w:val="21"/>
          <w:rPrChange w:id="6414" w:author="Jackson Halpin" w:date="2025-06-11T14:22:00Z" w16du:dateUtc="2025-06-11T18:22:00Z">
            <w:rPr>
              <w:rFonts w:ascii="Times New Roman" w:hAnsi="Times New Roman" w:cs="Times New Roman"/>
              <w:b/>
              <w:bCs/>
            </w:rPr>
          </w:rPrChange>
        </w:rPr>
        <w:t xml:space="preserve"> </w:t>
      </w:r>
      <w:commentRangeStart w:id="6415"/>
      <w:del w:id="6416" w:author="Amy E Keating" w:date="2025-05-07T21:09:00Z" w16du:dateUtc="2025-05-08T01:09:00Z">
        <w:r w:rsidRPr="00F61830" w:rsidDel="00D84FCD">
          <w:rPr>
            <w:rFonts w:ascii="Times New Roman" w:hAnsi="Times New Roman" w:cs="Times New Roman"/>
            <w:b/>
            <w:bCs/>
            <w:sz w:val="21"/>
            <w:szCs w:val="21"/>
            <w:rPrChange w:id="6417" w:author="Jackson Halpin" w:date="2025-06-11T14:22:00Z" w16du:dateUtc="2025-06-11T18:22:00Z">
              <w:rPr>
                <w:rFonts w:ascii="Times New Roman" w:hAnsi="Times New Roman" w:cs="Times New Roman"/>
                <w:b/>
                <w:bCs/>
              </w:rPr>
            </w:rPrChange>
          </w:rPr>
          <w:delText>S6</w:delText>
        </w:r>
      </w:del>
      <w:ins w:id="6418" w:author="Amy E Keating" w:date="2025-05-07T21:09:00Z" w16du:dateUtc="2025-05-08T01:09:00Z">
        <w:r w:rsidR="00D84FCD" w:rsidRPr="00F61830">
          <w:rPr>
            <w:rFonts w:ascii="Times New Roman" w:hAnsi="Times New Roman" w:cs="Times New Roman"/>
            <w:b/>
            <w:bCs/>
            <w:sz w:val="21"/>
            <w:szCs w:val="21"/>
            <w:rPrChange w:id="6419" w:author="Jackson Halpin" w:date="2025-06-11T14:22:00Z" w16du:dateUtc="2025-06-11T18:22:00Z">
              <w:rPr>
                <w:rFonts w:ascii="Times New Roman" w:hAnsi="Times New Roman" w:cs="Times New Roman"/>
                <w:b/>
                <w:bCs/>
              </w:rPr>
            </w:rPrChange>
          </w:rPr>
          <w:t>S8</w:t>
        </w:r>
      </w:ins>
      <w:commentRangeEnd w:id="6415"/>
      <w:ins w:id="6420" w:author="Amy E Keating" w:date="2025-05-07T21:10:00Z" w16du:dateUtc="2025-05-08T01:10:00Z">
        <w:r w:rsidR="00611CB3" w:rsidRPr="00F61830">
          <w:rPr>
            <w:rStyle w:val="CommentReference"/>
            <w:sz w:val="13"/>
            <w:szCs w:val="13"/>
            <w:rPrChange w:id="6421" w:author="Jackson Halpin" w:date="2025-06-11T14:22:00Z" w16du:dateUtc="2025-06-11T18:22:00Z">
              <w:rPr>
                <w:rStyle w:val="CommentReference"/>
              </w:rPr>
            </w:rPrChange>
          </w:rPr>
          <w:commentReference w:id="6415"/>
        </w:r>
      </w:ins>
      <w:r w:rsidRPr="00F61830">
        <w:rPr>
          <w:rFonts w:ascii="Times New Roman" w:hAnsi="Times New Roman" w:cs="Times New Roman"/>
          <w:b/>
          <w:bCs/>
          <w:sz w:val="21"/>
          <w:szCs w:val="21"/>
          <w:rPrChange w:id="6422" w:author="Jackson Halpin" w:date="2025-06-11T14:22:00Z" w16du:dateUtc="2025-06-11T18:22:00Z">
            <w:rPr>
              <w:rFonts w:ascii="Times New Roman" w:hAnsi="Times New Roman" w:cs="Times New Roman"/>
              <w:b/>
              <w:bCs/>
            </w:rPr>
          </w:rPrChange>
        </w:rPr>
        <w:t xml:space="preserve">. Model predictions compared to validated BLI hits. </w:t>
      </w:r>
      <w:r w:rsidR="00FD6C39" w:rsidRPr="00F61830">
        <w:rPr>
          <w:rFonts w:ascii="Times New Roman" w:hAnsi="Times New Roman" w:cs="Times New Roman"/>
          <w:b/>
          <w:bCs/>
          <w:sz w:val="21"/>
          <w:szCs w:val="21"/>
          <w:rPrChange w:id="6423" w:author="Jackson Halpin" w:date="2025-06-11T14:22:00Z" w16du:dateUtc="2025-06-11T18:22:00Z">
            <w:rPr>
              <w:rFonts w:ascii="Times New Roman" w:hAnsi="Times New Roman" w:cs="Times New Roman"/>
              <w:b/>
              <w:bCs/>
            </w:rPr>
          </w:rPrChange>
        </w:rPr>
        <w:t>[WAITING FOR FINAL MODEL]</w:t>
      </w:r>
      <w:r w:rsidR="00D412A8" w:rsidRPr="00F61830">
        <w:rPr>
          <w:rFonts w:ascii="Times New Roman" w:hAnsi="Times New Roman" w:cs="Times New Roman"/>
          <w:b/>
          <w:bCs/>
          <w:sz w:val="21"/>
          <w:szCs w:val="21"/>
          <w:rPrChange w:id="6424" w:author="Jackson Halpin" w:date="2025-06-11T14:22:00Z" w16du:dateUtc="2025-06-11T18:22:00Z">
            <w:rPr>
              <w:rFonts w:ascii="Times New Roman" w:hAnsi="Times New Roman" w:cs="Times New Roman"/>
              <w:b/>
              <w:bCs/>
            </w:rPr>
          </w:rPrChange>
        </w:rPr>
        <w:t xml:space="preserve"> </w:t>
      </w:r>
    </w:p>
    <w:p w14:paraId="5A30F8E5" w14:textId="77777777" w:rsidR="00785ED3" w:rsidRPr="00F61830" w:rsidRDefault="00785ED3" w:rsidP="00D91F0E">
      <w:pPr>
        <w:rPr>
          <w:rFonts w:ascii="Times New Roman" w:hAnsi="Times New Roman" w:cs="Times New Roman"/>
          <w:b/>
          <w:bCs/>
          <w:sz w:val="21"/>
          <w:szCs w:val="21"/>
          <w:rPrChange w:id="6425" w:author="Jackson Halpin" w:date="2025-06-11T14:22:00Z" w16du:dateUtc="2025-06-11T18:22:00Z">
            <w:rPr>
              <w:rFonts w:ascii="Times New Roman" w:hAnsi="Times New Roman" w:cs="Times New Roman"/>
              <w:b/>
              <w:bCs/>
            </w:rPr>
          </w:rPrChange>
        </w:rPr>
      </w:pPr>
    </w:p>
    <w:p w14:paraId="2D7576A1" w14:textId="77777777" w:rsidR="00785ED3" w:rsidRPr="00F61830" w:rsidRDefault="00785ED3" w:rsidP="00D91F0E">
      <w:pPr>
        <w:rPr>
          <w:rFonts w:ascii="Times New Roman" w:hAnsi="Times New Roman" w:cs="Times New Roman"/>
          <w:b/>
          <w:bCs/>
          <w:sz w:val="21"/>
          <w:szCs w:val="21"/>
          <w:rPrChange w:id="6426" w:author="Jackson Halpin" w:date="2025-06-11T14:22:00Z" w16du:dateUtc="2025-06-11T18:22:00Z">
            <w:rPr>
              <w:rFonts w:ascii="Times New Roman" w:hAnsi="Times New Roman" w:cs="Times New Roman"/>
              <w:b/>
              <w:bCs/>
            </w:rPr>
          </w:rPrChange>
        </w:rPr>
      </w:pPr>
    </w:p>
    <w:p w14:paraId="0CFCE3D3" w14:textId="77777777" w:rsidR="00785ED3" w:rsidRPr="00F61830" w:rsidRDefault="00785ED3" w:rsidP="00D91F0E">
      <w:pPr>
        <w:rPr>
          <w:rFonts w:ascii="Times New Roman" w:hAnsi="Times New Roman" w:cs="Times New Roman"/>
          <w:b/>
          <w:bCs/>
          <w:sz w:val="21"/>
          <w:szCs w:val="21"/>
          <w:rPrChange w:id="6427" w:author="Jackson Halpin" w:date="2025-06-11T14:22:00Z" w16du:dateUtc="2025-06-11T18:22:00Z">
            <w:rPr>
              <w:rFonts w:ascii="Times New Roman" w:hAnsi="Times New Roman" w:cs="Times New Roman"/>
              <w:b/>
              <w:bCs/>
            </w:rPr>
          </w:rPrChange>
        </w:rPr>
      </w:pPr>
    </w:p>
    <w:p w14:paraId="5312166D" w14:textId="77777777" w:rsidR="00785ED3" w:rsidRPr="00F61830" w:rsidRDefault="00785ED3" w:rsidP="00D91F0E">
      <w:pPr>
        <w:rPr>
          <w:rFonts w:ascii="Times New Roman" w:hAnsi="Times New Roman" w:cs="Times New Roman"/>
          <w:b/>
          <w:bCs/>
          <w:sz w:val="21"/>
          <w:szCs w:val="21"/>
          <w:rPrChange w:id="6428" w:author="Jackson Halpin" w:date="2025-06-11T14:22:00Z" w16du:dateUtc="2025-06-11T18:22:00Z">
            <w:rPr>
              <w:rFonts w:ascii="Times New Roman" w:hAnsi="Times New Roman" w:cs="Times New Roman"/>
              <w:b/>
              <w:bCs/>
            </w:rPr>
          </w:rPrChange>
        </w:rPr>
      </w:pPr>
    </w:p>
    <w:p w14:paraId="463A1DD6" w14:textId="77777777" w:rsidR="00785ED3" w:rsidRPr="00F61830" w:rsidRDefault="00785ED3" w:rsidP="00D91F0E">
      <w:pPr>
        <w:rPr>
          <w:rFonts w:ascii="Times New Roman" w:hAnsi="Times New Roman" w:cs="Times New Roman"/>
          <w:b/>
          <w:bCs/>
          <w:sz w:val="21"/>
          <w:szCs w:val="21"/>
          <w:rPrChange w:id="6429" w:author="Jackson Halpin" w:date="2025-06-11T14:22:00Z" w16du:dateUtc="2025-06-11T18:22:00Z">
            <w:rPr>
              <w:rFonts w:ascii="Times New Roman" w:hAnsi="Times New Roman" w:cs="Times New Roman"/>
              <w:b/>
              <w:bCs/>
            </w:rPr>
          </w:rPrChange>
        </w:rPr>
      </w:pPr>
    </w:p>
    <w:p w14:paraId="6BEC6A79" w14:textId="77777777" w:rsidR="00785ED3" w:rsidRPr="00F61830" w:rsidRDefault="00785ED3" w:rsidP="00D91F0E">
      <w:pPr>
        <w:rPr>
          <w:rFonts w:ascii="Times New Roman" w:hAnsi="Times New Roman" w:cs="Times New Roman"/>
          <w:b/>
          <w:bCs/>
          <w:sz w:val="21"/>
          <w:szCs w:val="21"/>
          <w:rPrChange w:id="6430" w:author="Jackson Halpin" w:date="2025-06-11T14:22:00Z" w16du:dateUtc="2025-06-11T18:22:00Z">
            <w:rPr>
              <w:rFonts w:ascii="Times New Roman" w:hAnsi="Times New Roman" w:cs="Times New Roman"/>
              <w:b/>
              <w:bCs/>
            </w:rPr>
          </w:rPrChange>
        </w:rPr>
      </w:pPr>
    </w:p>
    <w:p w14:paraId="6C5903CD" w14:textId="77777777" w:rsidR="00785ED3" w:rsidRPr="00F61830" w:rsidRDefault="00785ED3" w:rsidP="00D91F0E">
      <w:pPr>
        <w:rPr>
          <w:rFonts w:ascii="Times New Roman" w:hAnsi="Times New Roman" w:cs="Times New Roman"/>
          <w:b/>
          <w:bCs/>
          <w:sz w:val="21"/>
          <w:szCs w:val="21"/>
          <w:rPrChange w:id="6431" w:author="Jackson Halpin" w:date="2025-06-11T14:22:00Z" w16du:dateUtc="2025-06-11T18:22:00Z">
            <w:rPr>
              <w:rFonts w:ascii="Times New Roman" w:hAnsi="Times New Roman" w:cs="Times New Roman"/>
              <w:b/>
              <w:bCs/>
            </w:rPr>
          </w:rPrChange>
        </w:rPr>
      </w:pPr>
    </w:p>
    <w:p w14:paraId="7B7068AA" w14:textId="77777777" w:rsidR="00785ED3" w:rsidRPr="00F61830" w:rsidRDefault="00785ED3" w:rsidP="00D91F0E">
      <w:pPr>
        <w:rPr>
          <w:rFonts w:ascii="Times New Roman" w:hAnsi="Times New Roman" w:cs="Times New Roman"/>
          <w:b/>
          <w:bCs/>
          <w:sz w:val="21"/>
          <w:szCs w:val="21"/>
          <w:rPrChange w:id="6432" w:author="Jackson Halpin" w:date="2025-06-11T14:22:00Z" w16du:dateUtc="2025-06-11T18:22:00Z">
            <w:rPr>
              <w:rFonts w:ascii="Times New Roman" w:hAnsi="Times New Roman" w:cs="Times New Roman"/>
              <w:b/>
              <w:bCs/>
            </w:rPr>
          </w:rPrChange>
        </w:rPr>
      </w:pPr>
    </w:p>
    <w:p w14:paraId="2F6A5DAF" w14:textId="77777777" w:rsidR="00785ED3" w:rsidRPr="00F61830" w:rsidRDefault="00785ED3" w:rsidP="00D91F0E">
      <w:pPr>
        <w:rPr>
          <w:rFonts w:ascii="Times New Roman" w:hAnsi="Times New Roman" w:cs="Times New Roman"/>
          <w:b/>
          <w:bCs/>
          <w:sz w:val="21"/>
          <w:szCs w:val="21"/>
          <w:rPrChange w:id="6433" w:author="Jackson Halpin" w:date="2025-06-11T14:22:00Z" w16du:dateUtc="2025-06-11T18:22:00Z">
            <w:rPr>
              <w:rFonts w:ascii="Times New Roman" w:hAnsi="Times New Roman" w:cs="Times New Roman"/>
              <w:b/>
              <w:bCs/>
            </w:rPr>
          </w:rPrChange>
        </w:rPr>
      </w:pPr>
    </w:p>
    <w:p w14:paraId="6B90B05C" w14:textId="77777777" w:rsidR="00785ED3" w:rsidRPr="00F61830" w:rsidRDefault="00785ED3" w:rsidP="00D91F0E">
      <w:pPr>
        <w:rPr>
          <w:rFonts w:ascii="Times New Roman" w:hAnsi="Times New Roman" w:cs="Times New Roman"/>
          <w:b/>
          <w:bCs/>
          <w:sz w:val="21"/>
          <w:szCs w:val="21"/>
          <w:rPrChange w:id="6434" w:author="Jackson Halpin" w:date="2025-06-11T14:22:00Z" w16du:dateUtc="2025-06-11T18:22:00Z">
            <w:rPr>
              <w:rFonts w:ascii="Times New Roman" w:hAnsi="Times New Roman" w:cs="Times New Roman"/>
              <w:b/>
              <w:bCs/>
            </w:rPr>
          </w:rPrChange>
        </w:rPr>
      </w:pPr>
    </w:p>
    <w:p w14:paraId="01FB5B00" w14:textId="77777777" w:rsidR="00785ED3" w:rsidRPr="00F61830" w:rsidRDefault="00785ED3" w:rsidP="00D91F0E">
      <w:pPr>
        <w:rPr>
          <w:rFonts w:ascii="Times New Roman" w:hAnsi="Times New Roman" w:cs="Times New Roman"/>
          <w:b/>
          <w:bCs/>
          <w:sz w:val="21"/>
          <w:szCs w:val="21"/>
          <w:rPrChange w:id="6435" w:author="Jackson Halpin" w:date="2025-06-11T14:22:00Z" w16du:dateUtc="2025-06-11T18:22:00Z">
            <w:rPr>
              <w:rFonts w:ascii="Times New Roman" w:hAnsi="Times New Roman" w:cs="Times New Roman"/>
              <w:b/>
              <w:bCs/>
            </w:rPr>
          </w:rPrChange>
        </w:rPr>
      </w:pPr>
    </w:p>
    <w:p w14:paraId="5616FCA9" w14:textId="77777777" w:rsidR="00785ED3" w:rsidRPr="00F61830" w:rsidRDefault="00785ED3" w:rsidP="00D91F0E">
      <w:pPr>
        <w:rPr>
          <w:rFonts w:ascii="Times New Roman" w:hAnsi="Times New Roman" w:cs="Times New Roman"/>
          <w:b/>
          <w:bCs/>
          <w:sz w:val="21"/>
          <w:szCs w:val="21"/>
          <w:rPrChange w:id="6436" w:author="Jackson Halpin" w:date="2025-06-11T14:22:00Z" w16du:dateUtc="2025-06-11T18:22:00Z">
            <w:rPr>
              <w:rFonts w:ascii="Times New Roman" w:hAnsi="Times New Roman" w:cs="Times New Roman"/>
              <w:b/>
              <w:bCs/>
            </w:rPr>
          </w:rPrChange>
        </w:rPr>
      </w:pPr>
    </w:p>
    <w:p w14:paraId="67144377" w14:textId="77777777" w:rsidR="00785ED3" w:rsidRPr="00F61830" w:rsidRDefault="00785ED3" w:rsidP="00D91F0E">
      <w:pPr>
        <w:rPr>
          <w:rFonts w:ascii="Times New Roman" w:hAnsi="Times New Roman" w:cs="Times New Roman"/>
          <w:b/>
          <w:bCs/>
          <w:sz w:val="21"/>
          <w:szCs w:val="21"/>
          <w:rPrChange w:id="6437" w:author="Jackson Halpin" w:date="2025-06-11T14:22:00Z" w16du:dateUtc="2025-06-11T18:22:00Z">
            <w:rPr>
              <w:rFonts w:ascii="Times New Roman" w:hAnsi="Times New Roman" w:cs="Times New Roman"/>
              <w:b/>
              <w:bCs/>
            </w:rPr>
          </w:rPrChange>
        </w:rPr>
      </w:pPr>
    </w:p>
    <w:p w14:paraId="68C1C1D7" w14:textId="77777777" w:rsidR="00785ED3" w:rsidRPr="00F61830" w:rsidRDefault="00785ED3" w:rsidP="00D91F0E">
      <w:pPr>
        <w:rPr>
          <w:rFonts w:ascii="Times New Roman" w:hAnsi="Times New Roman" w:cs="Times New Roman"/>
          <w:b/>
          <w:bCs/>
          <w:sz w:val="21"/>
          <w:szCs w:val="21"/>
          <w:rPrChange w:id="6438" w:author="Jackson Halpin" w:date="2025-06-11T14:22:00Z" w16du:dateUtc="2025-06-11T18:22:00Z">
            <w:rPr>
              <w:rFonts w:ascii="Times New Roman" w:hAnsi="Times New Roman" w:cs="Times New Roman"/>
              <w:b/>
              <w:bCs/>
            </w:rPr>
          </w:rPrChange>
        </w:rPr>
      </w:pPr>
    </w:p>
    <w:p w14:paraId="7A5F95C8" w14:textId="77777777" w:rsidR="00785ED3" w:rsidRPr="00F61830" w:rsidRDefault="00785ED3" w:rsidP="00D91F0E">
      <w:pPr>
        <w:rPr>
          <w:rFonts w:ascii="Times New Roman" w:hAnsi="Times New Roman" w:cs="Times New Roman"/>
          <w:b/>
          <w:bCs/>
          <w:sz w:val="21"/>
          <w:szCs w:val="21"/>
          <w:rPrChange w:id="6439" w:author="Jackson Halpin" w:date="2025-06-11T14:22:00Z" w16du:dateUtc="2025-06-11T18:22:00Z">
            <w:rPr>
              <w:rFonts w:ascii="Times New Roman" w:hAnsi="Times New Roman" w:cs="Times New Roman"/>
              <w:b/>
              <w:bCs/>
            </w:rPr>
          </w:rPrChange>
        </w:rPr>
      </w:pPr>
    </w:p>
    <w:p w14:paraId="44EE4604" w14:textId="77777777" w:rsidR="00785ED3" w:rsidRPr="00F61830" w:rsidRDefault="00785ED3" w:rsidP="00D91F0E">
      <w:pPr>
        <w:rPr>
          <w:rFonts w:ascii="Times New Roman" w:hAnsi="Times New Roman" w:cs="Times New Roman"/>
          <w:b/>
          <w:bCs/>
          <w:sz w:val="21"/>
          <w:szCs w:val="21"/>
          <w:rPrChange w:id="6440" w:author="Jackson Halpin" w:date="2025-06-11T14:22:00Z" w16du:dateUtc="2025-06-11T18:22:00Z">
            <w:rPr>
              <w:rFonts w:ascii="Times New Roman" w:hAnsi="Times New Roman" w:cs="Times New Roman"/>
              <w:b/>
              <w:bCs/>
            </w:rPr>
          </w:rPrChange>
        </w:rPr>
      </w:pPr>
    </w:p>
    <w:p w14:paraId="2DF88CA4" w14:textId="77777777" w:rsidR="00785ED3" w:rsidRPr="00F61830" w:rsidRDefault="00785ED3" w:rsidP="00D91F0E">
      <w:pPr>
        <w:rPr>
          <w:rFonts w:ascii="Times New Roman" w:hAnsi="Times New Roman" w:cs="Times New Roman"/>
          <w:b/>
          <w:bCs/>
          <w:sz w:val="21"/>
          <w:szCs w:val="21"/>
          <w:rPrChange w:id="6441" w:author="Jackson Halpin" w:date="2025-06-11T14:22:00Z" w16du:dateUtc="2025-06-11T18:22:00Z">
            <w:rPr>
              <w:rFonts w:ascii="Times New Roman" w:hAnsi="Times New Roman" w:cs="Times New Roman"/>
              <w:b/>
              <w:bCs/>
            </w:rPr>
          </w:rPrChange>
        </w:rPr>
      </w:pPr>
    </w:p>
    <w:p w14:paraId="0C99F6C5" w14:textId="77777777" w:rsidR="00785ED3" w:rsidRPr="00F61830" w:rsidRDefault="00785ED3" w:rsidP="00D91F0E">
      <w:pPr>
        <w:rPr>
          <w:rFonts w:ascii="Times New Roman" w:hAnsi="Times New Roman" w:cs="Times New Roman"/>
          <w:b/>
          <w:bCs/>
          <w:sz w:val="21"/>
          <w:szCs w:val="21"/>
          <w:rPrChange w:id="6442" w:author="Jackson Halpin" w:date="2025-06-11T14:22:00Z" w16du:dateUtc="2025-06-11T18:22:00Z">
            <w:rPr>
              <w:rFonts w:ascii="Times New Roman" w:hAnsi="Times New Roman" w:cs="Times New Roman"/>
              <w:b/>
              <w:bCs/>
            </w:rPr>
          </w:rPrChange>
        </w:rPr>
      </w:pPr>
    </w:p>
    <w:p w14:paraId="6D8AE803" w14:textId="77777777" w:rsidR="00785ED3" w:rsidRPr="00F61830" w:rsidRDefault="00785ED3" w:rsidP="00D91F0E">
      <w:pPr>
        <w:rPr>
          <w:rFonts w:ascii="Times New Roman" w:hAnsi="Times New Roman" w:cs="Times New Roman"/>
          <w:b/>
          <w:bCs/>
          <w:sz w:val="21"/>
          <w:szCs w:val="21"/>
          <w:rPrChange w:id="6443" w:author="Jackson Halpin" w:date="2025-06-11T14:22:00Z" w16du:dateUtc="2025-06-11T18:22:00Z">
            <w:rPr>
              <w:rFonts w:ascii="Times New Roman" w:hAnsi="Times New Roman" w:cs="Times New Roman"/>
              <w:b/>
              <w:bCs/>
            </w:rPr>
          </w:rPrChange>
        </w:rPr>
      </w:pPr>
    </w:p>
    <w:p w14:paraId="1193A9F8" w14:textId="77777777" w:rsidR="00785ED3" w:rsidRPr="00F61830" w:rsidRDefault="00785ED3" w:rsidP="00D91F0E">
      <w:pPr>
        <w:rPr>
          <w:rFonts w:ascii="Times New Roman" w:hAnsi="Times New Roman" w:cs="Times New Roman"/>
          <w:b/>
          <w:bCs/>
          <w:sz w:val="21"/>
          <w:szCs w:val="21"/>
          <w:rPrChange w:id="6444" w:author="Jackson Halpin" w:date="2025-06-11T14:22:00Z" w16du:dateUtc="2025-06-11T18:22:00Z">
            <w:rPr>
              <w:rFonts w:ascii="Times New Roman" w:hAnsi="Times New Roman" w:cs="Times New Roman"/>
              <w:b/>
              <w:bCs/>
            </w:rPr>
          </w:rPrChange>
        </w:rPr>
      </w:pPr>
    </w:p>
    <w:p w14:paraId="2755689F" w14:textId="77777777" w:rsidR="00785ED3" w:rsidRPr="00F61830" w:rsidRDefault="00785ED3" w:rsidP="00D91F0E">
      <w:pPr>
        <w:rPr>
          <w:rFonts w:ascii="Times New Roman" w:hAnsi="Times New Roman" w:cs="Times New Roman"/>
          <w:b/>
          <w:bCs/>
          <w:sz w:val="21"/>
          <w:szCs w:val="21"/>
          <w:rPrChange w:id="6445" w:author="Jackson Halpin" w:date="2025-06-11T14:22:00Z" w16du:dateUtc="2025-06-11T18:22:00Z">
            <w:rPr>
              <w:rFonts w:ascii="Times New Roman" w:hAnsi="Times New Roman" w:cs="Times New Roman"/>
              <w:b/>
              <w:bCs/>
            </w:rPr>
          </w:rPrChange>
        </w:rPr>
      </w:pPr>
    </w:p>
    <w:p w14:paraId="6B7DC5DB" w14:textId="77777777" w:rsidR="00785ED3" w:rsidRPr="00F61830" w:rsidRDefault="00785ED3" w:rsidP="00D91F0E">
      <w:pPr>
        <w:rPr>
          <w:rFonts w:ascii="Times New Roman" w:hAnsi="Times New Roman" w:cs="Times New Roman"/>
          <w:b/>
          <w:bCs/>
          <w:sz w:val="21"/>
          <w:szCs w:val="21"/>
          <w:rPrChange w:id="6446" w:author="Jackson Halpin" w:date="2025-06-11T14:22:00Z" w16du:dateUtc="2025-06-11T18:22:00Z">
            <w:rPr>
              <w:rFonts w:ascii="Times New Roman" w:hAnsi="Times New Roman" w:cs="Times New Roman"/>
              <w:b/>
              <w:bCs/>
            </w:rPr>
          </w:rPrChange>
        </w:rPr>
      </w:pPr>
    </w:p>
    <w:p w14:paraId="003FA476" w14:textId="77777777" w:rsidR="00785ED3" w:rsidRPr="00F61830" w:rsidRDefault="00785ED3" w:rsidP="00D91F0E">
      <w:pPr>
        <w:rPr>
          <w:rFonts w:ascii="Times New Roman" w:hAnsi="Times New Roman" w:cs="Times New Roman"/>
          <w:b/>
          <w:bCs/>
          <w:sz w:val="21"/>
          <w:szCs w:val="21"/>
          <w:rPrChange w:id="6447" w:author="Jackson Halpin" w:date="2025-06-11T14:22:00Z" w16du:dateUtc="2025-06-11T18:22:00Z">
            <w:rPr>
              <w:rFonts w:ascii="Times New Roman" w:hAnsi="Times New Roman" w:cs="Times New Roman"/>
              <w:b/>
              <w:bCs/>
            </w:rPr>
          </w:rPrChange>
        </w:rPr>
      </w:pPr>
    </w:p>
    <w:p w14:paraId="7231F0CF" w14:textId="77777777" w:rsidR="00785ED3" w:rsidRPr="00F61830" w:rsidRDefault="00785ED3" w:rsidP="00D91F0E">
      <w:pPr>
        <w:rPr>
          <w:rFonts w:ascii="Times New Roman" w:hAnsi="Times New Roman" w:cs="Times New Roman"/>
          <w:b/>
          <w:bCs/>
          <w:sz w:val="21"/>
          <w:szCs w:val="21"/>
          <w:rPrChange w:id="6448" w:author="Jackson Halpin" w:date="2025-06-11T14:22:00Z" w16du:dateUtc="2025-06-11T18:22:00Z">
            <w:rPr>
              <w:rFonts w:ascii="Times New Roman" w:hAnsi="Times New Roman" w:cs="Times New Roman"/>
              <w:b/>
              <w:bCs/>
            </w:rPr>
          </w:rPrChange>
        </w:rPr>
      </w:pPr>
    </w:p>
    <w:p w14:paraId="175ADA42" w14:textId="77777777" w:rsidR="00785ED3" w:rsidRPr="00F61830" w:rsidRDefault="00785ED3" w:rsidP="00D91F0E">
      <w:pPr>
        <w:rPr>
          <w:rFonts w:ascii="Times New Roman" w:hAnsi="Times New Roman" w:cs="Times New Roman"/>
          <w:b/>
          <w:bCs/>
          <w:sz w:val="21"/>
          <w:szCs w:val="21"/>
          <w:rPrChange w:id="6449" w:author="Jackson Halpin" w:date="2025-06-11T14:22:00Z" w16du:dateUtc="2025-06-11T18:22:00Z">
            <w:rPr>
              <w:rFonts w:ascii="Times New Roman" w:hAnsi="Times New Roman" w:cs="Times New Roman"/>
              <w:b/>
              <w:bCs/>
            </w:rPr>
          </w:rPrChange>
        </w:rPr>
      </w:pPr>
    </w:p>
    <w:p w14:paraId="72C7CB92" w14:textId="77777777" w:rsidR="00785ED3" w:rsidRPr="00F61830" w:rsidRDefault="00785ED3" w:rsidP="00D91F0E">
      <w:pPr>
        <w:rPr>
          <w:rFonts w:ascii="Times New Roman" w:hAnsi="Times New Roman" w:cs="Times New Roman"/>
          <w:b/>
          <w:bCs/>
          <w:sz w:val="21"/>
          <w:szCs w:val="21"/>
          <w:rPrChange w:id="6450" w:author="Jackson Halpin" w:date="2025-06-11T14:22:00Z" w16du:dateUtc="2025-06-11T18:22:00Z">
            <w:rPr>
              <w:rFonts w:ascii="Times New Roman" w:hAnsi="Times New Roman" w:cs="Times New Roman"/>
              <w:b/>
              <w:bCs/>
            </w:rPr>
          </w:rPrChange>
        </w:rPr>
      </w:pPr>
    </w:p>
    <w:p w14:paraId="3544C5F8" w14:textId="77777777" w:rsidR="00785ED3" w:rsidRPr="00F61830" w:rsidRDefault="00785ED3" w:rsidP="00D91F0E">
      <w:pPr>
        <w:rPr>
          <w:rFonts w:ascii="Times New Roman" w:hAnsi="Times New Roman" w:cs="Times New Roman"/>
          <w:b/>
          <w:bCs/>
          <w:sz w:val="21"/>
          <w:szCs w:val="21"/>
          <w:rPrChange w:id="6451" w:author="Jackson Halpin" w:date="2025-06-11T14:22:00Z" w16du:dateUtc="2025-06-11T18:22:00Z">
            <w:rPr>
              <w:rFonts w:ascii="Times New Roman" w:hAnsi="Times New Roman" w:cs="Times New Roman"/>
              <w:b/>
              <w:bCs/>
            </w:rPr>
          </w:rPrChange>
        </w:rPr>
      </w:pPr>
    </w:p>
    <w:p w14:paraId="1BECBBE7" w14:textId="77777777" w:rsidR="00785ED3" w:rsidRPr="00F61830" w:rsidRDefault="00785ED3" w:rsidP="00D91F0E">
      <w:pPr>
        <w:rPr>
          <w:rFonts w:ascii="Times New Roman" w:hAnsi="Times New Roman" w:cs="Times New Roman"/>
          <w:b/>
          <w:bCs/>
          <w:sz w:val="21"/>
          <w:szCs w:val="21"/>
          <w:rPrChange w:id="6452" w:author="Jackson Halpin" w:date="2025-06-11T14:22:00Z" w16du:dateUtc="2025-06-11T18:22:00Z">
            <w:rPr>
              <w:rFonts w:ascii="Times New Roman" w:hAnsi="Times New Roman" w:cs="Times New Roman"/>
              <w:b/>
              <w:bCs/>
            </w:rPr>
          </w:rPrChange>
        </w:rPr>
      </w:pPr>
    </w:p>
    <w:p w14:paraId="3C25D2FF" w14:textId="77777777" w:rsidR="00785ED3" w:rsidRPr="00F61830" w:rsidRDefault="00785ED3" w:rsidP="00D91F0E">
      <w:pPr>
        <w:rPr>
          <w:rFonts w:ascii="Times New Roman" w:hAnsi="Times New Roman" w:cs="Times New Roman"/>
          <w:b/>
          <w:bCs/>
          <w:sz w:val="21"/>
          <w:szCs w:val="21"/>
          <w:rPrChange w:id="6453" w:author="Jackson Halpin" w:date="2025-06-11T14:22:00Z" w16du:dateUtc="2025-06-11T18:22:00Z">
            <w:rPr>
              <w:rFonts w:ascii="Times New Roman" w:hAnsi="Times New Roman" w:cs="Times New Roman"/>
              <w:b/>
              <w:bCs/>
            </w:rPr>
          </w:rPrChange>
        </w:rPr>
      </w:pPr>
    </w:p>
    <w:p w14:paraId="6FB42C5E" w14:textId="77777777" w:rsidR="00785ED3" w:rsidRPr="00F61830" w:rsidRDefault="00785ED3" w:rsidP="00D91F0E">
      <w:pPr>
        <w:rPr>
          <w:rFonts w:ascii="Times New Roman" w:hAnsi="Times New Roman" w:cs="Times New Roman"/>
          <w:b/>
          <w:bCs/>
          <w:sz w:val="21"/>
          <w:szCs w:val="21"/>
          <w:rPrChange w:id="6454" w:author="Jackson Halpin" w:date="2025-06-11T14:22:00Z" w16du:dateUtc="2025-06-11T18:22:00Z">
            <w:rPr>
              <w:rFonts w:ascii="Times New Roman" w:hAnsi="Times New Roman" w:cs="Times New Roman"/>
              <w:b/>
              <w:bCs/>
            </w:rPr>
          </w:rPrChange>
        </w:rPr>
      </w:pPr>
    </w:p>
    <w:p w14:paraId="7A8AE1A6" w14:textId="22236117" w:rsidR="00785ED3" w:rsidRPr="00F61830" w:rsidDel="009F3A16" w:rsidRDefault="009F3A16" w:rsidP="00D91F0E">
      <w:pPr>
        <w:rPr>
          <w:del w:id="6455" w:author="Jennifer Kosmatka" w:date="2025-06-09T14:00:00Z" w16du:dateUtc="2025-06-09T18:00:00Z"/>
          <w:rFonts w:ascii="Times New Roman" w:hAnsi="Times New Roman" w:cs="Times New Roman"/>
          <w:b/>
          <w:bCs/>
          <w:sz w:val="21"/>
          <w:szCs w:val="21"/>
          <w:rPrChange w:id="6456" w:author="Jackson Halpin" w:date="2025-06-11T14:22:00Z" w16du:dateUtc="2025-06-11T18:22:00Z">
            <w:rPr>
              <w:del w:id="6457" w:author="Jennifer Kosmatka" w:date="2025-06-09T14:00:00Z" w16du:dateUtc="2025-06-09T18:00:00Z"/>
              <w:rFonts w:ascii="Times New Roman" w:hAnsi="Times New Roman" w:cs="Times New Roman"/>
              <w:b/>
              <w:bCs/>
            </w:rPr>
          </w:rPrChange>
        </w:rPr>
      </w:pPr>
      <w:ins w:id="6458" w:author="Jennifer Kosmatka" w:date="2025-06-09T14:00:00Z" w16du:dateUtc="2025-06-09T18:00:00Z">
        <w:r w:rsidRPr="00F61830">
          <w:rPr>
            <w:rFonts w:ascii="Times New Roman" w:hAnsi="Times New Roman" w:cs="Times New Roman"/>
            <w:b/>
            <w:bCs/>
            <w:sz w:val="21"/>
            <w:szCs w:val="21"/>
            <w:rPrChange w:id="6459" w:author="Jackson Halpin" w:date="2025-06-11T14:22:00Z" w16du:dateUtc="2025-06-11T18:22:00Z">
              <w:rPr>
                <w:rFonts w:ascii="Times New Roman" w:hAnsi="Times New Roman" w:cs="Times New Roman"/>
                <w:b/>
                <w:bCs/>
              </w:rPr>
            </w:rPrChange>
          </w:rPr>
          <w:br w:type="page"/>
        </w:r>
      </w:ins>
    </w:p>
    <w:p w14:paraId="6A8E0360" w14:textId="77777777" w:rsidR="00785ED3" w:rsidRPr="00F61830" w:rsidDel="009F3A16" w:rsidRDefault="00785ED3" w:rsidP="00D91F0E">
      <w:pPr>
        <w:rPr>
          <w:del w:id="6460" w:author="Jennifer Kosmatka" w:date="2025-06-09T14:00:00Z" w16du:dateUtc="2025-06-09T18:00:00Z"/>
          <w:rFonts w:ascii="Times New Roman" w:hAnsi="Times New Roman" w:cs="Times New Roman"/>
          <w:b/>
          <w:bCs/>
          <w:sz w:val="21"/>
          <w:szCs w:val="21"/>
          <w:rPrChange w:id="6461" w:author="Jackson Halpin" w:date="2025-06-11T14:22:00Z" w16du:dateUtc="2025-06-11T18:22:00Z">
            <w:rPr>
              <w:del w:id="6462" w:author="Jennifer Kosmatka" w:date="2025-06-09T14:00:00Z" w16du:dateUtc="2025-06-09T18:00:00Z"/>
              <w:rFonts w:ascii="Times New Roman" w:hAnsi="Times New Roman" w:cs="Times New Roman"/>
              <w:b/>
              <w:bCs/>
            </w:rPr>
          </w:rPrChange>
        </w:rPr>
      </w:pPr>
    </w:p>
    <w:p w14:paraId="428ECCE5" w14:textId="77777777" w:rsidR="00785ED3" w:rsidRPr="00F61830" w:rsidRDefault="00785ED3" w:rsidP="00D91F0E">
      <w:pPr>
        <w:rPr>
          <w:rFonts w:ascii="Times New Roman" w:hAnsi="Times New Roman" w:cs="Times New Roman"/>
          <w:b/>
          <w:bCs/>
          <w:sz w:val="21"/>
          <w:szCs w:val="21"/>
          <w:rPrChange w:id="6463" w:author="Jackson Halpin" w:date="2025-06-11T14:22:00Z" w16du:dateUtc="2025-06-11T18:22:00Z">
            <w:rPr>
              <w:rFonts w:ascii="Times New Roman" w:hAnsi="Times New Roman" w:cs="Times New Roman"/>
              <w:b/>
              <w:bCs/>
            </w:rPr>
          </w:rPrChange>
        </w:rPr>
      </w:pPr>
    </w:p>
    <w:p w14:paraId="7551BB24" w14:textId="3F8E4DE1" w:rsidR="00785ED3" w:rsidRPr="00F61830" w:rsidRDefault="00785ED3" w:rsidP="00D91F0E">
      <w:pPr>
        <w:rPr>
          <w:rFonts w:ascii="Times New Roman" w:hAnsi="Times New Roman" w:cs="Times New Roman"/>
          <w:b/>
          <w:bCs/>
          <w:sz w:val="21"/>
          <w:szCs w:val="21"/>
          <w:rPrChange w:id="6464" w:author="Jackson Halpin" w:date="2025-06-11T14:22:00Z" w16du:dateUtc="2025-06-11T18:22:00Z">
            <w:rPr>
              <w:rFonts w:ascii="Times New Roman" w:hAnsi="Times New Roman" w:cs="Times New Roman"/>
              <w:b/>
              <w:bCs/>
            </w:rPr>
          </w:rPrChange>
        </w:rPr>
      </w:pPr>
    </w:p>
    <w:p w14:paraId="207485AD" w14:textId="26031FA2" w:rsidR="006278E5" w:rsidRPr="00F61830" w:rsidRDefault="009F3A16" w:rsidP="00D91F0E">
      <w:pPr>
        <w:rPr>
          <w:rFonts w:ascii="Times New Roman" w:hAnsi="Times New Roman" w:cs="Times New Roman"/>
          <w:b/>
          <w:bCs/>
          <w:sz w:val="21"/>
          <w:szCs w:val="21"/>
          <w:rPrChange w:id="6465" w:author="Jackson Halpin" w:date="2025-06-11T14:22:00Z" w16du:dateUtc="2025-06-11T18:22:00Z">
            <w:rPr>
              <w:rFonts w:ascii="Times New Roman" w:hAnsi="Times New Roman" w:cs="Times New Roman"/>
              <w:b/>
              <w:bCs/>
            </w:rPr>
          </w:rPrChange>
        </w:rPr>
      </w:pPr>
      <w:ins w:id="6466" w:author="Jennifer Kosmatka" w:date="2025-06-09T14:00:00Z" w16du:dateUtc="2025-06-09T18:00:00Z">
        <w:r w:rsidRPr="00F61830">
          <w:rPr>
            <w:rFonts w:ascii="Times New Roman" w:hAnsi="Times New Roman" w:cs="Times New Roman"/>
            <w:b/>
            <w:bCs/>
            <w:noProof/>
            <w:sz w:val="21"/>
            <w:szCs w:val="21"/>
            <w:rPrChange w:id="6467" w:author="Jackson Halpin" w:date="2025-06-11T14:22:00Z" w16du:dateUtc="2025-06-11T18:22:00Z">
              <w:rPr>
                <w:rFonts w:ascii="Times New Roman" w:hAnsi="Times New Roman" w:cs="Times New Roman"/>
                <w:b/>
                <w:bCs/>
                <w:noProof/>
              </w:rPr>
            </w:rPrChange>
          </w:rPr>
          <w:drawing>
            <wp:inline distT="0" distB="0" distL="0" distR="0" wp14:anchorId="5E64CF06" wp14:editId="1861E3C7">
              <wp:extent cx="1790700" cy="1435100"/>
              <wp:effectExtent l="0" t="0" r="0" b="0"/>
              <wp:docPr id="942213401" name="Picture 2" descr="A colorful letter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13401" name="Picture 2" descr="A colorful letters on a black background&#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0700" cy="1435100"/>
                      </a:xfrm>
                      <a:prstGeom prst="rect">
                        <a:avLst/>
                      </a:prstGeom>
                    </pic:spPr>
                  </pic:pic>
                </a:graphicData>
              </a:graphic>
            </wp:inline>
          </w:drawing>
        </w:r>
      </w:ins>
      <w:del w:id="6468" w:author="Jennifer Kosmatka" w:date="2025-06-09T14:00:00Z" w16du:dateUtc="2025-06-09T18:00:00Z">
        <w:r w:rsidR="00D91F0E" w:rsidRPr="00F61830" w:rsidDel="009F3A16">
          <w:rPr>
            <w:rFonts w:ascii="Times New Roman" w:hAnsi="Times New Roman" w:cs="Times New Roman"/>
            <w:b/>
            <w:bCs/>
            <w:noProof/>
            <w:sz w:val="21"/>
            <w:szCs w:val="21"/>
            <w:rPrChange w:id="6469" w:author="Jackson Halpin" w:date="2025-06-11T14:22:00Z" w16du:dateUtc="2025-06-11T18:22:00Z">
              <w:rPr>
                <w:rFonts w:ascii="Times New Roman" w:hAnsi="Times New Roman" w:cs="Times New Roman"/>
                <w:b/>
                <w:bCs/>
                <w:noProof/>
              </w:rPr>
            </w:rPrChange>
          </w:rPr>
          <w:drawing>
            <wp:inline distT="0" distB="0" distL="0" distR="0" wp14:anchorId="543C8B36" wp14:editId="60E15201">
              <wp:extent cx="5092995" cy="2241811"/>
              <wp:effectExtent l="0" t="0" r="0" b="0"/>
              <wp:docPr id="283757963" name="Picture 3" descr="A black screen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7963" name="Picture 3" descr="A black screen with colorful letters&#10;&#10;Description automatically generated"/>
                      <pic:cNvPicPr/>
                    </pic:nvPicPr>
                    <pic:blipFill rotWithShape="1">
                      <a:blip r:embed="rId36">
                        <a:extLst>
                          <a:ext uri="{28A0092B-C50C-407E-A947-70E740481C1C}">
                            <a14:useLocalDpi xmlns:a14="http://schemas.microsoft.com/office/drawing/2010/main" val="0"/>
                          </a:ext>
                        </a:extLst>
                      </a:blip>
                      <a:srcRect b="33973"/>
                      <a:stretch/>
                    </pic:blipFill>
                    <pic:spPr bwMode="auto">
                      <a:xfrm>
                        <a:off x="0" y="0"/>
                        <a:ext cx="5111608" cy="2250004"/>
                      </a:xfrm>
                      <a:prstGeom prst="rect">
                        <a:avLst/>
                      </a:prstGeom>
                      <a:ln>
                        <a:noFill/>
                      </a:ln>
                      <a:extLst>
                        <a:ext uri="{53640926-AAD7-44D8-BBD7-CCE9431645EC}">
                          <a14:shadowObscured xmlns:a14="http://schemas.microsoft.com/office/drawing/2010/main"/>
                        </a:ext>
                      </a:extLst>
                    </pic:spPr>
                  </pic:pic>
                </a:graphicData>
              </a:graphic>
            </wp:inline>
          </w:drawing>
        </w:r>
      </w:del>
    </w:p>
    <w:p w14:paraId="756896F4" w14:textId="77777777" w:rsidR="006278E5" w:rsidRPr="00F61830" w:rsidRDefault="006278E5" w:rsidP="00DD759A">
      <w:pPr>
        <w:jc w:val="both"/>
        <w:rPr>
          <w:rFonts w:ascii="Times New Roman" w:hAnsi="Times New Roman" w:cs="Times New Roman"/>
          <w:b/>
          <w:bCs/>
          <w:sz w:val="21"/>
          <w:szCs w:val="21"/>
          <w:rPrChange w:id="6470" w:author="Jackson Halpin" w:date="2025-06-11T14:22:00Z" w16du:dateUtc="2025-06-11T18:22:00Z">
            <w:rPr>
              <w:rFonts w:ascii="Times New Roman" w:hAnsi="Times New Roman" w:cs="Times New Roman"/>
              <w:b/>
              <w:bCs/>
            </w:rPr>
          </w:rPrChange>
        </w:rPr>
      </w:pPr>
    </w:p>
    <w:p w14:paraId="49F31B75" w14:textId="40E608A6" w:rsidR="005844C1" w:rsidRPr="00F61830" w:rsidDel="009F3A16" w:rsidRDefault="006725B2" w:rsidP="009F3A16">
      <w:pPr>
        <w:jc w:val="both"/>
        <w:rPr>
          <w:del w:id="6471" w:author="Jennifer Kosmatka" w:date="2025-06-03T14:12:00Z" w16du:dateUtc="2025-06-03T18:12:00Z"/>
          <w:rFonts w:ascii="Times New Roman" w:hAnsi="Times New Roman" w:cs="Times New Roman"/>
          <w:sz w:val="21"/>
          <w:szCs w:val="21"/>
          <w:rPrChange w:id="6472" w:author="Jackson Halpin" w:date="2025-06-11T14:22:00Z" w16du:dateUtc="2025-06-11T18:22:00Z">
            <w:rPr>
              <w:del w:id="6473" w:author="Jennifer Kosmatka" w:date="2025-06-03T14:12:00Z" w16du:dateUtc="2025-06-03T18:12:00Z"/>
              <w:rFonts w:ascii="Times New Roman" w:hAnsi="Times New Roman" w:cs="Times New Roman"/>
            </w:rPr>
          </w:rPrChange>
        </w:rPr>
      </w:pPr>
      <w:r w:rsidRPr="00F61830">
        <w:rPr>
          <w:rFonts w:ascii="Times New Roman" w:hAnsi="Times New Roman" w:cs="Times New Roman"/>
          <w:b/>
          <w:bCs/>
          <w:sz w:val="21"/>
          <w:szCs w:val="21"/>
          <w:rPrChange w:id="6474" w:author="Jackson Halpin" w:date="2025-06-11T14:22:00Z" w16du:dateUtc="2025-06-11T18:22:00Z">
            <w:rPr>
              <w:rFonts w:ascii="Times New Roman" w:hAnsi="Times New Roman" w:cs="Times New Roman"/>
              <w:b/>
              <w:bCs/>
            </w:rPr>
          </w:rPrChange>
        </w:rPr>
        <w:t>Fig</w:t>
      </w:r>
      <w:ins w:id="6475" w:author="Amy E Keating" w:date="2025-05-07T21:18:00Z" w16du:dateUtc="2025-05-08T01:18:00Z">
        <w:r w:rsidR="00F77B73" w:rsidRPr="00F61830">
          <w:rPr>
            <w:rFonts w:ascii="Times New Roman" w:hAnsi="Times New Roman" w:cs="Times New Roman"/>
            <w:b/>
            <w:bCs/>
            <w:sz w:val="21"/>
            <w:szCs w:val="21"/>
            <w:rPrChange w:id="6476" w:author="Jackson Halpin" w:date="2025-06-11T14:22:00Z" w16du:dateUtc="2025-06-11T18:22:00Z">
              <w:rPr>
                <w:rFonts w:ascii="Times New Roman" w:hAnsi="Times New Roman" w:cs="Times New Roman"/>
                <w:b/>
                <w:bCs/>
              </w:rPr>
            </w:rPrChange>
          </w:rPr>
          <w:t>ure</w:t>
        </w:r>
      </w:ins>
      <w:del w:id="6477" w:author="Amy E Keating" w:date="2025-05-07T21:18:00Z" w16du:dateUtc="2025-05-08T01:18:00Z">
        <w:r w:rsidRPr="00F61830" w:rsidDel="00F77B73">
          <w:rPr>
            <w:rFonts w:ascii="Times New Roman" w:hAnsi="Times New Roman" w:cs="Times New Roman"/>
            <w:b/>
            <w:bCs/>
            <w:sz w:val="21"/>
            <w:szCs w:val="21"/>
            <w:rPrChange w:id="6478" w:author="Jackson Halpin" w:date="2025-06-11T14:22:00Z" w16du:dateUtc="2025-06-11T18:22:00Z">
              <w:rPr>
                <w:rFonts w:ascii="Times New Roman" w:hAnsi="Times New Roman" w:cs="Times New Roman"/>
                <w:b/>
                <w:bCs/>
              </w:rPr>
            </w:rPrChange>
          </w:rPr>
          <w:delText>.</w:delText>
        </w:r>
      </w:del>
      <w:r w:rsidRPr="00F61830">
        <w:rPr>
          <w:rFonts w:ascii="Times New Roman" w:hAnsi="Times New Roman" w:cs="Times New Roman"/>
          <w:b/>
          <w:bCs/>
          <w:sz w:val="21"/>
          <w:szCs w:val="21"/>
          <w:rPrChange w:id="6479" w:author="Jackson Halpin" w:date="2025-06-11T14:22:00Z" w16du:dateUtc="2025-06-11T18:22:00Z">
            <w:rPr>
              <w:rFonts w:ascii="Times New Roman" w:hAnsi="Times New Roman" w:cs="Times New Roman"/>
              <w:b/>
              <w:bCs/>
            </w:rPr>
          </w:rPrChange>
        </w:rPr>
        <w:t xml:space="preserve"> </w:t>
      </w:r>
      <w:del w:id="6480" w:author="Amy E Keating" w:date="2025-05-07T19:51:00Z" w16du:dateUtc="2025-05-07T23:51:00Z">
        <w:r w:rsidRPr="00F61830" w:rsidDel="00BE6D32">
          <w:rPr>
            <w:rFonts w:ascii="Times New Roman" w:hAnsi="Times New Roman" w:cs="Times New Roman"/>
            <w:b/>
            <w:bCs/>
            <w:sz w:val="21"/>
            <w:szCs w:val="21"/>
            <w:rPrChange w:id="6481" w:author="Jackson Halpin" w:date="2025-06-11T14:22:00Z" w16du:dateUtc="2025-06-11T18:22:00Z">
              <w:rPr>
                <w:rFonts w:ascii="Times New Roman" w:hAnsi="Times New Roman" w:cs="Times New Roman"/>
                <w:b/>
                <w:bCs/>
              </w:rPr>
            </w:rPrChange>
          </w:rPr>
          <w:delText>S</w:delText>
        </w:r>
        <w:r w:rsidR="00CE4D39" w:rsidRPr="00F61830" w:rsidDel="00BE6D32">
          <w:rPr>
            <w:rFonts w:ascii="Times New Roman" w:hAnsi="Times New Roman" w:cs="Times New Roman"/>
            <w:b/>
            <w:bCs/>
            <w:sz w:val="21"/>
            <w:szCs w:val="21"/>
            <w:rPrChange w:id="6482" w:author="Jackson Halpin" w:date="2025-06-11T14:22:00Z" w16du:dateUtc="2025-06-11T18:22:00Z">
              <w:rPr>
                <w:rFonts w:ascii="Times New Roman" w:hAnsi="Times New Roman" w:cs="Times New Roman"/>
                <w:b/>
                <w:bCs/>
              </w:rPr>
            </w:rPrChange>
          </w:rPr>
          <w:delText>7</w:delText>
        </w:r>
      </w:del>
      <w:ins w:id="6483" w:author="Amy E Keating" w:date="2025-05-07T19:51:00Z" w16du:dateUtc="2025-05-07T23:51:00Z">
        <w:r w:rsidR="00BE6D32" w:rsidRPr="00F61830">
          <w:rPr>
            <w:rFonts w:ascii="Times New Roman" w:hAnsi="Times New Roman" w:cs="Times New Roman"/>
            <w:b/>
            <w:bCs/>
            <w:sz w:val="21"/>
            <w:szCs w:val="21"/>
            <w:rPrChange w:id="6484" w:author="Jackson Halpin" w:date="2025-06-11T14:22:00Z" w16du:dateUtc="2025-06-11T18:22:00Z">
              <w:rPr>
                <w:rFonts w:ascii="Times New Roman" w:hAnsi="Times New Roman" w:cs="Times New Roman"/>
                <w:b/>
                <w:bCs/>
              </w:rPr>
            </w:rPrChange>
          </w:rPr>
          <w:t>S9</w:t>
        </w:r>
      </w:ins>
      <w:r w:rsidR="005844C1" w:rsidRPr="00F61830">
        <w:rPr>
          <w:rFonts w:ascii="Times New Roman" w:hAnsi="Times New Roman" w:cs="Times New Roman"/>
          <w:b/>
          <w:bCs/>
          <w:sz w:val="21"/>
          <w:szCs w:val="21"/>
          <w:rPrChange w:id="6485" w:author="Jackson Halpin" w:date="2025-06-11T14:22:00Z" w16du:dateUtc="2025-06-11T18:22:00Z">
            <w:rPr>
              <w:rFonts w:ascii="Times New Roman" w:hAnsi="Times New Roman" w:cs="Times New Roman"/>
              <w:b/>
              <w:bCs/>
            </w:rPr>
          </w:rPrChange>
        </w:rPr>
        <w:t>. HPQ False Positive peptides</w:t>
      </w:r>
      <w:r w:rsidR="00D91F0E" w:rsidRPr="00F61830">
        <w:rPr>
          <w:rFonts w:ascii="Times New Roman" w:hAnsi="Times New Roman" w:cs="Times New Roman"/>
          <w:b/>
          <w:bCs/>
          <w:sz w:val="21"/>
          <w:szCs w:val="21"/>
          <w:rPrChange w:id="6486" w:author="Jackson Halpin" w:date="2025-06-11T14:22:00Z" w16du:dateUtc="2025-06-11T18:22:00Z">
            <w:rPr>
              <w:rFonts w:ascii="Times New Roman" w:hAnsi="Times New Roman" w:cs="Times New Roman"/>
              <w:b/>
              <w:bCs/>
            </w:rPr>
          </w:rPrChange>
        </w:rPr>
        <w:t xml:space="preserve"> </w:t>
      </w:r>
    </w:p>
    <w:p w14:paraId="60B289F1" w14:textId="77777777" w:rsidR="009F3A16" w:rsidRPr="00F61830" w:rsidRDefault="009F3A16" w:rsidP="00DD759A">
      <w:pPr>
        <w:jc w:val="both"/>
        <w:rPr>
          <w:ins w:id="6487" w:author="Jennifer Kosmatka" w:date="2025-06-03T14:12:00Z" w16du:dateUtc="2025-06-03T18:12:00Z"/>
          <w:rFonts w:ascii="Times New Roman" w:hAnsi="Times New Roman" w:cs="Times New Roman"/>
          <w:b/>
          <w:bCs/>
          <w:sz w:val="21"/>
          <w:szCs w:val="21"/>
          <w:rPrChange w:id="6488" w:author="Jackson Halpin" w:date="2025-06-11T14:22:00Z" w16du:dateUtc="2025-06-11T18:22:00Z">
            <w:rPr>
              <w:ins w:id="6489" w:author="Jennifer Kosmatka" w:date="2025-06-03T14:12:00Z" w16du:dateUtc="2025-06-03T18:12:00Z"/>
              <w:rFonts w:ascii="Times New Roman" w:hAnsi="Times New Roman" w:cs="Times New Roman"/>
              <w:b/>
              <w:bCs/>
            </w:rPr>
          </w:rPrChange>
        </w:rPr>
      </w:pPr>
    </w:p>
    <w:p w14:paraId="2A5DC0E7" w14:textId="2CE73F42" w:rsidR="00D91F0E" w:rsidRPr="00F61830" w:rsidRDefault="00D91F0E">
      <w:pPr>
        <w:jc w:val="both"/>
        <w:rPr>
          <w:rFonts w:ascii="Times New Roman" w:hAnsi="Times New Roman" w:cs="Times New Roman"/>
          <w:sz w:val="21"/>
          <w:szCs w:val="21"/>
          <w:rPrChange w:id="6490" w:author="Jackson Halpin" w:date="2025-06-11T14:22:00Z" w16du:dateUtc="2025-06-11T18:22:00Z">
            <w:rPr/>
          </w:rPrChange>
        </w:rPr>
        <w:pPrChange w:id="6491" w:author="Jennifer Kosmatka" w:date="2025-06-03T14:12:00Z" w16du:dateUtc="2025-06-03T18:12:00Z">
          <w:pPr>
            <w:pStyle w:val="ListParagraph"/>
            <w:numPr>
              <w:numId w:val="19"/>
            </w:numPr>
            <w:ind w:hanging="360"/>
            <w:jc w:val="both"/>
          </w:pPr>
        </w:pPrChange>
      </w:pPr>
      <w:r w:rsidRPr="00F61830">
        <w:rPr>
          <w:rFonts w:ascii="Times New Roman" w:hAnsi="Times New Roman" w:cs="Times New Roman"/>
          <w:sz w:val="21"/>
          <w:szCs w:val="21"/>
          <w:rPrChange w:id="6492" w:author="Jackson Halpin" w:date="2025-06-11T14:22:00Z" w16du:dateUtc="2025-06-11T18:22:00Z">
            <w:rPr/>
          </w:rPrChange>
        </w:rPr>
        <w:t xml:space="preserve">Identification of HPQ by </w:t>
      </w:r>
      <w:commentRangeStart w:id="6493"/>
      <w:r w:rsidRPr="00F61830">
        <w:rPr>
          <w:rFonts w:ascii="Times New Roman" w:hAnsi="Times New Roman" w:cs="Times New Roman"/>
          <w:sz w:val="21"/>
          <w:szCs w:val="21"/>
          <w:rPrChange w:id="6494" w:author="Jackson Halpin" w:date="2025-06-11T14:22:00Z" w16du:dateUtc="2025-06-11T18:22:00Z">
            <w:rPr/>
          </w:rPrChange>
        </w:rPr>
        <w:t xml:space="preserve">XSTREME </w:t>
      </w:r>
      <w:commentRangeEnd w:id="6493"/>
      <w:r w:rsidR="006D7920" w:rsidRPr="00F61830">
        <w:rPr>
          <w:rStyle w:val="CommentReference"/>
          <w:sz w:val="13"/>
          <w:szCs w:val="13"/>
          <w:rPrChange w:id="6495" w:author="Jackson Halpin" w:date="2025-06-11T14:22:00Z" w16du:dateUtc="2025-06-11T18:22:00Z">
            <w:rPr>
              <w:rStyle w:val="CommentReference"/>
            </w:rPr>
          </w:rPrChange>
        </w:rPr>
        <w:commentReference w:id="6493"/>
      </w:r>
      <w:r w:rsidR="00AC7E82" w:rsidRPr="00F61830">
        <w:rPr>
          <w:rFonts w:ascii="Times New Roman" w:hAnsi="Times New Roman" w:cs="Times New Roman"/>
          <w:sz w:val="21"/>
          <w:szCs w:val="21"/>
          <w:rPrChange w:id="6496" w:author="Jackson Halpin" w:date="2025-06-11T14:22:00Z" w16du:dateUtc="2025-06-11T18:22:00Z">
            <w:rPr>
              <w:rFonts w:ascii="Times New Roman" w:hAnsi="Times New Roman" w:cs="Times New Roman"/>
            </w:rPr>
          </w:rPrChange>
        </w:rPr>
        <w:fldChar w:fldCharType="begin"/>
      </w:r>
      <w:r w:rsidR="00AC7E82" w:rsidRPr="00F61830">
        <w:rPr>
          <w:rFonts w:ascii="Times New Roman" w:hAnsi="Times New Roman" w:cs="Times New Roman"/>
          <w:sz w:val="21"/>
          <w:szCs w:val="21"/>
          <w:rPrChange w:id="6497" w:author="Jackson Halpin" w:date="2025-06-11T14:22:00Z" w16du:dateUtc="2025-06-11T18:22:00Z">
            <w:rPr>
              <w:rFonts w:ascii="Times New Roman" w:hAnsi="Times New Roman" w:cs="Times New Roman"/>
            </w:rPr>
          </w:rPrChange>
        </w:rPr>
        <w:instrText xml:space="preserve"> ADDIN ZOTERO_ITEM CSL_CITATION {"citationID":"NXJX3X3U","properties":{"formattedCitation":"(Grant and Bailey 2021)","plainCitation":"(Grant and Bailey 2021)","noteIndex":0},"citationItems":[{"id":132,"uris":["http://zotero.org/users/local/DUCgBsd9/items/A5MQHPVZ","http://zotero.org/users/14717947/items/A5MQHPVZ"],"itemData":{"id":132,"type":"article","abstract":"Abstract\n          \n            XSTREME is a web-based tool for performing comprehensive motif discovery and analysis in DNA, RNA or protein sequences, as well as in sequences in user-defined alphabets. It is designed for both very large and very small datasets. XSTREME is similar to the MEME-ChIP tool, but expands upon its capabilities in several ways. Like MEME-ChIP, XSTREME performs two types of\n            de novo\n            motif discovery, and also performs motif enrichment analysis of the input sequences using databases of known motifs. Unlike MEME-ChIP, which ranks motifs based on their enrichment in the\n            centers\n            of the input sequences, XSTREME uses enrichment\n            anywhere\n            in the sequences for this purpose. Consequently, XSTREME is more appropriate for motif-based analysis of sequences regardless of how the motifs are distributed within the sequences. XSTREME uses the MEME and STREME algorithms for motif discovery, and the recently developed SEA algorithm for motif enrichment analysis. The interactive HTML output produced by XSTREME includes highly accurate motif significance estimates, plots of the positional distribution of each motif, and histograms of the number of motif matches in each sequences. XSTREME is easy to use via its web server at\n            https://meme-suite.org\n            , and is fully integrated with the widely-used MEME Suite of sequence analysis tools, which can be freely downloaded at the same web site for non-commercial use.","DOI":"10.1101/2021.09.02.458722","language":"en","source":"Bioinformatics","title":"XSTREME: Comprehensive motif analysis of biological sequence datasets","title-short":"XSTREME","URL":"http://biorxiv.org/lookup/doi/10.1101/2021.09.02.458722","author":[{"family":"Grant","given":"Charles E."},{"family":"Bailey","given":"Timothy L."}],"accessed":{"date-parts":[["2024",5,27]]},"issued":{"date-parts":[["2021",9,3]]}}}],"schema":"https://github.com/citation-style-language/schema/raw/master/csl-citation.json"} </w:instrText>
      </w:r>
      <w:r w:rsidR="00AC7E82" w:rsidRPr="00F61830">
        <w:rPr>
          <w:rFonts w:ascii="Times New Roman" w:hAnsi="Times New Roman" w:cs="Times New Roman"/>
          <w:sz w:val="21"/>
          <w:szCs w:val="21"/>
          <w:rPrChange w:id="6498" w:author="Jackson Halpin" w:date="2025-06-11T14:22:00Z" w16du:dateUtc="2025-06-11T18:22:00Z">
            <w:rPr>
              <w:rFonts w:ascii="Times New Roman" w:hAnsi="Times New Roman" w:cs="Times New Roman"/>
            </w:rPr>
          </w:rPrChange>
        </w:rPr>
        <w:fldChar w:fldCharType="separate"/>
      </w:r>
      <w:r w:rsidR="00AC7E82" w:rsidRPr="00F61830">
        <w:rPr>
          <w:rFonts w:ascii="Times New Roman" w:hAnsi="Times New Roman" w:cs="Times New Roman"/>
          <w:noProof/>
          <w:sz w:val="21"/>
          <w:szCs w:val="21"/>
          <w:rPrChange w:id="6499" w:author="Jackson Halpin" w:date="2025-06-11T14:22:00Z" w16du:dateUtc="2025-06-11T18:22:00Z">
            <w:rPr>
              <w:rFonts w:ascii="Times New Roman" w:hAnsi="Times New Roman" w:cs="Times New Roman"/>
              <w:noProof/>
            </w:rPr>
          </w:rPrChange>
        </w:rPr>
        <w:t>(Grant and Bailey 2021)</w:t>
      </w:r>
      <w:r w:rsidR="00AC7E82" w:rsidRPr="00F61830">
        <w:rPr>
          <w:rFonts w:ascii="Times New Roman" w:hAnsi="Times New Roman" w:cs="Times New Roman"/>
          <w:sz w:val="21"/>
          <w:szCs w:val="21"/>
          <w:rPrChange w:id="6500" w:author="Jackson Halpin" w:date="2025-06-11T14:22:00Z" w16du:dateUtc="2025-06-11T18:22:00Z">
            <w:rPr>
              <w:rFonts w:ascii="Times New Roman" w:hAnsi="Times New Roman" w:cs="Times New Roman"/>
            </w:rPr>
          </w:rPrChange>
        </w:rPr>
        <w:fldChar w:fldCharType="end"/>
      </w:r>
      <w:del w:id="6501" w:author="Jennifer Kosmatka" w:date="2025-06-11T12:21:00Z" w16du:dateUtc="2025-06-11T16:21:00Z">
        <w:r w:rsidR="009F3A16" w:rsidRPr="00F61830" w:rsidDel="00AC7E82">
          <w:rPr>
            <w:rFonts w:ascii="Times New Roman" w:hAnsi="Times New Roman" w:cs="Times New Roman"/>
            <w:sz w:val="21"/>
            <w:szCs w:val="21"/>
            <w:rPrChange w:id="6502" w:author="Jackson Halpin" w:date="2025-06-11T14:22:00Z" w16du:dateUtc="2025-06-11T18:22:00Z">
              <w:rPr>
                <w:rFonts w:ascii="Times New Roman" w:hAnsi="Times New Roman" w:cs="Times New Roman"/>
              </w:rPr>
            </w:rPrChange>
          </w:rPr>
          <w:fldChar w:fldCharType="begin"/>
        </w:r>
        <w:r w:rsidR="009F3A16" w:rsidRPr="00F61830" w:rsidDel="00AC7E82">
          <w:rPr>
            <w:rFonts w:ascii="Times New Roman" w:hAnsi="Times New Roman" w:cs="Times New Roman"/>
            <w:sz w:val="21"/>
            <w:szCs w:val="21"/>
            <w:rPrChange w:id="6503" w:author="Jackson Halpin" w:date="2025-06-11T14:22:00Z" w16du:dateUtc="2025-06-11T18:22:00Z">
              <w:rPr>
                <w:rFonts w:ascii="Times New Roman" w:hAnsi="Times New Roman" w:cs="Times New Roman"/>
              </w:rPr>
            </w:rPrChange>
          </w:rPr>
          <w:delInstrText xml:space="preserve"> ADDIN ZOTERO_ITEM CSL_CITATION {"citationID":"GXVx9oCn","properties":{"formattedCitation":"(Bailey et al. 2015)","plainCitation":"(Bailey et al. 2015)","noteIndex":0},"citationItems":[{"id":495,"uris":["http://zotero.org/users/14717947/items/NH5RD3ML"],"itemData":{"id":495,"type":"article-journal","container-title":"Nucleic Acids Research","DOI":"10.1093/nar/gkv416","ISSN":"0305-1048, 1362-4962","issue":"W1","journalAbbreviation":"Nucleic Acids Res","language":"en","license":"http://creativecommons.org/licenses/by/4.0/","page":"W39-W49","source":"DOI.org (Crossref)","title":"The MEME Suite","volume":"43","author":[{"family":"Bailey","given":"Timothy L."},{"family":"Johnson","given":"James"},{"family":"Grant","given":"Charles E."},{"family":"Noble","given":"William S."}],"issued":{"date-parts":[["2015",7,1]]}}}],"schema":"https://github.com/citation-style-language/schema/raw/master/csl-citation.json"} </w:delInstrText>
        </w:r>
        <w:r w:rsidR="009F3A16" w:rsidRPr="00F61830" w:rsidDel="00AC7E82">
          <w:rPr>
            <w:rFonts w:ascii="Times New Roman" w:hAnsi="Times New Roman" w:cs="Times New Roman"/>
            <w:sz w:val="21"/>
            <w:szCs w:val="21"/>
            <w:rPrChange w:id="6504" w:author="Jackson Halpin" w:date="2025-06-11T14:22:00Z" w16du:dateUtc="2025-06-11T18:22:00Z">
              <w:rPr>
                <w:rFonts w:ascii="Times New Roman" w:hAnsi="Times New Roman" w:cs="Times New Roman"/>
              </w:rPr>
            </w:rPrChange>
          </w:rPr>
          <w:fldChar w:fldCharType="separate"/>
        </w:r>
      </w:del>
      <w:del w:id="6505" w:author="Jennifer Kosmatka" w:date="2025-06-11T09:23:00Z" w16du:dateUtc="2025-06-11T13:23:00Z">
        <w:r w:rsidR="009F3A16" w:rsidRPr="00F61830" w:rsidDel="00D412A8">
          <w:rPr>
            <w:rFonts w:ascii="Times New Roman" w:hAnsi="Times New Roman" w:cs="Times New Roman"/>
            <w:noProof/>
            <w:sz w:val="21"/>
            <w:szCs w:val="21"/>
            <w:rPrChange w:id="6506" w:author="Jackson Halpin" w:date="2025-06-11T14:22:00Z" w16du:dateUtc="2025-06-11T18:22:00Z">
              <w:rPr>
                <w:rFonts w:ascii="Times New Roman" w:hAnsi="Times New Roman" w:cs="Times New Roman"/>
                <w:noProof/>
              </w:rPr>
            </w:rPrChange>
          </w:rPr>
          <w:delText>(Bailey et al. 2015)</w:delText>
        </w:r>
      </w:del>
      <w:del w:id="6507" w:author="Jennifer Kosmatka" w:date="2025-06-11T12:21:00Z" w16du:dateUtc="2025-06-11T16:21:00Z">
        <w:r w:rsidR="009F3A16" w:rsidRPr="00F61830" w:rsidDel="00AC7E82">
          <w:rPr>
            <w:rFonts w:ascii="Times New Roman" w:hAnsi="Times New Roman" w:cs="Times New Roman"/>
            <w:sz w:val="21"/>
            <w:szCs w:val="21"/>
            <w:rPrChange w:id="6508" w:author="Jackson Halpin" w:date="2025-06-11T14:22:00Z" w16du:dateUtc="2025-06-11T18:22:00Z">
              <w:rPr>
                <w:rFonts w:ascii="Times New Roman" w:hAnsi="Times New Roman" w:cs="Times New Roman"/>
              </w:rPr>
            </w:rPrChange>
          </w:rPr>
          <w:fldChar w:fldCharType="end"/>
        </w:r>
      </w:del>
      <w:ins w:id="6509" w:author="Jennifer Kosmatka" w:date="2025-06-09T13:57:00Z" w16du:dateUtc="2025-06-09T17:57:00Z">
        <w:r w:rsidR="009F3A16" w:rsidRPr="00F61830">
          <w:rPr>
            <w:rFonts w:ascii="Times New Roman" w:hAnsi="Times New Roman" w:cs="Times New Roman"/>
            <w:sz w:val="21"/>
            <w:szCs w:val="21"/>
            <w:rPrChange w:id="6510" w:author="Jackson Halpin" w:date="2025-06-11T14:22:00Z" w16du:dateUtc="2025-06-11T18:22:00Z">
              <w:rPr>
                <w:rFonts w:ascii="Times New Roman" w:hAnsi="Times New Roman" w:cs="Times New Roman"/>
              </w:rPr>
            </w:rPrChange>
          </w:rPr>
          <w:t xml:space="preserve"> </w:t>
        </w:r>
      </w:ins>
      <w:r w:rsidRPr="00F61830">
        <w:rPr>
          <w:rFonts w:ascii="Times New Roman" w:hAnsi="Times New Roman" w:cs="Times New Roman"/>
          <w:sz w:val="21"/>
          <w:szCs w:val="21"/>
          <w:rPrChange w:id="6511" w:author="Jackson Halpin" w:date="2025-06-11T14:22:00Z" w16du:dateUtc="2025-06-11T18:22:00Z">
            <w:rPr/>
          </w:rPrChange>
        </w:rPr>
        <w:t xml:space="preserve">as an enriched binding </w:t>
      </w:r>
      <w:del w:id="6512" w:author="Amy E Keating" w:date="2025-05-07T21:10:00Z" w16du:dateUtc="2025-05-08T01:10:00Z">
        <w:r w:rsidRPr="00F61830" w:rsidDel="00611CB3">
          <w:rPr>
            <w:rFonts w:ascii="Times New Roman" w:hAnsi="Times New Roman" w:cs="Times New Roman"/>
            <w:sz w:val="21"/>
            <w:szCs w:val="21"/>
            <w:rPrChange w:id="6513" w:author="Jackson Halpin" w:date="2025-06-11T14:22:00Z" w16du:dateUtc="2025-06-11T18:22:00Z">
              <w:rPr/>
            </w:rPrChange>
          </w:rPr>
          <w:delText xml:space="preserve">sequence </w:delText>
        </w:r>
      </w:del>
      <w:r w:rsidR="00611CB3" w:rsidRPr="00F61830">
        <w:rPr>
          <w:rFonts w:ascii="Times New Roman" w:hAnsi="Times New Roman" w:cs="Times New Roman"/>
          <w:sz w:val="21"/>
          <w:szCs w:val="21"/>
          <w:rPrChange w:id="6514" w:author="Jackson Halpin" w:date="2025-06-11T14:22:00Z" w16du:dateUtc="2025-06-11T18:22:00Z">
            <w:rPr/>
          </w:rPrChange>
        </w:rPr>
        <w:t xml:space="preserve">motif </w:t>
      </w:r>
      <w:r w:rsidRPr="00F61830">
        <w:rPr>
          <w:rFonts w:ascii="Times New Roman" w:hAnsi="Times New Roman" w:cs="Times New Roman"/>
          <w:sz w:val="21"/>
          <w:szCs w:val="21"/>
          <w:rPrChange w:id="6515" w:author="Jackson Halpin" w:date="2025-06-11T14:22:00Z" w16du:dateUtc="2025-06-11T18:22:00Z">
            <w:rPr/>
          </w:rPrChange>
        </w:rPr>
        <w:t>in the sort. The highest enriching peptides (n =</w:t>
      </w:r>
      <w:r w:rsidR="002437E6" w:rsidRPr="00F61830">
        <w:rPr>
          <w:rFonts w:ascii="Times New Roman" w:hAnsi="Times New Roman" w:cs="Times New Roman"/>
          <w:sz w:val="21"/>
          <w:szCs w:val="21"/>
          <w:rPrChange w:id="6516" w:author="Jackson Halpin" w:date="2025-06-11T14:22:00Z" w16du:dateUtc="2025-06-11T18:22:00Z">
            <w:rPr/>
          </w:rPrChange>
        </w:rPr>
        <w:t xml:space="preserve"> 427</w:t>
      </w:r>
      <w:r w:rsidRPr="00F61830">
        <w:rPr>
          <w:rFonts w:ascii="Times New Roman" w:hAnsi="Times New Roman" w:cs="Times New Roman"/>
          <w:sz w:val="21"/>
          <w:szCs w:val="21"/>
          <w:rPrChange w:id="6517" w:author="Jackson Halpin" w:date="2025-06-11T14:22:00Z" w16du:dateUtc="2025-06-11T18:22:00Z">
            <w:rPr/>
          </w:rPrChange>
        </w:rPr>
        <w:t xml:space="preserve">) </w:t>
      </w:r>
      <w:r w:rsidR="00BE6D32" w:rsidRPr="00F61830">
        <w:rPr>
          <w:rFonts w:ascii="Times New Roman" w:hAnsi="Times New Roman" w:cs="Times New Roman"/>
          <w:sz w:val="21"/>
          <w:szCs w:val="21"/>
          <w:rPrChange w:id="6518" w:author="Jackson Halpin" w:date="2025-06-11T14:22:00Z" w16du:dateUtc="2025-06-11T18:22:00Z">
            <w:rPr/>
          </w:rPrChange>
        </w:rPr>
        <w:t xml:space="preserve">were </w:t>
      </w:r>
      <w:r w:rsidRPr="00F61830">
        <w:rPr>
          <w:rFonts w:ascii="Times New Roman" w:hAnsi="Times New Roman" w:cs="Times New Roman"/>
          <w:sz w:val="21"/>
          <w:szCs w:val="21"/>
          <w:rPrChange w:id="6519" w:author="Jackson Halpin" w:date="2025-06-11T14:22:00Z" w16du:dateUtc="2025-06-11T18:22:00Z">
            <w:rPr/>
          </w:rPrChange>
        </w:rPr>
        <w:t xml:space="preserve">input into XSTREME with the input library as background. HPQ was the </w:t>
      </w:r>
      <w:commentRangeStart w:id="6520"/>
      <w:r w:rsidRPr="00F61830">
        <w:rPr>
          <w:rFonts w:ascii="Times New Roman" w:hAnsi="Times New Roman" w:cs="Times New Roman"/>
          <w:sz w:val="21"/>
          <w:szCs w:val="21"/>
          <w:highlight w:val="yellow"/>
          <w:rPrChange w:id="6521" w:author="Jackson Halpin" w:date="2025-06-11T14:22:00Z" w16du:dateUtc="2025-06-11T18:22:00Z">
            <w:rPr>
              <w:highlight w:val="yellow"/>
            </w:rPr>
          </w:rPrChange>
        </w:rPr>
        <w:t>third</w:t>
      </w:r>
      <w:r w:rsidRPr="00F61830">
        <w:rPr>
          <w:rFonts w:ascii="Times New Roman" w:hAnsi="Times New Roman" w:cs="Times New Roman"/>
          <w:sz w:val="21"/>
          <w:szCs w:val="21"/>
          <w:rPrChange w:id="6522" w:author="Jackson Halpin" w:date="2025-06-11T14:22:00Z" w16du:dateUtc="2025-06-11T18:22:00Z">
            <w:rPr/>
          </w:rPrChange>
        </w:rPr>
        <w:t xml:space="preserve"> highest </w:t>
      </w:r>
      <w:commentRangeEnd w:id="6520"/>
      <w:r w:rsidR="00BE6D32" w:rsidRPr="00F61830">
        <w:rPr>
          <w:rStyle w:val="CommentReference"/>
          <w:sz w:val="13"/>
          <w:szCs w:val="13"/>
          <w:rPrChange w:id="6523" w:author="Jackson Halpin" w:date="2025-06-11T14:22:00Z" w16du:dateUtc="2025-06-11T18:22:00Z">
            <w:rPr>
              <w:rStyle w:val="CommentReference"/>
            </w:rPr>
          </w:rPrChange>
        </w:rPr>
        <w:commentReference w:id="6520"/>
      </w:r>
      <w:r w:rsidRPr="00F61830">
        <w:rPr>
          <w:rFonts w:ascii="Times New Roman" w:hAnsi="Times New Roman" w:cs="Times New Roman"/>
          <w:sz w:val="21"/>
          <w:szCs w:val="21"/>
          <w:rPrChange w:id="6524" w:author="Jackson Halpin" w:date="2025-06-11T14:22:00Z" w16du:dateUtc="2025-06-11T18:22:00Z">
            <w:rPr/>
          </w:rPrChange>
        </w:rPr>
        <w:t>enriching motif.</w:t>
      </w:r>
    </w:p>
    <w:p w14:paraId="0BA6FC2C" w14:textId="3B695C31" w:rsidR="00D91F0E" w:rsidRPr="00F61830" w:rsidDel="009F3A16" w:rsidRDefault="00D91F0E" w:rsidP="00ED6845">
      <w:pPr>
        <w:pStyle w:val="ListParagraph"/>
        <w:numPr>
          <w:ilvl w:val="0"/>
          <w:numId w:val="19"/>
        </w:numPr>
        <w:jc w:val="both"/>
        <w:rPr>
          <w:del w:id="6525" w:author="Jennifer Kosmatka" w:date="2025-06-03T14:12:00Z" w16du:dateUtc="2025-06-03T18:12:00Z"/>
          <w:rFonts w:ascii="Times New Roman" w:hAnsi="Times New Roman" w:cs="Times New Roman"/>
          <w:sz w:val="21"/>
          <w:szCs w:val="21"/>
          <w:rPrChange w:id="6526" w:author="Jackson Halpin" w:date="2025-06-11T14:22:00Z" w16du:dateUtc="2025-06-11T18:22:00Z">
            <w:rPr>
              <w:del w:id="6527" w:author="Jennifer Kosmatka" w:date="2025-06-03T14:12:00Z" w16du:dateUtc="2025-06-03T18:12:00Z"/>
              <w:rFonts w:ascii="Times New Roman" w:hAnsi="Times New Roman" w:cs="Times New Roman"/>
            </w:rPr>
          </w:rPrChange>
        </w:rPr>
      </w:pPr>
      <w:del w:id="6528" w:author="Jennifer Kosmatka" w:date="2025-06-03T14:12:00Z" w16du:dateUtc="2025-06-03T18:12:00Z">
        <w:r w:rsidRPr="00F61830" w:rsidDel="009F3A16">
          <w:rPr>
            <w:rFonts w:ascii="Times New Roman" w:hAnsi="Times New Roman" w:cs="Times New Roman"/>
            <w:sz w:val="21"/>
            <w:szCs w:val="21"/>
            <w:rPrChange w:id="6529" w:author="Jackson Halpin" w:date="2025-06-11T14:22:00Z" w16du:dateUtc="2025-06-11T18:22:00Z">
              <w:rPr>
                <w:rFonts w:ascii="Times New Roman" w:hAnsi="Times New Roman" w:cs="Times New Roman"/>
              </w:rPr>
            </w:rPrChange>
          </w:rPr>
          <w:delText xml:space="preserve">BLI response (nm) </w:delText>
        </w:r>
      </w:del>
      <w:ins w:id="6530" w:author="Amy E Keating" w:date="2025-05-07T21:11:00Z" w16du:dateUtc="2025-05-08T01:11:00Z">
        <w:del w:id="6531" w:author="Jennifer Kosmatka" w:date="2025-06-03T14:12:00Z" w16du:dateUtc="2025-06-03T18:12:00Z">
          <w:r w:rsidR="00611CB3" w:rsidRPr="00F61830" w:rsidDel="009F3A16">
            <w:rPr>
              <w:rFonts w:ascii="Times New Roman" w:hAnsi="Times New Roman" w:cs="Times New Roman"/>
              <w:sz w:val="21"/>
              <w:szCs w:val="21"/>
              <w:rPrChange w:id="6532" w:author="Jackson Halpin" w:date="2025-06-11T14:22:00Z" w16du:dateUtc="2025-06-11T18:22:00Z">
                <w:rPr>
                  <w:rFonts w:ascii="Times New Roman" w:hAnsi="Times New Roman" w:cs="Times New Roman"/>
                </w:rPr>
              </w:rPrChange>
            </w:rPr>
            <w:delText xml:space="preserve">for binding of LC3B to </w:delText>
          </w:r>
        </w:del>
      </w:ins>
      <w:del w:id="6533" w:author="Jennifer Kosmatka" w:date="2025-06-03T14:12:00Z" w16du:dateUtc="2025-06-03T18:12:00Z">
        <w:r w:rsidRPr="00F61830" w:rsidDel="009F3A16">
          <w:rPr>
            <w:rFonts w:ascii="Times New Roman" w:hAnsi="Times New Roman" w:cs="Times New Roman"/>
            <w:sz w:val="21"/>
            <w:szCs w:val="21"/>
            <w:rPrChange w:id="6534" w:author="Jackson Halpin" w:date="2025-06-11T14:22:00Z" w16du:dateUtc="2025-06-11T18:22:00Z">
              <w:rPr>
                <w:rFonts w:ascii="Times New Roman" w:hAnsi="Times New Roman" w:cs="Times New Roman"/>
              </w:rPr>
            </w:rPrChange>
          </w:rPr>
          <w:delText>of</w:delText>
        </w:r>
      </w:del>
      <w:ins w:id="6535" w:author="Amy E Keating" w:date="2025-05-07T19:52:00Z" w16du:dateUtc="2025-05-07T23:52:00Z">
        <w:del w:id="6536" w:author="Jennifer Kosmatka" w:date="2025-06-03T14:12:00Z" w16du:dateUtc="2025-06-03T18:12:00Z">
          <w:r w:rsidR="00BE6D32" w:rsidRPr="00F61830" w:rsidDel="009F3A16">
            <w:rPr>
              <w:rFonts w:ascii="Times New Roman" w:hAnsi="Times New Roman" w:cs="Times New Roman"/>
              <w:sz w:val="21"/>
              <w:szCs w:val="21"/>
              <w:rPrChange w:id="6537" w:author="Jackson Halpin" w:date="2025-06-11T14:22:00Z" w16du:dateUtc="2025-06-11T18:22:00Z">
                <w:rPr>
                  <w:rFonts w:ascii="Times New Roman" w:hAnsi="Times New Roman" w:cs="Times New Roman"/>
                </w:rPr>
              </w:rPrChange>
            </w:rPr>
            <w:delText>peptides from</w:delText>
          </w:r>
        </w:del>
      </w:ins>
      <w:del w:id="6538" w:author="Jennifer Kosmatka" w:date="2025-06-03T14:12:00Z" w16du:dateUtc="2025-06-03T18:12:00Z">
        <w:r w:rsidRPr="00F61830" w:rsidDel="009F3A16">
          <w:rPr>
            <w:rFonts w:ascii="Times New Roman" w:hAnsi="Times New Roman" w:cs="Times New Roman"/>
            <w:sz w:val="21"/>
            <w:szCs w:val="21"/>
            <w:rPrChange w:id="6539" w:author="Jackson Halpin" w:date="2025-06-11T14:22:00Z" w16du:dateUtc="2025-06-11T18:22:00Z">
              <w:rPr>
                <w:rFonts w:ascii="Times New Roman" w:hAnsi="Times New Roman" w:cs="Times New Roman"/>
              </w:rPr>
            </w:rPrChange>
          </w:rPr>
          <w:delText xml:space="preserve"> CHD9 </w:delText>
        </w:r>
        <w:commentRangeStart w:id="6540"/>
        <w:commentRangeStart w:id="6541"/>
        <w:r w:rsidRPr="00F61830" w:rsidDel="009F3A16">
          <w:rPr>
            <w:rFonts w:ascii="Times New Roman" w:hAnsi="Times New Roman" w:cs="Times New Roman"/>
            <w:sz w:val="21"/>
            <w:szCs w:val="21"/>
            <w:rPrChange w:id="6542" w:author="Jackson Halpin" w:date="2025-06-11T14:22:00Z" w16du:dateUtc="2025-06-11T18:22:00Z">
              <w:rPr>
                <w:rFonts w:ascii="Times New Roman" w:hAnsi="Times New Roman" w:cs="Times New Roman"/>
              </w:rPr>
            </w:rPrChange>
          </w:rPr>
          <w:delText>()</w:delText>
        </w:r>
        <w:commentRangeEnd w:id="6540"/>
        <w:r w:rsidR="006D7920" w:rsidRPr="00F61830" w:rsidDel="009F3A16">
          <w:rPr>
            <w:rStyle w:val="CommentReference"/>
            <w:sz w:val="13"/>
            <w:szCs w:val="13"/>
            <w:rPrChange w:id="6543" w:author="Jackson Halpin" w:date="2025-06-11T14:22:00Z" w16du:dateUtc="2025-06-11T18:22:00Z">
              <w:rPr>
                <w:rStyle w:val="CommentReference"/>
              </w:rPr>
            </w:rPrChange>
          </w:rPr>
          <w:commentReference w:id="6540"/>
        </w:r>
        <w:commentRangeEnd w:id="6541"/>
        <w:r w:rsidR="009F3A16" w:rsidRPr="00F61830" w:rsidDel="009F3A16">
          <w:rPr>
            <w:rStyle w:val="CommentReference"/>
            <w:sz w:val="13"/>
            <w:szCs w:val="13"/>
            <w:rPrChange w:id="6544" w:author="Jackson Halpin" w:date="2025-06-11T14:22:00Z" w16du:dateUtc="2025-06-11T18:22:00Z">
              <w:rPr>
                <w:rStyle w:val="CommentReference"/>
              </w:rPr>
            </w:rPrChange>
          </w:rPr>
          <w:commentReference w:id="6541"/>
        </w:r>
        <w:r w:rsidRPr="00F61830" w:rsidDel="009F3A16">
          <w:rPr>
            <w:rFonts w:ascii="Times New Roman" w:hAnsi="Times New Roman" w:cs="Times New Roman"/>
            <w:sz w:val="21"/>
            <w:szCs w:val="21"/>
            <w:rPrChange w:id="6545" w:author="Jackson Halpin" w:date="2025-06-11T14:22:00Z" w16du:dateUtc="2025-06-11T18:22:00Z">
              <w:rPr>
                <w:rFonts w:ascii="Times New Roman" w:hAnsi="Times New Roman" w:cs="Times New Roman"/>
              </w:rPr>
            </w:rPrChange>
          </w:rPr>
          <w:delText xml:space="preserve"> and MTF1 </w:delText>
        </w:r>
        <w:r w:rsidRPr="00F61830" w:rsidDel="009F3A16">
          <w:rPr>
            <w:rFonts w:ascii="Times New Roman" w:hAnsi="Times New Roman" w:cs="Times New Roman"/>
            <w:sz w:val="21"/>
            <w:szCs w:val="21"/>
            <w:highlight w:val="yellow"/>
            <w:rPrChange w:id="6546" w:author="Jackson Halpin" w:date="2025-06-11T14:22:00Z" w16du:dateUtc="2025-06-11T18:22:00Z">
              <w:rPr>
                <w:rFonts w:ascii="Times New Roman" w:hAnsi="Times New Roman" w:cs="Times New Roman"/>
              </w:rPr>
            </w:rPrChange>
          </w:rPr>
          <w:delText>()</w:delText>
        </w:r>
        <w:r w:rsidRPr="00F61830" w:rsidDel="009F3A16">
          <w:rPr>
            <w:rFonts w:ascii="Times New Roman" w:hAnsi="Times New Roman" w:cs="Times New Roman"/>
            <w:sz w:val="21"/>
            <w:szCs w:val="21"/>
            <w:rPrChange w:id="6547" w:author="Jackson Halpin" w:date="2025-06-11T14:22:00Z" w16du:dateUtc="2025-06-11T18:22:00Z">
              <w:rPr>
                <w:rFonts w:ascii="Times New Roman" w:hAnsi="Times New Roman" w:cs="Times New Roman"/>
              </w:rPr>
            </w:rPrChange>
          </w:rPr>
          <w:delText>, two high-enriching peptides containing HPQ sequences that do not bind LC3B.</w:delText>
        </w:r>
      </w:del>
    </w:p>
    <w:p w14:paraId="33CB54BF" w14:textId="77777777" w:rsidR="00DD759A" w:rsidRPr="00F61830" w:rsidRDefault="00DD759A" w:rsidP="00DD759A">
      <w:pPr>
        <w:jc w:val="both"/>
        <w:rPr>
          <w:rFonts w:ascii="Times New Roman" w:hAnsi="Times New Roman" w:cs="Times New Roman"/>
          <w:b/>
          <w:bCs/>
          <w:sz w:val="21"/>
          <w:szCs w:val="21"/>
          <w:rPrChange w:id="6548" w:author="Jackson Halpin" w:date="2025-06-11T14:22:00Z" w16du:dateUtc="2025-06-11T18:22:00Z">
            <w:rPr>
              <w:rFonts w:ascii="Times New Roman" w:hAnsi="Times New Roman" w:cs="Times New Roman"/>
              <w:b/>
              <w:bCs/>
            </w:rPr>
          </w:rPrChange>
        </w:rPr>
      </w:pPr>
    </w:p>
    <w:p w14:paraId="46A10315" w14:textId="69BF2828" w:rsidR="000C0615" w:rsidRPr="00F61830" w:rsidRDefault="000C0615">
      <w:pPr>
        <w:rPr>
          <w:rFonts w:ascii="Times New Roman" w:hAnsi="Times New Roman" w:cs="Times New Roman"/>
          <w:b/>
          <w:bCs/>
          <w:sz w:val="21"/>
          <w:szCs w:val="21"/>
          <w:rPrChange w:id="6549"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6550" w:author="Jackson Halpin" w:date="2025-06-11T14:22:00Z" w16du:dateUtc="2025-06-11T18:22:00Z">
            <w:rPr>
              <w:rFonts w:ascii="Times New Roman" w:hAnsi="Times New Roman" w:cs="Times New Roman"/>
              <w:b/>
              <w:bCs/>
            </w:rPr>
          </w:rPrChange>
        </w:rPr>
        <w:br w:type="page"/>
      </w:r>
    </w:p>
    <w:p w14:paraId="023E7C07" w14:textId="5FED499E" w:rsidR="00FD6C39" w:rsidRPr="00F61830" w:rsidRDefault="00FD6C39" w:rsidP="005844C1">
      <w:pPr>
        <w:jc w:val="both"/>
        <w:rPr>
          <w:rFonts w:ascii="Times New Roman" w:hAnsi="Times New Roman" w:cs="Times New Roman"/>
          <w:b/>
          <w:bCs/>
          <w:sz w:val="21"/>
          <w:szCs w:val="21"/>
          <w:rPrChange w:id="6551"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noProof/>
          <w:sz w:val="21"/>
          <w:szCs w:val="21"/>
          <w:rPrChange w:id="6552" w:author="Jackson Halpin" w:date="2025-06-11T14:22:00Z" w16du:dateUtc="2025-06-11T18:22:00Z">
            <w:rPr>
              <w:rFonts w:ascii="Times New Roman" w:hAnsi="Times New Roman" w:cs="Times New Roman"/>
              <w:b/>
              <w:bCs/>
              <w:noProof/>
            </w:rPr>
          </w:rPrChange>
        </w:rPr>
        <w:lastRenderedPageBreak/>
        <w:drawing>
          <wp:inline distT="0" distB="0" distL="0" distR="0" wp14:anchorId="0CBB788E" wp14:editId="1AA8E3D0">
            <wp:extent cx="5943600" cy="3733165"/>
            <wp:effectExtent l="0" t="0" r="0" b="635"/>
            <wp:docPr id="329269819" name="Picture 6" descr="A diagram of different types of blo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9819" name="Picture 6" descr="A diagram of different types of blotch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r w:rsidR="00364964" w:rsidRPr="00F61830">
        <w:rPr>
          <w:rFonts w:ascii="Times New Roman" w:hAnsi="Times New Roman" w:cs="Times New Roman"/>
          <w:b/>
          <w:bCs/>
          <w:sz w:val="21"/>
          <w:szCs w:val="21"/>
          <w:rPrChange w:id="6553" w:author="Jackson Halpin" w:date="2025-06-11T14:22:00Z" w16du:dateUtc="2025-06-11T18:22:00Z">
            <w:rPr>
              <w:rFonts w:ascii="Times New Roman" w:hAnsi="Times New Roman" w:cs="Times New Roman"/>
              <w:b/>
              <w:bCs/>
            </w:rPr>
          </w:rPrChange>
        </w:rPr>
        <w:t>Fig</w:t>
      </w:r>
      <w:r w:rsidR="00F77B73" w:rsidRPr="00F61830">
        <w:rPr>
          <w:rFonts w:ascii="Times New Roman" w:hAnsi="Times New Roman" w:cs="Times New Roman"/>
          <w:b/>
          <w:bCs/>
          <w:sz w:val="21"/>
          <w:szCs w:val="21"/>
          <w:rPrChange w:id="6554" w:author="Jackson Halpin" w:date="2025-06-11T14:22:00Z" w16du:dateUtc="2025-06-11T18:22:00Z">
            <w:rPr>
              <w:rFonts w:ascii="Times New Roman" w:hAnsi="Times New Roman" w:cs="Times New Roman"/>
              <w:b/>
              <w:bCs/>
            </w:rPr>
          </w:rPrChange>
        </w:rPr>
        <w:t>ure</w:t>
      </w:r>
      <w:r w:rsidR="00364964" w:rsidRPr="00F61830">
        <w:rPr>
          <w:rFonts w:ascii="Times New Roman" w:hAnsi="Times New Roman" w:cs="Times New Roman"/>
          <w:b/>
          <w:bCs/>
          <w:sz w:val="21"/>
          <w:szCs w:val="21"/>
          <w:rPrChange w:id="6555" w:author="Jackson Halpin" w:date="2025-06-11T14:22:00Z" w16du:dateUtc="2025-06-11T18:22:00Z">
            <w:rPr>
              <w:rFonts w:ascii="Times New Roman" w:hAnsi="Times New Roman" w:cs="Times New Roman"/>
              <w:b/>
              <w:bCs/>
            </w:rPr>
          </w:rPrChange>
        </w:rPr>
        <w:t xml:space="preserve"> S</w:t>
      </w:r>
      <w:r w:rsidR="00BA4ADC" w:rsidRPr="00F61830">
        <w:rPr>
          <w:rFonts w:ascii="Times New Roman" w:hAnsi="Times New Roman" w:cs="Times New Roman"/>
          <w:b/>
          <w:bCs/>
          <w:sz w:val="21"/>
          <w:szCs w:val="21"/>
          <w:rPrChange w:id="6556" w:author="Jackson Halpin" w:date="2025-06-11T14:22:00Z" w16du:dateUtc="2025-06-11T18:22:00Z">
            <w:rPr>
              <w:rFonts w:ascii="Times New Roman" w:hAnsi="Times New Roman" w:cs="Times New Roman"/>
              <w:b/>
              <w:bCs/>
            </w:rPr>
          </w:rPrChange>
        </w:rPr>
        <w:t>10</w:t>
      </w:r>
      <w:r w:rsidR="005844C1" w:rsidRPr="00F61830">
        <w:rPr>
          <w:rFonts w:ascii="Times New Roman" w:hAnsi="Times New Roman" w:cs="Times New Roman"/>
          <w:b/>
          <w:bCs/>
          <w:sz w:val="21"/>
          <w:szCs w:val="21"/>
          <w:rPrChange w:id="6557" w:author="Jackson Halpin" w:date="2025-06-11T14:22:00Z" w16du:dateUtc="2025-06-11T18:22:00Z">
            <w:rPr>
              <w:rFonts w:ascii="Times New Roman" w:hAnsi="Times New Roman" w:cs="Times New Roman"/>
              <w:b/>
              <w:bCs/>
            </w:rPr>
          </w:rPrChange>
        </w:rPr>
        <w:t xml:space="preserve">. </w:t>
      </w:r>
      <w:r w:rsidR="00ED6845" w:rsidRPr="00F61830">
        <w:rPr>
          <w:rFonts w:ascii="Times New Roman" w:hAnsi="Times New Roman" w:cs="Times New Roman"/>
          <w:b/>
          <w:bCs/>
          <w:sz w:val="21"/>
          <w:szCs w:val="21"/>
          <w:rPrChange w:id="6558" w:author="Jackson Halpin" w:date="2025-06-11T14:22:00Z" w16du:dateUtc="2025-06-11T18:22:00Z">
            <w:rPr>
              <w:rFonts w:ascii="Times New Roman" w:hAnsi="Times New Roman" w:cs="Times New Roman"/>
              <w:b/>
              <w:bCs/>
            </w:rPr>
          </w:rPrChange>
        </w:rPr>
        <w:t>LC3B LDS* enrichment sort</w:t>
      </w:r>
    </w:p>
    <w:p w14:paraId="395160BD" w14:textId="380805A2" w:rsidR="00FD6C39" w:rsidRPr="00F61830" w:rsidRDefault="00FD6C39" w:rsidP="00FD6C39">
      <w:pPr>
        <w:rPr>
          <w:rFonts w:ascii="Times New Roman" w:hAnsi="Times New Roman" w:cs="Times New Roman"/>
          <w:sz w:val="21"/>
          <w:szCs w:val="21"/>
          <w:rPrChange w:id="6559" w:author="Jackson Halpin" w:date="2025-06-11T14:22:00Z" w16du:dateUtc="2025-06-11T18:22:00Z">
            <w:rPr>
              <w:rFonts w:ascii="Times New Roman" w:hAnsi="Times New Roman" w:cs="Times New Roman"/>
            </w:rPr>
          </w:rPrChange>
        </w:rPr>
      </w:pPr>
      <w:r w:rsidRPr="00F61830">
        <w:rPr>
          <w:rFonts w:ascii="Times New Roman" w:hAnsi="Times New Roman" w:cs="Times New Roman"/>
          <w:sz w:val="21"/>
          <w:szCs w:val="21"/>
          <w:rPrChange w:id="6560" w:author="Jackson Halpin" w:date="2025-06-11T14:22:00Z" w16du:dateUtc="2025-06-11T18:22:00Z">
            <w:rPr>
              <w:rFonts w:ascii="Times New Roman" w:hAnsi="Times New Roman" w:cs="Times New Roman"/>
            </w:rPr>
          </w:rPrChange>
        </w:rPr>
        <w:t>An additional three</w:t>
      </w:r>
      <w:ins w:id="6561" w:author="Amy E Keating" w:date="2025-05-07T21:04:00Z" w16du:dateUtc="2025-05-08T01:04:00Z">
        <w:r w:rsidR="00D84FCD" w:rsidRPr="00F61830">
          <w:rPr>
            <w:rFonts w:ascii="Times New Roman" w:hAnsi="Times New Roman" w:cs="Times New Roman"/>
            <w:sz w:val="21"/>
            <w:szCs w:val="21"/>
            <w:rPrChange w:id="6562" w:author="Jackson Halpin" w:date="2025-06-11T14:22:00Z" w16du:dateUtc="2025-06-11T18:22:00Z">
              <w:rPr>
                <w:rFonts w:ascii="Times New Roman" w:hAnsi="Times New Roman" w:cs="Times New Roman"/>
              </w:rPr>
            </w:rPrChange>
          </w:rPr>
          <w:t xml:space="preserve"> </w:t>
        </w:r>
      </w:ins>
      <w:r w:rsidRPr="00F61830">
        <w:rPr>
          <w:rFonts w:ascii="Times New Roman" w:hAnsi="Times New Roman" w:cs="Times New Roman"/>
          <w:sz w:val="21"/>
          <w:szCs w:val="21"/>
          <w:rPrChange w:id="6563" w:author="Jackson Halpin" w:date="2025-06-11T14:22:00Z" w16du:dateUtc="2025-06-11T18:22:00Z">
            <w:rPr>
              <w:rFonts w:ascii="Times New Roman" w:hAnsi="Times New Roman" w:cs="Times New Roman"/>
            </w:rPr>
          </w:rPrChange>
        </w:rPr>
        <w:t>round</w:t>
      </w:r>
      <w:r w:rsidR="00D84FCD" w:rsidRPr="00F61830">
        <w:rPr>
          <w:rFonts w:ascii="Times New Roman" w:hAnsi="Times New Roman" w:cs="Times New Roman"/>
          <w:sz w:val="21"/>
          <w:szCs w:val="21"/>
          <w:rPrChange w:id="6564" w:author="Jackson Halpin" w:date="2025-06-11T14:22:00Z" w16du:dateUtc="2025-06-11T18:22:00Z">
            <w:rPr>
              <w:rFonts w:ascii="Times New Roman" w:hAnsi="Times New Roman" w:cs="Times New Roman"/>
            </w:rPr>
          </w:rPrChange>
        </w:rPr>
        <w:t>s of</w:t>
      </w:r>
      <w:r w:rsidRPr="00F61830">
        <w:rPr>
          <w:rFonts w:ascii="Times New Roman" w:hAnsi="Times New Roman" w:cs="Times New Roman"/>
          <w:sz w:val="21"/>
          <w:szCs w:val="21"/>
          <w:rPrChange w:id="6565" w:author="Jackson Halpin" w:date="2025-06-11T14:22:00Z" w16du:dateUtc="2025-06-11T18:22:00Z">
            <w:rPr>
              <w:rFonts w:ascii="Times New Roman" w:hAnsi="Times New Roman" w:cs="Times New Roman"/>
            </w:rPr>
          </w:rPrChange>
        </w:rPr>
        <w:t xml:space="preserve"> bacterial display sort</w:t>
      </w:r>
      <w:r w:rsidR="00D84FCD" w:rsidRPr="00F61830">
        <w:rPr>
          <w:rFonts w:ascii="Times New Roman" w:hAnsi="Times New Roman" w:cs="Times New Roman"/>
          <w:sz w:val="21"/>
          <w:szCs w:val="21"/>
          <w:rPrChange w:id="6566" w:author="Jackson Halpin" w:date="2025-06-11T14:22:00Z" w16du:dateUtc="2025-06-11T18:22:00Z">
            <w:rPr>
              <w:rFonts w:ascii="Times New Roman" w:hAnsi="Times New Roman" w:cs="Times New Roman"/>
            </w:rPr>
          </w:rPrChange>
        </w:rPr>
        <w:t>ing</w:t>
      </w:r>
      <w:r w:rsidRPr="00F61830">
        <w:rPr>
          <w:rFonts w:ascii="Times New Roman" w:hAnsi="Times New Roman" w:cs="Times New Roman"/>
          <w:sz w:val="21"/>
          <w:szCs w:val="21"/>
          <w:rPrChange w:id="6567" w:author="Jackson Halpin" w:date="2025-06-11T14:22:00Z" w16du:dateUtc="2025-06-11T18:22:00Z">
            <w:rPr>
              <w:rFonts w:ascii="Times New Roman" w:hAnsi="Times New Roman" w:cs="Times New Roman"/>
            </w:rPr>
          </w:rPrChange>
        </w:rPr>
        <w:t xml:space="preserve"> </w:t>
      </w:r>
      <w:r w:rsidR="00D84FCD" w:rsidRPr="00F61830">
        <w:rPr>
          <w:rFonts w:ascii="Times New Roman" w:hAnsi="Times New Roman" w:cs="Times New Roman"/>
          <w:sz w:val="21"/>
          <w:szCs w:val="21"/>
          <w:rPrChange w:id="6568" w:author="Jackson Halpin" w:date="2025-06-11T14:22:00Z" w16du:dateUtc="2025-06-11T18:22:00Z">
            <w:rPr>
              <w:rFonts w:ascii="Times New Roman" w:hAnsi="Times New Roman" w:cs="Times New Roman"/>
            </w:rPr>
          </w:rPrChange>
        </w:rPr>
        <w:t xml:space="preserve">were </w:t>
      </w:r>
      <w:r w:rsidRPr="00F61830">
        <w:rPr>
          <w:rFonts w:ascii="Times New Roman" w:hAnsi="Times New Roman" w:cs="Times New Roman"/>
          <w:sz w:val="21"/>
          <w:szCs w:val="21"/>
          <w:rPrChange w:id="6569" w:author="Jackson Halpin" w:date="2025-06-11T14:22:00Z" w16du:dateUtc="2025-06-11T18:22:00Z">
            <w:rPr>
              <w:rFonts w:ascii="Times New Roman" w:hAnsi="Times New Roman" w:cs="Times New Roman"/>
            </w:rPr>
          </w:rPrChange>
        </w:rPr>
        <w:t xml:space="preserve">performed for </w:t>
      </w:r>
      <w:r w:rsidR="00D33423" w:rsidRPr="00F61830">
        <w:rPr>
          <w:rFonts w:ascii="Times New Roman" w:hAnsi="Times New Roman" w:cs="Times New Roman"/>
          <w:sz w:val="21"/>
          <w:szCs w:val="21"/>
          <w:rPrChange w:id="6570" w:author="Jackson Halpin" w:date="2025-06-11T14:22:00Z" w16du:dateUtc="2025-06-11T18:22:00Z">
            <w:rPr>
              <w:rFonts w:ascii="Times New Roman" w:hAnsi="Times New Roman" w:cs="Times New Roman"/>
            </w:rPr>
          </w:rPrChange>
        </w:rPr>
        <w:t xml:space="preserve">binding </w:t>
      </w:r>
      <w:r w:rsidRPr="00F61830">
        <w:rPr>
          <w:rFonts w:ascii="Times New Roman" w:hAnsi="Times New Roman" w:cs="Times New Roman"/>
          <w:sz w:val="21"/>
          <w:szCs w:val="21"/>
          <w:rPrChange w:id="6571" w:author="Jackson Halpin" w:date="2025-06-11T14:22:00Z" w16du:dateUtc="2025-06-11T18:22:00Z">
            <w:rPr>
              <w:rFonts w:ascii="Times New Roman" w:hAnsi="Times New Roman" w:cs="Times New Roman"/>
            </w:rPr>
          </w:rPrChange>
        </w:rPr>
        <w:t>to pre-tetramerized LC3B LDS*</w:t>
      </w:r>
      <w:r w:rsidR="00D33423" w:rsidRPr="00F61830">
        <w:rPr>
          <w:rFonts w:ascii="Times New Roman" w:hAnsi="Times New Roman" w:cs="Times New Roman"/>
          <w:sz w:val="21"/>
          <w:szCs w:val="21"/>
          <w:rPrChange w:id="6572" w:author="Jackson Halpin" w:date="2025-06-11T14:22:00Z" w16du:dateUtc="2025-06-11T18:22:00Z">
            <w:rPr>
              <w:rFonts w:ascii="Times New Roman" w:hAnsi="Times New Roman" w:cs="Times New Roman"/>
            </w:rPr>
          </w:rPrChange>
        </w:rPr>
        <w:t>,</w:t>
      </w:r>
      <w:r w:rsidRPr="00F61830">
        <w:rPr>
          <w:rFonts w:ascii="Times New Roman" w:hAnsi="Times New Roman" w:cs="Times New Roman"/>
          <w:sz w:val="21"/>
          <w:szCs w:val="21"/>
          <w:rPrChange w:id="6573" w:author="Jackson Halpin" w:date="2025-06-11T14:22:00Z" w16du:dateUtc="2025-06-11T18:22:00Z">
            <w:rPr>
              <w:rFonts w:ascii="Times New Roman" w:hAnsi="Times New Roman" w:cs="Times New Roman"/>
            </w:rPr>
          </w:rPrChange>
        </w:rPr>
        <w:t xml:space="preserve"> </w:t>
      </w:r>
      <w:r w:rsidR="00D84FCD" w:rsidRPr="00F61830">
        <w:rPr>
          <w:rFonts w:ascii="Times New Roman" w:hAnsi="Times New Roman" w:cs="Times New Roman"/>
          <w:sz w:val="21"/>
          <w:szCs w:val="21"/>
          <w:rPrChange w:id="6574" w:author="Jackson Halpin" w:date="2025-06-11T14:22:00Z" w16du:dateUtc="2025-06-11T18:22:00Z">
            <w:rPr>
              <w:rFonts w:ascii="Times New Roman" w:hAnsi="Times New Roman" w:cs="Times New Roman"/>
            </w:rPr>
          </w:rPrChange>
        </w:rPr>
        <w:t>using the population collected from round 5 of the LC3B sorting experiment as input</w:t>
      </w:r>
      <w:r w:rsidRPr="00F61830">
        <w:rPr>
          <w:rFonts w:ascii="Times New Roman" w:hAnsi="Times New Roman" w:cs="Times New Roman"/>
          <w:sz w:val="21"/>
          <w:szCs w:val="21"/>
          <w:rPrChange w:id="6575" w:author="Jackson Halpin" w:date="2025-06-11T14:22:00Z" w16du:dateUtc="2025-06-11T18:22:00Z">
            <w:rPr>
              <w:rFonts w:ascii="Times New Roman" w:hAnsi="Times New Roman" w:cs="Times New Roman"/>
            </w:rPr>
          </w:rPrChange>
        </w:rPr>
        <w:t xml:space="preserve">. </w:t>
      </w:r>
      <w:r w:rsidR="00D84FCD" w:rsidRPr="00F61830">
        <w:rPr>
          <w:rFonts w:ascii="Times New Roman" w:hAnsi="Times New Roman" w:cs="Times New Roman"/>
          <w:sz w:val="21"/>
          <w:szCs w:val="21"/>
          <w:rPrChange w:id="6576" w:author="Jackson Halpin" w:date="2025-06-11T14:22:00Z" w16du:dateUtc="2025-06-11T18:22:00Z">
            <w:rPr>
              <w:rFonts w:ascii="Times New Roman" w:hAnsi="Times New Roman" w:cs="Times New Roman"/>
            </w:rPr>
          </w:rPrChange>
        </w:rPr>
        <w:t>Signals for positive</w:t>
      </w:r>
      <w:r w:rsidRPr="00F61830">
        <w:rPr>
          <w:rFonts w:ascii="Times New Roman" w:hAnsi="Times New Roman" w:cs="Times New Roman"/>
          <w:sz w:val="21"/>
          <w:szCs w:val="21"/>
          <w:rPrChange w:id="6577" w:author="Jackson Halpin" w:date="2025-06-11T14:22:00Z" w16du:dateUtc="2025-06-11T18:22:00Z">
            <w:rPr>
              <w:rFonts w:ascii="Times New Roman" w:hAnsi="Times New Roman" w:cs="Times New Roman"/>
            </w:rPr>
          </w:rPrChange>
        </w:rPr>
        <w:t xml:space="preserve"> controls </w:t>
      </w:r>
      <w:r w:rsidR="00F77B73" w:rsidRPr="00F61830">
        <w:rPr>
          <w:rFonts w:ascii="Times New Roman" w:hAnsi="Times New Roman" w:cs="Times New Roman"/>
          <w:sz w:val="21"/>
          <w:szCs w:val="21"/>
          <w:rPrChange w:id="6578" w:author="Jackson Halpin" w:date="2025-06-11T14:22:00Z" w16du:dateUtc="2025-06-11T18:22:00Z">
            <w:rPr>
              <w:rFonts w:ascii="Times New Roman" w:hAnsi="Times New Roman" w:cs="Times New Roman"/>
            </w:rPr>
          </w:rPrChange>
        </w:rPr>
        <w:t>FYCO1</w:t>
      </w:r>
      <w:r w:rsidR="00F77B73" w:rsidRPr="00F61830">
        <w:rPr>
          <w:rFonts w:ascii="Times New Roman" w:hAnsi="Times New Roman" w:cs="Times New Roman"/>
          <w:sz w:val="21"/>
          <w:szCs w:val="21"/>
          <w:vertAlign w:val="superscript"/>
          <w:rPrChange w:id="6579" w:author="Jackson Halpin" w:date="2025-06-11T14:22:00Z" w16du:dateUtc="2025-06-11T18:22:00Z">
            <w:rPr>
              <w:rFonts w:ascii="Times New Roman" w:hAnsi="Times New Roman" w:cs="Times New Roman"/>
              <w:vertAlign w:val="superscript"/>
            </w:rPr>
          </w:rPrChange>
        </w:rPr>
        <w:t xml:space="preserve">1264-1299 </w:t>
      </w:r>
      <w:r w:rsidRPr="00F61830">
        <w:rPr>
          <w:rFonts w:ascii="Times New Roman" w:hAnsi="Times New Roman" w:cs="Times New Roman"/>
          <w:sz w:val="21"/>
          <w:szCs w:val="21"/>
          <w:rPrChange w:id="6580" w:author="Jackson Halpin" w:date="2025-06-11T14:22:00Z" w16du:dateUtc="2025-06-11T18:22:00Z">
            <w:rPr>
              <w:rFonts w:ascii="Times New Roman" w:hAnsi="Times New Roman" w:cs="Times New Roman"/>
            </w:rPr>
          </w:rPrChange>
        </w:rPr>
        <w:t xml:space="preserve">and </w:t>
      </w:r>
      <w:r w:rsidR="00F77B73" w:rsidRPr="00F61830">
        <w:rPr>
          <w:rFonts w:ascii="Times New Roman" w:hAnsi="Times New Roman" w:cs="Times New Roman"/>
          <w:sz w:val="21"/>
          <w:szCs w:val="21"/>
          <w:rPrChange w:id="6581" w:author="Jackson Halpin" w:date="2025-06-11T14:22:00Z" w16du:dateUtc="2025-06-11T18:22:00Z">
            <w:rPr>
              <w:rFonts w:ascii="Times New Roman" w:hAnsi="Times New Roman" w:cs="Times New Roman"/>
            </w:rPr>
          </w:rPrChange>
        </w:rPr>
        <w:t>ATG4A</w:t>
      </w:r>
      <w:r w:rsidR="00F77B73" w:rsidRPr="00F61830">
        <w:rPr>
          <w:rFonts w:ascii="Times New Roman" w:hAnsi="Times New Roman" w:cs="Times New Roman"/>
          <w:sz w:val="21"/>
          <w:szCs w:val="21"/>
          <w:vertAlign w:val="superscript"/>
          <w:rPrChange w:id="6582" w:author="Jackson Halpin" w:date="2025-06-11T14:22:00Z" w16du:dateUtc="2025-06-11T18:22:00Z">
            <w:rPr>
              <w:rFonts w:ascii="Times New Roman" w:hAnsi="Times New Roman" w:cs="Times New Roman"/>
              <w:vertAlign w:val="superscript"/>
            </w:rPr>
          </w:rPrChange>
        </w:rPr>
        <w:t>363-398</w:t>
      </w:r>
      <w:r w:rsidR="00F77B73" w:rsidRPr="00F61830">
        <w:rPr>
          <w:rFonts w:ascii="Times New Roman" w:hAnsi="Times New Roman" w:cs="Times New Roman"/>
          <w:bCs/>
          <w:sz w:val="21"/>
          <w:szCs w:val="21"/>
          <w:rPrChange w:id="6583" w:author="Jackson Halpin" w:date="2025-06-11T14:22:00Z" w16du:dateUtc="2025-06-11T18:22:00Z">
            <w:rPr>
              <w:rFonts w:ascii="Times New Roman" w:hAnsi="Times New Roman" w:cs="Times New Roman"/>
              <w:bCs/>
            </w:rPr>
          </w:rPrChange>
        </w:rPr>
        <w:t xml:space="preserve"> </w:t>
      </w:r>
      <w:r w:rsidR="00D84FCD" w:rsidRPr="00F61830">
        <w:rPr>
          <w:rFonts w:ascii="Times New Roman" w:hAnsi="Times New Roman" w:cs="Times New Roman"/>
          <w:sz w:val="21"/>
          <w:szCs w:val="21"/>
          <w:rPrChange w:id="6584" w:author="Jackson Halpin" w:date="2025-06-11T14:22:00Z" w16du:dateUtc="2025-06-11T18:22:00Z">
            <w:rPr>
              <w:rFonts w:ascii="Times New Roman" w:hAnsi="Times New Roman" w:cs="Times New Roman"/>
            </w:rPr>
          </w:rPrChange>
        </w:rPr>
        <w:t xml:space="preserve">and the empty-vector control </w:t>
      </w:r>
      <w:r w:rsidRPr="00F61830">
        <w:rPr>
          <w:rFonts w:ascii="Times New Roman" w:hAnsi="Times New Roman" w:cs="Times New Roman"/>
          <w:sz w:val="21"/>
          <w:szCs w:val="21"/>
          <w:rPrChange w:id="6585" w:author="Jackson Halpin" w:date="2025-06-11T14:22:00Z" w16du:dateUtc="2025-06-11T18:22:00Z">
            <w:rPr>
              <w:rFonts w:ascii="Times New Roman" w:hAnsi="Times New Roman" w:cs="Times New Roman"/>
            </w:rPr>
          </w:rPrChange>
        </w:rPr>
        <w:t xml:space="preserve">are shown for 1.68 </w:t>
      </w:r>
      <w:r w:rsidR="00384F04" w:rsidRPr="00F61830">
        <w:rPr>
          <w:rFonts w:ascii="Times New Roman" w:hAnsi="Times New Roman" w:cs="Times New Roman"/>
          <w:sz w:val="21"/>
          <w:szCs w:val="21"/>
          <w:rPrChange w:id="6586" w:author="Jackson Halpin" w:date="2025-06-11T14:22:00Z" w16du:dateUtc="2025-06-11T18:22:00Z">
            <w:rPr>
              <w:rFonts w:ascii="Times New Roman" w:hAnsi="Times New Roman" w:cs="Times New Roman"/>
            </w:rPr>
          </w:rPrChange>
        </w:rPr>
        <w:t>µM</w:t>
      </w:r>
      <w:r w:rsidRPr="00F61830">
        <w:rPr>
          <w:rFonts w:ascii="Times New Roman" w:hAnsi="Times New Roman" w:cs="Times New Roman"/>
          <w:sz w:val="21"/>
          <w:szCs w:val="21"/>
          <w:rPrChange w:id="6587" w:author="Jackson Halpin" w:date="2025-06-11T14:22:00Z" w16du:dateUtc="2025-06-11T18:22:00Z">
            <w:rPr>
              <w:rFonts w:ascii="Times New Roman" w:hAnsi="Times New Roman" w:cs="Times New Roman"/>
            </w:rPr>
          </w:rPrChange>
        </w:rPr>
        <w:t xml:space="preserve"> LC3B (blue) overlayed with 1.68 </w:t>
      </w:r>
      <w:r w:rsidR="00384F04" w:rsidRPr="00F61830">
        <w:rPr>
          <w:rFonts w:ascii="Times New Roman" w:hAnsi="Times New Roman" w:cs="Times New Roman"/>
          <w:sz w:val="21"/>
          <w:szCs w:val="21"/>
          <w:rPrChange w:id="6588" w:author="Jackson Halpin" w:date="2025-06-11T14:22:00Z" w16du:dateUtc="2025-06-11T18:22:00Z">
            <w:rPr>
              <w:rFonts w:ascii="Times New Roman" w:hAnsi="Times New Roman" w:cs="Times New Roman"/>
            </w:rPr>
          </w:rPrChange>
        </w:rPr>
        <w:t>µM</w:t>
      </w:r>
      <w:r w:rsidRPr="00F61830">
        <w:rPr>
          <w:rFonts w:ascii="Times New Roman" w:hAnsi="Times New Roman" w:cs="Times New Roman"/>
          <w:sz w:val="21"/>
          <w:szCs w:val="21"/>
          <w:rPrChange w:id="6589" w:author="Jackson Halpin" w:date="2025-06-11T14:22:00Z" w16du:dateUtc="2025-06-11T18:22:00Z">
            <w:rPr>
              <w:rFonts w:ascii="Times New Roman" w:hAnsi="Times New Roman" w:cs="Times New Roman"/>
            </w:rPr>
          </w:rPrChange>
        </w:rPr>
        <w:t xml:space="preserve"> LC3B LDS* (red). The binding</w:t>
      </w:r>
      <w:r w:rsidR="00D84FCD" w:rsidRPr="00F61830">
        <w:rPr>
          <w:rFonts w:ascii="Times New Roman" w:hAnsi="Times New Roman" w:cs="Times New Roman"/>
          <w:sz w:val="21"/>
          <w:szCs w:val="21"/>
          <w:rPrChange w:id="6590" w:author="Jackson Halpin" w:date="2025-06-11T14:22:00Z" w16du:dateUtc="2025-06-11T18:22:00Z">
            <w:rPr>
              <w:rFonts w:ascii="Times New Roman" w:hAnsi="Times New Roman" w:cs="Times New Roman"/>
            </w:rPr>
          </w:rPrChange>
        </w:rPr>
        <w:t xml:space="preserve"> (upper right gate)</w:t>
      </w:r>
      <w:r w:rsidRPr="00F61830">
        <w:rPr>
          <w:rFonts w:ascii="Times New Roman" w:hAnsi="Times New Roman" w:cs="Times New Roman"/>
          <w:sz w:val="21"/>
          <w:szCs w:val="21"/>
          <w:rPrChange w:id="6591" w:author="Jackson Halpin" w:date="2025-06-11T14:22:00Z" w16du:dateUtc="2025-06-11T18:22:00Z">
            <w:rPr>
              <w:rFonts w:ascii="Times New Roman" w:hAnsi="Times New Roman" w:cs="Times New Roman"/>
            </w:rPr>
          </w:rPrChange>
        </w:rPr>
        <w:t xml:space="preserve"> and nonbinding </w:t>
      </w:r>
      <w:r w:rsidR="00D84FCD" w:rsidRPr="00F61830">
        <w:rPr>
          <w:rFonts w:ascii="Times New Roman" w:hAnsi="Times New Roman" w:cs="Times New Roman"/>
          <w:sz w:val="21"/>
          <w:szCs w:val="21"/>
          <w:rPrChange w:id="6592" w:author="Jackson Halpin" w:date="2025-06-11T14:22:00Z" w16du:dateUtc="2025-06-11T18:22:00Z">
            <w:rPr>
              <w:rFonts w:ascii="Times New Roman" w:hAnsi="Times New Roman" w:cs="Times New Roman"/>
            </w:rPr>
          </w:rPrChange>
        </w:rPr>
        <w:t xml:space="preserve">(lower right gate) </w:t>
      </w:r>
      <w:r w:rsidRPr="00F61830">
        <w:rPr>
          <w:rFonts w:ascii="Times New Roman" w:hAnsi="Times New Roman" w:cs="Times New Roman"/>
          <w:sz w:val="21"/>
          <w:szCs w:val="21"/>
          <w:rPrChange w:id="6593" w:author="Jackson Halpin" w:date="2025-06-11T14:22:00Z" w16du:dateUtc="2025-06-11T18:22:00Z">
            <w:rPr>
              <w:rFonts w:ascii="Times New Roman" w:hAnsi="Times New Roman" w:cs="Times New Roman"/>
            </w:rPr>
          </w:rPrChange>
        </w:rPr>
        <w:t xml:space="preserve">populations for each </w:t>
      </w:r>
      <w:r w:rsidR="00D84FCD" w:rsidRPr="00F61830">
        <w:rPr>
          <w:rFonts w:ascii="Times New Roman" w:hAnsi="Times New Roman" w:cs="Times New Roman"/>
          <w:sz w:val="21"/>
          <w:szCs w:val="21"/>
          <w:rPrChange w:id="6594" w:author="Jackson Halpin" w:date="2025-06-11T14:22:00Z" w16du:dateUtc="2025-06-11T18:22:00Z">
            <w:rPr>
              <w:rFonts w:ascii="Times New Roman" w:hAnsi="Times New Roman" w:cs="Times New Roman"/>
            </w:rPr>
          </w:rPrChange>
        </w:rPr>
        <w:t xml:space="preserve">LC3B </w:t>
      </w:r>
      <w:r w:rsidRPr="00F61830">
        <w:rPr>
          <w:rFonts w:ascii="Times New Roman" w:hAnsi="Times New Roman" w:cs="Times New Roman"/>
          <w:sz w:val="21"/>
          <w:szCs w:val="21"/>
          <w:rPrChange w:id="6595" w:author="Jackson Halpin" w:date="2025-06-11T14:22:00Z" w16du:dateUtc="2025-06-11T18:22:00Z">
            <w:rPr>
              <w:rFonts w:ascii="Times New Roman" w:hAnsi="Times New Roman" w:cs="Times New Roman"/>
            </w:rPr>
          </w:rPrChange>
        </w:rPr>
        <w:t xml:space="preserve">LDS* </w:t>
      </w:r>
      <w:r w:rsidR="00D84FCD" w:rsidRPr="00F61830">
        <w:rPr>
          <w:rFonts w:ascii="Times New Roman" w:hAnsi="Times New Roman" w:cs="Times New Roman"/>
          <w:sz w:val="21"/>
          <w:szCs w:val="21"/>
          <w:rPrChange w:id="6596" w:author="Jackson Halpin" w:date="2025-06-11T14:22:00Z" w16du:dateUtc="2025-06-11T18:22:00Z">
            <w:rPr>
              <w:rFonts w:ascii="Times New Roman" w:hAnsi="Times New Roman" w:cs="Times New Roman"/>
            </w:rPr>
          </w:rPrChange>
        </w:rPr>
        <w:t xml:space="preserve">sort, </w:t>
      </w:r>
      <w:r w:rsidRPr="00F61830">
        <w:rPr>
          <w:rFonts w:ascii="Times New Roman" w:hAnsi="Times New Roman" w:cs="Times New Roman"/>
          <w:sz w:val="21"/>
          <w:szCs w:val="21"/>
          <w:rPrChange w:id="6597" w:author="Jackson Halpin" w:date="2025-06-11T14:22:00Z" w16du:dateUtc="2025-06-11T18:22:00Z">
            <w:rPr>
              <w:rFonts w:ascii="Times New Roman" w:hAnsi="Times New Roman" w:cs="Times New Roman"/>
            </w:rPr>
          </w:rPrChange>
        </w:rPr>
        <w:t xml:space="preserve">and </w:t>
      </w:r>
      <w:r w:rsidR="00D84FCD" w:rsidRPr="00F61830">
        <w:rPr>
          <w:rFonts w:ascii="Times New Roman" w:hAnsi="Times New Roman" w:cs="Times New Roman"/>
          <w:sz w:val="21"/>
          <w:szCs w:val="21"/>
          <w:rPrChange w:id="6598" w:author="Jackson Halpin" w:date="2025-06-11T14:22:00Z" w16du:dateUtc="2025-06-11T18:22:00Z">
            <w:rPr>
              <w:rFonts w:ascii="Times New Roman" w:hAnsi="Times New Roman" w:cs="Times New Roman"/>
            </w:rPr>
          </w:rPrChange>
        </w:rPr>
        <w:t>a sixth round of LC3B binders,</w:t>
      </w:r>
      <w:r w:rsidRPr="00F61830">
        <w:rPr>
          <w:rFonts w:ascii="Times New Roman" w:hAnsi="Times New Roman" w:cs="Times New Roman"/>
          <w:sz w:val="21"/>
          <w:szCs w:val="21"/>
          <w:rPrChange w:id="6599" w:author="Jackson Halpin" w:date="2025-06-11T14:22:00Z" w16du:dateUtc="2025-06-11T18:22:00Z">
            <w:rPr>
              <w:rFonts w:ascii="Times New Roman" w:hAnsi="Times New Roman" w:cs="Times New Roman"/>
            </w:rPr>
          </w:rPrChange>
        </w:rPr>
        <w:t xml:space="preserve"> were collected and sequenced. </w:t>
      </w:r>
      <w:r w:rsidR="00D84FCD" w:rsidRPr="00F61830">
        <w:rPr>
          <w:rFonts w:ascii="Times New Roman" w:hAnsi="Times New Roman" w:cs="Times New Roman"/>
          <w:sz w:val="21"/>
          <w:szCs w:val="21"/>
          <w:rPrChange w:id="6600" w:author="Jackson Halpin" w:date="2025-06-11T14:22:00Z" w16du:dateUtc="2025-06-11T18:22:00Z">
            <w:rPr>
              <w:rFonts w:ascii="Times New Roman" w:hAnsi="Times New Roman" w:cs="Times New Roman"/>
            </w:rPr>
          </w:rPrChange>
        </w:rPr>
        <w:t>The percentage of cells collected is indicated in each gate.</w:t>
      </w:r>
    </w:p>
    <w:p w14:paraId="6441354E" w14:textId="77777777" w:rsidR="00FD6C39" w:rsidRPr="00F61830" w:rsidRDefault="00FD6C39" w:rsidP="005844C1">
      <w:pPr>
        <w:jc w:val="both"/>
        <w:rPr>
          <w:rFonts w:ascii="Times New Roman" w:hAnsi="Times New Roman" w:cs="Times New Roman"/>
          <w:b/>
          <w:bCs/>
          <w:sz w:val="21"/>
          <w:szCs w:val="21"/>
          <w:rPrChange w:id="6601" w:author="Jackson Halpin" w:date="2025-06-11T14:22:00Z" w16du:dateUtc="2025-06-11T18:22:00Z">
            <w:rPr>
              <w:rFonts w:ascii="Times New Roman" w:hAnsi="Times New Roman" w:cs="Times New Roman"/>
              <w:b/>
              <w:bCs/>
            </w:rPr>
          </w:rPrChange>
        </w:rPr>
      </w:pPr>
    </w:p>
    <w:p w14:paraId="0D36B367" w14:textId="77777777" w:rsidR="00FD6C39" w:rsidRPr="00F61830" w:rsidRDefault="00FD6C39" w:rsidP="005844C1">
      <w:pPr>
        <w:jc w:val="both"/>
        <w:rPr>
          <w:rFonts w:ascii="Times New Roman" w:hAnsi="Times New Roman" w:cs="Times New Roman"/>
          <w:b/>
          <w:bCs/>
          <w:sz w:val="21"/>
          <w:szCs w:val="21"/>
          <w:rPrChange w:id="6602" w:author="Jackson Halpin" w:date="2025-06-11T14:22:00Z" w16du:dateUtc="2025-06-11T18:22:00Z">
            <w:rPr>
              <w:rFonts w:ascii="Times New Roman" w:hAnsi="Times New Roman" w:cs="Times New Roman"/>
              <w:b/>
              <w:bCs/>
            </w:rPr>
          </w:rPrChange>
        </w:rPr>
      </w:pPr>
    </w:p>
    <w:p w14:paraId="738B1565" w14:textId="77777777" w:rsidR="00FD6C39" w:rsidRPr="00F61830" w:rsidRDefault="00FD6C39" w:rsidP="005844C1">
      <w:pPr>
        <w:jc w:val="both"/>
        <w:rPr>
          <w:rFonts w:ascii="Times New Roman" w:hAnsi="Times New Roman" w:cs="Times New Roman"/>
          <w:b/>
          <w:bCs/>
          <w:sz w:val="21"/>
          <w:szCs w:val="21"/>
          <w:rPrChange w:id="6603" w:author="Jackson Halpin" w:date="2025-06-11T14:22:00Z" w16du:dateUtc="2025-06-11T18:22:00Z">
            <w:rPr>
              <w:rFonts w:ascii="Times New Roman" w:hAnsi="Times New Roman" w:cs="Times New Roman"/>
              <w:b/>
              <w:bCs/>
            </w:rPr>
          </w:rPrChange>
        </w:rPr>
      </w:pPr>
    </w:p>
    <w:p w14:paraId="7A1437E1" w14:textId="77777777" w:rsidR="00FD6C39" w:rsidRPr="00F61830" w:rsidRDefault="00FD6C39" w:rsidP="005844C1">
      <w:pPr>
        <w:jc w:val="both"/>
        <w:rPr>
          <w:rFonts w:ascii="Times New Roman" w:hAnsi="Times New Roman" w:cs="Times New Roman"/>
          <w:b/>
          <w:bCs/>
          <w:sz w:val="21"/>
          <w:szCs w:val="21"/>
          <w:rPrChange w:id="6604" w:author="Jackson Halpin" w:date="2025-06-11T14:22:00Z" w16du:dateUtc="2025-06-11T18:22:00Z">
            <w:rPr>
              <w:rFonts w:ascii="Times New Roman" w:hAnsi="Times New Roman" w:cs="Times New Roman"/>
              <w:b/>
              <w:bCs/>
            </w:rPr>
          </w:rPrChange>
        </w:rPr>
      </w:pPr>
    </w:p>
    <w:p w14:paraId="395D7E44" w14:textId="77777777" w:rsidR="00FD6C39" w:rsidRPr="00F61830" w:rsidRDefault="00FD6C39" w:rsidP="005844C1">
      <w:pPr>
        <w:jc w:val="both"/>
        <w:rPr>
          <w:rFonts w:ascii="Times New Roman" w:hAnsi="Times New Roman" w:cs="Times New Roman"/>
          <w:b/>
          <w:bCs/>
          <w:sz w:val="21"/>
          <w:szCs w:val="21"/>
          <w:rPrChange w:id="6605" w:author="Jackson Halpin" w:date="2025-06-11T14:22:00Z" w16du:dateUtc="2025-06-11T18:22:00Z">
            <w:rPr>
              <w:rFonts w:ascii="Times New Roman" w:hAnsi="Times New Roman" w:cs="Times New Roman"/>
              <w:b/>
              <w:bCs/>
            </w:rPr>
          </w:rPrChange>
        </w:rPr>
      </w:pPr>
    </w:p>
    <w:p w14:paraId="4C708EF9" w14:textId="77777777" w:rsidR="00FD6C39" w:rsidRPr="00F61830" w:rsidRDefault="00FD6C39" w:rsidP="005844C1">
      <w:pPr>
        <w:jc w:val="both"/>
        <w:rPr>
          <w:rFonts w:ascii="Times New Roman" w:hAnsi="Times New Roman" w:cs="Times New Roman"/>
          <w:b/>
          <w:bCs/>
          <w:sz w:val="21"/>
          <w:szCs w:val="21"/>
          <w:rPrChange w:id="6606" w:author="Jackson Halpin" w:date="2025-06-11T14:22:00Z" w16du:dateUtc="2025-06-11T18:22:00Z">
            <w:rPr>
              <w:rFonts w:ascii="Times New Roman" w:hAnsi="Times New Roman" w:cs="Times New Roman"/>
              <w:b/>
              <w:bCs/>
            </w:rPr>
          </w:rPrChange>
        </w:rPr>
      </w:pPr>
    </w:p>
    <w:p w14:paraId="7BF709F8" w14:textId="77777777" w:rsidR="00FD6C39" w:rsidRPr="00F61830" w:rsidRDefault="00FD6C39" w:rsidP="005844C1">
      <w:pPr>
        <w:jc w:val="both"/>
        <w:rPr>
          <w:rFonts w:ascii="Times New Roman" w:hAnsi="Times New Roman" w:cs="Times New Roman"/>
          <w:b/>
          <w:bCs/>
          <w:sz w:val="21"/>
          <w:szCs w:val="21"/>
          <w:rPrChange w:id="6607" w:author="Jackson Halpin" w:date="2025-06-11T14:22:00Z" w16du:dateUtc="2025-06-11T18:22:00Z">
            <w:rPr>
              <w:rFonts w:ascii="Times New Roman" w:hAnsi="Times New Roman" w:cs="Times New Roman"/>
              <w:b/>
              <w:bCs/>
            </w:rPr>
          </w:rPrChange>
        </w:rPr>
      </w:pPr>
    </w:p>
    <w:p w14:paraId="5D2B3CB7" w14:textId="77777777" w:rsidR="00FD6C39" w:rsidRPr="00F61830" w:rsidRDefault="00FD6C39" w:rsidP="005844C1">
      <w:pPr>
        <w:jc w:val="both"/>
        <w:rPr>
          <w:rFonts w:ascii="Times New Roman" w:hAnsi="Times New Roman" w:cs="Times New Roman"/>
          <w:b/>
          <w:bCs/>
          <w:sz w:val="21"/>
          <w:szCs w:val="21"/>
          <w:rPrChange w:id="6608" w:author="Jackson Halpin" w:date="2025-06-11T14:22:00Z" w16du:dateUtc="2025-06-11T18:22:00Z">
            <w:rPr>
              <w:rFonts w:ascii="Times New Roman" w:hAnsi="Times New Roman" w:cs="Times New Roman"/>
              <w:b/>
              <w:bCs/>
            </w:rPr>
          </w:rPrChange>
        </w:rPr>
      </w:pPr>
    </w:p>
    <w:p w14:paraId="47A74DE0" w14:textId="77777777" w:rsidR="00FD6C39" w:rsidRPr="00F61830" w:rsidRDefault="00FD6C39" w:rsidP="005844C1">
      <w:pPr>
        <w:jc w:val="both"/>
        <w:rPr>
          <w:rFonts w:ascii="Times New Roman" w:hAnsi="Times New Roman" w:cs="Times New Roman"/>
          <w:b/>
          <w:bCs/>
          <w:sz w:val="21"/>
          <w:szCs w:val="21"/>
          <w:rPrChange w:id="6609" w:author="Jackson Halpin" w:date="2025-06-11T14:22:00Z" w16du:dateUtc="2025-06-11T18:22:00Z">
            <w:rPr>
              <w:rFonts w:ascii="Times New Roman" w:hAnsi="Times New Roman" w:cs="Times New Roman"/>
              <w:b/>
              <w:bCs/>
            </w:rPr>
          </w:rPrChange>
        </w:rPr>
      </w:pPr>
    </w:p>
    <w:p w14:paraId="167E955F" w14:textId="77777777" w:rsidR="00FD6C39" w:rsidRPr="00F61830" w:rsidRDefault="00FD6C39" w:rsidP="005844C1">
      <w:pPr>
        <w:jc w:val="both"/>
        <w:rPr>
          <w:rFonts w:ascii="Times New Roman" w:hAnsi="Times New Roman" w:cs="Times New Roman"/>
          <w:b/>
          <w:bCs/>
          <w:sz w:val="21"/>
          <w:szCs w:val="21"/>
          <w:rPrChange w:id="6610" w:author="Jackson Halpin" w:date="2025-06-11T14:22:00Z" w16du:dateUtc="2025-06-11T18:22:00Z">
            <w:rPr>
              <w:rFonts w:ascii="Times New Roman" w:hAnsi="Times New Roman" w:cs="Times New Roman"/>
              <w:b/>
              <w:bCs/>
            </w:rPr>
          </w:rPrChange>
        </w:rPr>
      </w:pPr>
    </w:p>
    <w:p w14:paraId="6D87175B" w14:textId="77777777" w:rsidR="00FD6C39" w:rsidRPr="00F61830" w:rsidRDefault="00FD6C39" w:rsidP="005844C1">
      <w:pPr>
        <w:jc w:val="both"/>
        <w:rPr>
          <w:rFonts w:ascii="Times New Roman" w:hAnsi="Times New Roman" w:cs="Times New Roman"/>
          <w:b/>
          <w:bCs/>
          <w:sz w:val="21"/>
          <w:szCs w:val="21"/>
          <w:rPrChange w:id="6611" w:author="Jackson Halpin" w:date="2025-06-11T14:22:00Z" w16du:dateUtc="2025-06-11T18:22:00Z">
            <w:rPr>
              <w:rFonts w:ascii="Times New Roman" w:hAnsi="Times New Roman" w:cs="Times New Roman"/>
              <w:b/>
              <w:bCs/>
            </w:rPr>
          </w:rPrChange>
        </w:rPr>
      </w:pPr>
    </w:p>
    <w:p w14:paraId="4B332B66" w14:textId="77777777" w:rsidR="00FD6C39" w:rsidRPr="00F61830" w:rsidRDefault="00FD6C39" w:rsidP="005844C1">
      <w:pPr>
        <w:jc w:val="both"/>
        <w:rPr>
          <w:rFonts w:ascii="Times New Roman" w:hAnsi="Times New Roman" w:cs="Times New Roman"/>
          <w:b/>
          <w:bCs/>
          <w:sz w:val="21"/>
          <w:szCs w:val="21"/>
          <w:rPrChange w:id="6612" w:author="Jackson Halpin" w:date="2025-06-11T14:22:00Z" w16du:dateUtc="2025-06-11T18:22:00Z">
            <w:rPr>
              <w:rFonts w:ascii="Times New Roman" w:hAnsi="Times New Roman" w:cs="Times New Roman"/>
              <w:b/>
              <w:bCs/>
            </w:rPr>
          </w:rPrChange>
        </w:rPr>
      </w:pPr>
    </w:p>
    <w:p w14:paraId="07D54613" w14:textId="77777777" w:rsidR="00FD6C39" w:rsidRPr="00F61830" w:rsidRDefault="00FD6C39" w:rsidP="005844C1">
      <w:pPr>
        <w:jc w:val="both"/>
        <w:rPr>
          <w:rFonts w:ascii="Times New Roman" w:hAnsi="Times New Roman" w:cs="Times New Roman"/>
          <w:b/>
          <w:bCs/>
          <w:sz w:val="21"/>
          <w:szCs w:val="21"/>
          <w:rPrChange w:id="6613" w:author="Jackson Halpin" w:date="2025-06-11T14:22:00Z" w16du:dateUtc="2025-06-11T18:22:00Z">
            <w:rPr>
              <w:rFonts w:ascii="Times New Roman" w:hAnsi="Times New Roman" w:cs="Times New Roman"/>
              <w:b/>
              <w:bCs/>
            </w:rPr>
          </w:rPrChange>
        </w:rPr>
      </w:pPr>
    </w:p>
    <w:p w14:paraId="390953E2" w14:textId="77777777" w:rsidR="00FD6C39" w:rsidRPr="00F61830" w:rsidRDefault="00FD6C39" w:rsidP="005844C1">
      <w:pPr>
        <w:jc w:val="both"/>
        <w:rPr>
          <w:rFonts w:ascii="Times New Roman" w:hAnsi="Times New Roman" w:cs="Times New Roman"/>
          <w:b/>
          <w:bCs/>
          <w:sz w:val="21"/>
          <w:szCs w:val="21"/>
          <w:rPrChange w:id="6614" w:author="Jackson Halpin" w:date="2025-06-11T14:22:00Z" w16du:dateUtc="2025-06-11T18:22:00Z">
            <w:rPr>
              <w:rFonts w:ascii="Times New Roman" w:hAnsi="Times New Roman" w:cs="Times New Roman"/>
              <w:b/>
              <w:bCs/>
            </w:rPr>
          </w:rPrChange>
        </w:rPr>
      </w:pPr>
    </w:p>
    <w:p w14:paraId="00C1A2AD" w14:textId="77777777" w:rsidR="00FD6C39" w:rsidRPr="00F61830" w:rsidRDefault="00FD6C39" w:rsidP="005844C1">
      <w:pPr>
        <w:jc w:val="both"/>
        <w:rPr>
          <w:rFonts w:ascii="Times New Roman" w:hAnsi="Times New Roman" w:cs="Times New Roman"/>
          <w:b/>
          <w:bCs/>
          <w:sz w:val="21"/>
          <w:szCs w:val="21"/>
          <w:rPrChange w:id="6615" w:author="Jackson Halpin" w:date="2025-06-11T14:22:00Z" w16du:dateUtc="2025-06-11T18:22:00Z">
            <w:rPr>
              <w:rFonts w:ascii="Times New Roman" w:hAnsi="Times New Roman" w:cs="Times New Roman"/>
              <w:b/>
              <w:bCs/>
            </w:rPr>
          </w:rPrChange>
        </w:rPr>
      </w:pPr>
    </w:p>
    <w:p w14:paraId="1F6F4939" w14:textId="77777777" w:rsidR="00FD6C39" w:rsidRPr="00F61830" w:rsidRDefault="00FD6C39" w:rsidP="005844C1">
      <w:pPr>
        <w:jc w:val="both"/>
        <w:rPr>
          <w:rFonts w:ascii="Times New Roman" w:hAnsi="Times New Roman" w:cs="Times New Roman"/>
          <w:b/>
          <w:bCs/>
          <w:sz w:val="21"/>
          <w:szCs w:val="21"/>
          <w:rPrChange w:id="6616" w:author="Jackson Halpin" w:date="2025-06-11T14:22:00Z" w16du:dateUtc="2025-06-11T18:22:00Z">
            <w:rPr>
              <w:rFonts w:ascii="Times New Roman" w:hAnsi="Times New Roman" w:cs="Times New Roman"/>
              <w:b/>
              <w:bCs/>
            </w:rPr>
          </w:rPrChange>
        </w:rPr>
      </w:pPr>
    </w:p>
    <w:p w14:paraId="5262F0D4" w14:textId="77777777" w:rsidR="00ED6845" w:rsidRPr="00F61830" w:rsidRDefault="00ED6845" w:rsidP="005844C1">
      <w:pPr>
        <w:jc w:val="both"/>
        <w:rPr>
          <w:rFonts w:ascii="Times New Roman" w:hAnsi="Times New Roman" w:cs="Times New Roman"/>
          <w:b/>
          <w:bCs/>
          <w:sz w:val="21"/>
          <w:szCs w:val="21"/>
          <w:rPrChange w:id="6617" w:author="Jackson Halpin" w:date="2025-06-11T14:22:00Z" w16du:dateUtc="2025-06-11T18:22:00Z">
            <w:rPr>
              <w:rFonts w:ascii="Times New Roman" w:hAnsi="Times New Roman" w:cs="Times New Roman"/>
              <w:b/>
              <w:bCs/>
            </w:rPr>
          </w:rPrChange>
        </w:rPr>
      </w:pPr>
    </w:p>
    <w:p w14:paraId="558CDE37" w14:textId="43797C39" w:rsidR="00CE4D39" w:rsidRPr="00F61830" w:rsidRDefault="00ED6845" w:rsidP="005844C1">
      <w:pPr>
        <w:jc w:val="both"/>
        <w:rPr>
          <w:rFonts w:ascii="Times New Roman" w:hAnsi="Times New Roman" w:cs="Times New Roman"/>
          <w:b/>
          <w:bCs/>
          <w:sz w:val="21"/>
          <w:szCs w:val="21"/>
          <w:rPrChange w:id="6618" w:author="Jackson Halpin" w:date="2025-06-11T14:22:00Z" w16du:dateUtc="2025-06-11T18:22:00Z">
            <w:rPr>
              <w:rFonts w:ascii="Times New Roman" w:hAnsi="Times New Roman" w:cs="Times New Roman"/>
              <w:b/>
              <w:bCs/>
            </w:rPr>
          </w:rPrChange>
        </w:rPr>
      </w:pPr>
      <w:r w:rsidRPr="00F61830">
        <w:rPr>
          <w:noProof/>
          <w:sz w:val="21"/>
          <w:szCs w:val="21"/>
          <w:rPrChange w:id="6619" w:author="Jackson Halpin" w:date="2025-06-11T14:22:00Z" w16du:dateUtc="2025-06-11T18:22:00Z">
            <w:rPr>
              <w:noProof/>
            </w:rPr>
          </w:rPrChange>
        </w:rPr>
        <w:lastRenderedPageBreak/>
        <w:drawing>
          <wp:inline distT="0" distB="0" distL="0" distR="0" wp14:anchorId="269F7B90" wp14:editId="4E971352">
            <wp:extent cx="6098142" cy="3037114"/>
            <wp:effectExtent l="0" t="0" r="0" b="0"/>
            <wp:docPr id="58666997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9971" name="Graphic 586669971"/>
                    <pic:cNvPicPr/>
                  </pic:nvPicPr>
                  <pic:blipFill>
                    <a:blip r:embed="rId38">
                      <a:extLst>
                        <a:ext uri="{96DAC541-7B7A-43D3-8B79-37D633B846F1}">
                          <asvg:svgBlip xmlns:asvg="http://schemas.microsoft.com/office/drawing/2016/SVG/main" r:embed="rId39"/>
                        </a:ext>
                      </a:extLst>
                    </a:blip>
                    <a:stretch>
                      <a:fillRect/>
                    </a:stretch>
                  </pic:blipFill>
                  <pic:spPr>
                    <a:xfrm>
                      <a:off x="0" y="0"/>
                      <a:ext cx="6121225" cy="3048610"/>
                    </a:xfrm>
                    <a:prstGeom prst="rect">
                      <a:avLst/>
                    </a:prstGeom>
                  </pic:spPr>
                </pic:pic>
              </a:graphicData>
            </a:graphic>
          </wp:inline>
        </w:drawing>
      </w:r>
    </w:p>
    <w:p w14:paraId="28D73A66" w14:textId="78CEFAA7" w:rsidR="00341881" w:rsidRPr="00F61830" w:rsidRDefault="00CE4D39" w:rsidP="00ED6845">
      <w:pPr>
        <w:jc w:val="both"/>
        <w:rPr>
          <w:rFonts w:ascii="Times New Roman" w:hAnsi="Times New Roman" w:cs="Times New Roman"/>
          <w:b/>
          <w:bCs/>
          <w:sz w:val="21"/>
          <w:szCs w:val="21"/>
          <w:rPrChange w:id="6620"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6621" w:author="Jackson Halpin" w:date="2025-06-11T14:22:00Z" w16du:dateUtc="2025-06-11T18:22:00Z">
            <w:rPr>
              <w:rFonts w:ascii="Times New Roman" w:hAnsi="Times New Roman" w:cs="Times New Roman"/>
              <w:b/>
              <w:bCs/>
            </w:rPr>
          </w:rPrChange>
        </w:rPr>
        <w:t>Fig</w:t>
      </w:r>
      <w:r w:rsidR="00F77B73" w:rsidRPr="00F61830">
        <w:rPr>
          <w:rFonts w:ascii="Times New Roman" w:hAnsi="Times New Roman" w:cs="Times New Roman"/>
          <w:b/>
          <w:bCs/>
          <w:sz w:val="21"/>
          <w:szCs w:val="21"/>
          <w:rPrChange w:id="6622" w:author="Jackson Halpin" w:date="2025-06-11T14:22:00Z" w16du:dateUtc="2025-06-11T18:22:00Z">
            <w:rPr>
              <w:rFonts w:ascii="Times New Roman" w:hAnsi="Times New Roman" w:cs="Times New Roman"/>
              <w:b/>
              <w:bCs/>
            </w:rPr>
          </w:rPrChange>
        </w:rPr>
        <w:t>ure</w:t>
      </w:r>
      <w:r w:rsidRPr="00F61830">
        <w:rPr>
          <w:rFonts w:ascii="Times New Roman" w:hAnsi="Times New Roman" w:cs="Times New Roman"/>
          <w:b/>
          <w:bCs/>
          <w:sz w:val="21"/>
          <w:szCs w:val="21"/>
          <w:rPrChange w:id="6623" w:author="Jackson Halpin" w:date="2025-06-11T14:22:00Z" w16du:dateUtc="2025-06-11T18:22:00Z">
            <w:rPr>
              <w:rFonts w:ascii="Times New Roman" w:hAnsi="Times New Roman" w:cs="Times New Roman"/>
              <w:b/>
              <w:bCs/>
            </w:rPr>
          </w:rPrChange>
        </w:rPr>
        <w:t xml:space="preserve"> </w:t>
      </w:r>
      <w:r w:rsidR="00D84FCD" w:rsidRPr="00F61830">
        <w:rPr>
          <w:rFonts w:ascii="Times New Roman" w:hAnsi="Times New Roman" w:cs="Times New Roman"/>
          <w:b/>
          <w:bCs/>
          <w:sz w:val="21"/>
          <w:szCs w:val="21"/>
          <w:rPrChange w:id="6624" w:author="Jackson Halpin" w:date="2025-06-11T14:22:00Z" w16du:dateUtc="2025-06-11T18:22:00Z">
            <w:rPr>
              <w:rFonts w:ascii="Times New Roman" w:hAnsi="Times New Roman" w:cs="Times New Roman"/>
              <w:b/>
              <w:bCs/>
            </w:rPr>
          </w:rPrChange>
        </w:rPr>
        <w:t>S11</w:t>
      </w:r>
      <w:r w:rsidRPr="00F61830">
        <w:rPr>
          <w:rFonts w:ascii="Times New Roman" w:hAnsi="Times New Roman" w:cs="Times New Roman"/>
          <w:b/>
          <w:bCs/>
          <w:sz w:val="21"/>
          <w:szCs w:val="21"/>
          <w:rPrChange w:id="6625" w:author="Jackson Halpin" w:date="2025-06-11T14:22:00Z" w16du:dateUtc="2025-06-11T18:22:00Z">
            <w:rPr>
              <w:rFonts w:ascii="Times New Roman" w:hAnsi="Times New Roman" w:cs="Times New Roman"/>
              <w:b/>
              <w:bCs/>
            </w:rPr>
          </w:rPrChange>
        </w:rPr>
        <w:t xml:space="preserve">. </w:t>
      </w:r>
      <w:r w:rsidR="00ED6845" w:rsidRPr="00F61830">
        <w:rPr>
          <w:rFonts w:ascii="Times New Roman" w:hAnsi="Times New Roman" w:cs="Times New Roman"/>
          <w:b/>
          <w:bCs/>
          <w:sz w:val="21"/>
          <w:szCs w:val="21"/>
          <w:rPrChange w:id="6626" w:author="Jackson Halpin" w:date="2025-06-11T14:22:00Z" w16du:dateUtc="2025-06-11T18:22:00Z">
            <w:rPr>
              <w:rFonts w:ascii="Times New Roman" w:hAnsi="Times New Roman" w:cs="Times New Roman"/>
              <w:b/>
              <w:bCs/>
            </w:rPr>
          </w:rPrChange>
        </w:rPr>
        <w:t>FYCO1 and ATG4A binding to LC3B and LC3B LDS*</w:t>
      </w:r>
    </w:p>
    <w:p w14:paraId="4D137EF7" w14:textId="47CAB465" w:rsidR="00ED6845" w:rsidRPr="00F61830" w:rsidRDefault="00ED6845" w:rsidP="00ED6845">
      <w:pPr>
        <w:jc w:val="both"/>
        <w:rPr>
          <w:rFonts w:ascii="Times New Roman" w:hAnsi="Times New Roman" w:cs="Times New Roman"/>
          <w:b/>
          <w:sz w:val="21"/>
          <w:szCs w:val="21"/>
          <w:rPrChange w:id="6627" w:author="Jackson Halpin" w:date="2025-06-11T14:22:00Z" w16du:dateUtc="2025-06-11T18:22:00Z">
            <w:rPr>
              <w:rFonts w:ascii="Times New Roman" w:hAnsi="Times New Roman" w:cs="Times New Roman"/>
              <w:b/>
            </w:rPr>
          </w:rPrChange>
        </w:rPr>
      </w:pPr>
      <w:r w:rsidRPr="00F61830">
        <w:rPr>
          <w:rFonts w:ascii="Times New Roman" w:hAnsi="Times New Roman" w:cs="Times New Roman"/>
          <w:bCs/>
          <w:sz w:val="21"/>
          <w:szCs w:val="21"/>
          <w:rPrChange w:id="6628" w:author="Jackson Halpin" w:date="2025-06-11T14:22:00Z" w16du:dateUtc="2025-06-11T18:22:00Z">
            <w:rPr>
              <w:rFonts w:ascii="Times New Roman" w:hAnsi="Times New Roman" w:cs="Times New Roman"/>
              <w:bCs/>
            </w:rPr>
          </w:rPrChange>
        </w:rPr>
        <w:t xml:space="preserve">(a) </w:t>
      </w:r>
      <w:r w:rsidRPr="00F61830">
        <w:rPr>
          <w:rFonts w:ascii="Times New Roman" w:hAnsi="Times New Roman" w:cs="Times New Roman"/>
          <w:sz w:val="21"/>
          <w:szCs w:val="21"/>
          <w:rPrChange w:id="6629" w:author="Jackson Halpin" w:date="2025-06-11T14:22:00Z" w16du:dateUtc="2025-06-11T18:22:00Z">
            <w:rPr>
              <w:rFonts w:ascii="Times New Roman" w:hAnsi="Times New Roman" w:cs="Times New Roman"/>
            </w:rPr>
          </w:rPrChange>
        </w:rPr>
        <w:t>FYCO1</w:t>
      </w:r>
      <w:r w:rsidRPr="00F61830">
        <w:rPr>
          <w:rFonts w:ascii="Times New Roman" w:hAnsi="Times New Roman" w:cs="Times New Roman"/>
          <w:sz w:val="21"/>
          <w:szCs w:val="21"/>
          <w:vertAlign w:val="superscript"/>
          <w:rPrChange w:id="6630" w:author="Jackson Halpin" w:date="2025-06-11T14:22:00Z" w16du:dateUtc="2025-06-11T18:22:00Z">
            <w:rPr>
              <w:rFonts w:ascii="Times New Roman" w:hAnsi="Times New Roman" w:cs="Times New Roman"/>
              <w:vertAlign w:val="superscript"/>
            </w:rPr>
          </w:rPrChange>
        </w:rPr>
        <w:t xml:space="preserve">1264-1299 </w:t>
      </w:r>
      <w:r w:rsidRPr="00F61830">
        <w:rPr>
          <w:rFonts w:ascii="Times New Roman" w:hAnsi="Times New Roman" w:cs="Times New Roman"/>
          <w:bCs/>
          <w:sz w:val="21"/>
          <w:szCs w:val="21"/>
          <w:rPrChange w:id="6631" w:author="Jackson Halpin" w:date="2025-06-11T14:22:00Z" w16du:dateUtc="2025-06-11T18:22:00Z">
            <w:rPr>
              <w:rFonts w:ascii="Times New Roman" w:hAnsi="Times New Roman" w:cs="Times New Roman"/>
              <w:bCs/>
            </w:rPr>
          </w:rPrChange>
        </w:rPr>
        <w:t xml:space="preserve">and (b) </w:t>
      </w:r>
      <w:r w:rsidRPr="00F61830">
        <w:rPr>
          <w:rFonts w:ascii="Times New Roman" w:hAnsi="Times New Roman" w:cs="Times New Roman"/>
          <w:sz w:val="21"/>
          <w:szCs w:val="21"/>
          <w:rPrChange w:id="6632" w:author="Jackson Halpin" w:date="2025-06-11T14:22:00Z" w16du:dateUtc="2025-06-11T18:22:00Z">
            <w:rPr>
              <w:rFonts w:ascii="Times New Roman" w:hAnsi="Times New Roman" w:cs="Times New Roman"/>
            </w:rPr>
          </w:rPrChange>
        </w:rPr>
        <w:t>ATG4A</w:t>
      </w:r>
      <w:r w:rsidRPr="00F61830">
        <w:rPr>
          <w:rFonts w:ascii="Times New Roman" w:hAnsi="Times New Roman" w:cs="Times New Roman"/>
          <w:sz w:val="21"/>
          <w:szCs w:val="21"/>
          <w:vertAlign w:val="superscript"/>
          <w:rPrChange w:id="6633" w:author="Jackson Halpin" w:date="2025-06-11T14:22:00Z" w16du:dateUtc="2025-06-11T18:22:00Z">
            <w:rPr>
              <w:rFonts w:ascii="Times New Roman" w:hAnsi="Times New Roman" w:cs="Times New Roman"/>
              <w:vertAlign w:val="superscript"/>
            </w:rPr>
          </w:rPrChange>
        </w:rPr>
        <w:t>363-398</w:t>
      </w:r>
      <w:r w:rsidRPr="00F61830">
        <w:rPr>
          <w:rFonts w:ascii="Times New Roman" w:hAnsi="Times New Roman" w:cs="Times New Roman"/>
          <w:bCs/>
          <w:sz w:val="21"/>
          <w:szCs w:val="21"/>
          <w:rPrChange w:id="6634" w:author="Jackson Halpin" w:date="2025-06-11T14:22:00Z" w16du:dateUtc="2025-06-11T18:22:00Z">
            <w:rPr>
              <w:rFonts w:ascii="Times New Roman" w:hAnsi="Times New Roman" w:cs="Times New Roman"/>
              <w:bCs/>
            </w:rPr>
          </w:rPrChange>
        </w:rPr>
        <w:t xml:space="preserve"> </w:t>
      </w:r>
      <w:r w:rsidR="00F77B73" w:rsidRPr="00F61830">
        <w:rPr>
          <w:rFonts w:ascii="Times New Roman" w:hAnsi="Times New Roman" w:cs="Times New Roman"/>
          <w:bCs/>
          <w:sz w:val="21"/>
          <w:szCs w:val="21"/>
          <w:rPrChange w:id="6635" w:author="Jackson Halpin" w:date="2025-06-11T14:22:00Z" w16du:dateUtc="2025-06-11T18:22:00Z">
            <w:rPr>
              <w:rFonts w:ascii="Times New Roman" w:hAnsi="Times New Roman" w:cs="Times New Roman"/>
              <w:bCs/>
            </w:rPr>
          </w:rPrChange>
        </w:rPr>
        <w:t xml:space="preserve">binding </w:t>
      </w:r>
      <w:r w:rsidRPr="00F61830">
        <w:rPr>
          <w:rFonts w:ascii="Times New Roman" w:hAnsi="Times New Roman" w:cs="Times New Roman"/>
          <w:bCs/>
          <w:sz w:val="21"/>
          <w:szCs w:val="21"/>
          <w:rPrChange w:id="6636" w:author="Jackson Halpin" w:date="2025-06-11T14:22:00Z" w16du:dateUtc="2025-06-11T18:22:00Z">
            <w:rPr>
              <w:rFonts w:ascii="Times New Roman" w:hAnsi="Times New Roman" w:cs="Times New Roman"/>
              <w:bCs/>
            </w:rPr>
          </w:rPrChange>
        </w:rPr>
        <w:t xml:space="preserve">to monomeric LC3B (blue) and monomeric LC3B LDS* (pink) via BLI. </w:t>
      </w:r>
      <w:r w:rsidRPr="00F61830">
        <w:rPr>
          <w:rFonts w:ascii="Times New Roman" w:hAnsi="Times New Roman" w:cs="Times New Roman"/>
          <w:sz w:val="21"/>
          <w:szCs w:val="21"/>
          <w:shd w:val="clear" w:color="auto" w:fill="FFFFFF"/>
          <w:rPrChange w:id="6637" w:author="Jackson Halpin" w:date="2025-06-11T14:22:00Z" w16du:dateUtc="2025-06-11T18:22:00Z">
            <w:rPr>
              <w:rFonts w:ascii="Times New Roman" w:hAnsi="Times New Roman" w:cs="Times New Roman"/>
              <w:shd w:val="clear" w:color="auto" w:fill="FFFFFF"/>
            </w:rPr>
          </w:rPrChange>
        </w:rPr>
        <w:t>Error reported as the standard deviation of two or more technical replicates.</w:t>
      </w:r>
    </w:p>
    <w:p w14:paraId="397182CF" w14:textId="77777777" w:rsidR="00341881" w:rsidRPr="00F61830" w:rsidRDefault="00341881" w:rsidP="00341881">
      <w:pPr>
        <w:spacing w:line="480" w:lineRule="auto"/>
        <w:jc w:val="both"/>
        <w:rPr>
          <w:rFonts w:ascii="Times New Roman" w:hAnsi="Times New Roman" w:cs="Times New Roman"/>
          <w:b/>
          <w:sz w:val="21"/>
          <w:szCs w:val="21"/>
          <w:rPrChange w:id="6638" w:author="Jackson Halpin" w:date="2025-06-11T14:22:00Z" w16du:dateUtc="2025-06-11T18:22:00Z">
            <w:rPr>
              <w:rFonts w:ascii="Times New Roman" w:hAnsi="Times New Roman" w:cs="Times New Roman"/>
              <w:b/>
            </w:rPr>
          </w:rPrChange>
        </w:rPr>
      </w:pPr>
    </w:p>
    <w:p w14:paraId="57B382FC" w14:textId="45A41580" w:rsidR="00F77B73" w:rsidRPr="00F61830" w:rsidRDefault="00F77B73" w:rsidP="00F77B73">
      <w:pPr>
        <w:rPr>
          <w:rFonts w:ascii="Times New Roman" w:hAnsi="Times New Roman" w:cs="Times New Roman"/>
          <w:b/>
          <w:bCs/>
          <w:sz w:val="21"/>
          <w:szCs w:val="21"/>
          <w:rPrChange w:id="6639" w:author="Jackson Halpin" w:date="2025-06-11T14:22:00Z" w16du:dateUtc="2025-06-11T18:22:00Z">
            <w:rPr>
              <w:rFonts w:ascii="Times New Roman" w:hAnsi="Times New Roman" w:cs="Times New Roman"/>
              <w:b/>
              <w:bCs/>
            </w:rPr>
          </w:rPrChange>
        </w:rPr>
      </w:pPr>
      <w:r w:rsidRPr="00F61830">
        <w:rPr>
          <w:rFonts w:ascii="Times New Roman" w:hAnsi="Times New Roman" w:cs="Times New Roman"/>
          <w:b/>
          <w:bCs/>
          <w:sz w:val="21"/>
          <w:szCs w:val="21"/>
          <w:rPrChange w:id="6640" w:author="Jackson Halpin" w:date="2025-06-11T14:22:00Z" w16du:dateUtc="2025-06-11T18:22:00Z">
            <w:rPr>
              <w:rFonts w:ascii="Times New Roman" w:hAnsi="Times New Roman" w:cs="Times New Roman"/>
              <w:b/>
              <w:bCs/>
            </w:rPr>
          </w:rPrChange>
        </w:rPr>
        <w:t>Table 1. The affinities of LIR-containing peptides for LC3B, determined using BLI.</w:t>
      </w:r>
    </w:p>
    <w:p w14:paraId="037C5256" w14:textId="4CF94278" w:rsidR="00341881" w:rsidRPr="00F61830" w:rsidRDefault="00F77B73" w:rsidP="00F77B73">
      <w:pPr>
        <w:spacing w:line="480" w:lineRule="auto"/>
        <w:jc w:val="both"/>
        <w:rPr>
          <w:rFonts w:ascii="Times New Roman" w:hAnsi="Times New Roman" w:cs="Times New Roman"/>
          <w:b/>
          <w:sz w:val="21"/>
          <w:szCs w:val="21"/>
          <w:rPrChange w:id="6641" w:author="Jackson Halpin" w:date="2025-06-11T14:22:00Z" w16du:dateUtc="2025-06-11T18:22:00Z">
            <w:rPr>
              <w:rFonts w:ascii="Times New Roman" w:hAnsi="Times New Roman" w:cs="Times New Roman"/>
              <w:b/>
            </w:rPr>
          </w:rPrChange>
        </w:rPr>
      </w:pPr>
      <w:commentRangeStart w:id="6642"/>
      <w:commentRangeStart w:id="6643"/>
      <w:r w:rsidRPr="00F61830">
        <w:rPr>
          <w:rFonts w:ascii="Times New Roman" w:hAnsi="Times New Roman" w:cs="Times New Roman"/>
          <w:sz w:val="21"/>
          <w:szCs w:val="21"/>
          <w:rPrChange w:id="6644" w:author="Jackson Halpin" w:date="2025-06-11T14:22:00Z" w16du:dateUtc="2025-06-11T18:22:00Z">
            <w:rPr>
              <w:rFonts w:ascii="Times New Roman" w:hAnsi="Times New Roman" w:cs="Times New Roman"/>
            </w:rPr>
          </w:rPrChange>
        </w:rPr>
        <w:t xml:space="preserve">Binding data for other peptides can be found in </w:t>
      </w:r>
      <w:ins w:id="6645" w:author="Jennifer Kosmatka" w:date="2025-06-11T12:22:00Z" w16du:dateUtc="2025-06-11T16:22:00Z">
        <w:r w:rsidR="00AC7E82" w:rsidRPr="00F61830">
          <w:rPr>
            <w:rFonts w:ascii="Times New Roman" w:hAnsi="Times New Roman" w:cs="Times New Roman"/>
            <w:sz w:val="21"/>
            <w:szCs w:val="21"/>
            <w:rPrChange w:id="6646" w:author="Jackson Halpin" w:date="2025-06-11T14:22:00Z" w16du:dateUtc="2025-06-11T18:22:00Z">
              <w:rPr>
                <w:rFonts w:ascii="Times New Roman" w:hAnsi="Times New Roman" w:cs="Times New Roman"/>
              </w:rPr>
            </w:rPrChange>
          </w:rPr>
          <w:t>S</w:t>
        </w:r>
      </w:ins>
      <w:del w:id="6647" w:author="Jennifer Kosmatka" w:date="2025-06-11T12:22:00Z" w16du:dateUtc="2025-06-11T16:22:00Z">
        <w:r w:rsidRPr="00F61830" w:rsidDel="00AC7E82">
          <w:rPr>
            <w:rFonts w:ascii="Times New Roman" w:hAnsi="Times New Roman" w:cs="Times New Roman"/>
            <w:sz w:val="21"/>
            <w:szCs w:val="21"/>
            <w:rPrChange w:id="6648" w:author="Jackson Halpin" w:date="2025-06-11T14:22:00Z" w16du:dateUtc="2025-06-11T18:22:00Z">
              <w:rPr>
                <w:rFonts w:ascii="Times New Roman" w:hAnsi="Times New Roman" w:cs="Times New Roman"/>
              </w:rPr>
            </w:rPrChange>
          </w:rPr>
          <w:delText>s</w:delText>
        </w:r>
      </w:del>
      <w:r w:rsidRPr="00F61830">
        <w:rPr>
          <w:rFonts w:ascii="Times New Roman" w:hAnsi="Times New Roman" w:cs="Times New Roman"/>
          <w:sz w:val="21"/>
          <w:szCs w:val="21"/>
          <w:rPrChange w:id="6649" w:author="Jackson Halpin" w:date="2025-06-11T14:22:00Z" w16du:dateUtc="2025-06-11T18:22:00Z">
            <w:rPr>
              <w:rFonts w:ascii="Times New Roman" w:hAnsi="Times New Roman" w:cs="Times New Roman"/>
            </w:rPr>
          </w:rPrChange>
        </w:rPr>
        <w:t>upplementa</w:t>
      </w:r>
      <w:ins w:id="6650" w:author="Jennifer Kosmatka" w:date="2025-06-11T12:22:00Z" w16du:dateUtc="2025-06-11T16:22:00Z">
        <w:r w:rsidR="00AC7E82" w:rsidRPr="00F61830">
          <w:rPr>
            <w:rFonts w:ascii="Times New Roman" w:hAnsi="Times New Roman" w:cs="Times New Roman"/>
            <w:sz w:val="21"/>
            <w:szCs w:val="21"/>
            <w:rPrChange w:id="6651" w:author="Jackson Halpin" w:date="2025-06-11T14:22:00Z" w16du:dateUtc="2025-06-11T18:22:00Z">
              <w:rPr>
                <w:rFonts w:ascii="Times New Roman" w:hAnsi="Times New Roman" w:cs="Times New Roman"/>
              </w:rPr>
            </w:rPrChange>
          </w:rPr>
          <w:t>ry</w:t>
        </w:r>
      </w:ins>
      <w:del w:id="6652" w:author="Jennifer Kosmatka" w:date="2025-06-11T12:22:00Z" w16du:dateUtc="2025-06-11T16:22:00Z">
        <w:r w:rsidRPr="00F61830" w:rsidDel="00AC7E82">
          <w:rPr>
            <w:rFonts w:ascii="Times New Roman" w:hAnsi="Times New Roman" w:cs="Times New Roman"/>
            <w:sz w:val="21"/>
            <w:szCs w:val="21"/>
            <w:rPrChange w:id="6653" w:author="Jackson Halpin" w:date="2025-06-11T14:22:00Z" w16du:dateUtc="2025-06-11T18:22:00Z">
              <w:rPr>
                <w:rFonts w:ascii="Times New Roman" w:hAnsi="Times New Roman" w:cs="Times New Roman"/>
              </w:rPr>
            </w:rPrChange>
          </w:rPr>
          <w:delText>l</w:delText>
        </w:r>
      </w:del>
      <w:r w:rsidRPr="00F61830">
        <w:rPr>
          <w:rFonts w:ascii="Times New Roman" w:hAnsi="Times New Roman" w:cs="Times New Roman"/>
          <w:sz w:val="21"/>
          <w:szCs w:val="21"/>
          <w:rPrChange w:id="6654" w:author="Jackson Halpin" w:date="2025-06-11T14:22:00Z" w16du:dateUtc="2025-06-11T18:22:00Z">
            <w:rPr>
              <w:rFonts w:ascii="Times New Roman" w:hAnsi="Times New Roman" w:cs="Times New Roman"/>
            </w:rPr>
          </w:rPrChange>
        </w:rPr>
        <w:t xml:space="preserve"> </w:t>
      </w:r>
      <w:ins w:id="6655" w:author="Jennifer Kosmatka" w:date="2025-06-11T12:22:00Z" w16du:dateUtc="2025-06-11T16:22:00Z">
        <w:r w:rsidR="00AC7E82" w:rsidRPr="00F61830">
          <w:rPr>
            <w:rFonts w:ascii="Times New Roman" w:hAnsi="Times New Roman" w:cs="Times New Roman"/>
            <w:sz w:val="21"/>
            <w:szCs w:val="21"/>
            <w:rPrChange w:id="6656" w:author="Jackson Halpin" w:date="2025-06-11T14:22:00Z" w16du:dateUtc="2025-06-11T18:22:00Z">
              <w:rPr>
                <w:rFonts w:ascii="Times New Roman" w:hAnsi="Times New Roman" w:cs="Times New Roman"/>
              </w:rPr>
            </w:rPrChange>
          </w:rPr>
          <w:t>Table 1</w:t>
        </w:r>
      </w:ins>
      <w:del w:id="6657" w:author="Jennifer Kosmatka" w:date="2025-06-11T12:22:00Z" w16du:dateUtc="2025-06-11T16:22:00Z">
        <w:r w:rsidRPr="00F61830" w:rsidDel="00AC7E82">
          <w:rPr>
            <w:rFonts w:ascii="Times New Roman" w:hAnsi="Times New Roman" w:cs="Times New Roman"/>
            <w:sz w:val="21"/>
            <w:szCs w:val="21"/>
            <w:rPrChange w:id="6658" w:author="Jackson Halpin" w:date="2025-06-11T14:22:00Z" w16du:dateUtc="2025-06-11T18:22:00Z">
              <w:rPr>
                <w:rFonts w:ascii="Times New Roman" w:hAnsi="Times New Roman" w:cs="Times New Roman"/>
              </w:rPr>
            </w:rPrChange>
          </w:rPr>
          <w:delText>file X</w:delText>
        </w:r>
      </w:del>
      <w:r w:rsidRPr="00F61830">
        <w:rPr>
          <w:rFonts w:ascii="Times New Roman" w:hAnsi="Times New Roman" w:cs="Times New Roman"/>
          <w:sz w:val="21"/>
          <w:szCs w:val="21"/>
          <w:rPrChange w:id="6659" w:author="Jackson Halpin" w:date="2025-06-11T14:22:00Z" w16du:dateUtc="2025-06-11T18:22:00Z">
            <w:rPr>
              <w:rFonts w:ascii="Times New Roman" w:hAnsi="Times New Roman" w:cs="Times New Roman"/>
            </w:rPr>
          </w:rPrChange>
        </w:rPr>
        <w:t>.</w:t>
      </w:r>
      <w:commentRangeEnd w:id="6642"/>
      <w:r w:rsidRPr="00F61830">
        <w:rPr>
          <w:rStyle w:val="CommentReference"/>
          <w:sz w:val="13"/>
          <w:szCs w:val="13"/>
          <w:rPrChange w:id="6660" w:author="Jackson Halpin" w:date="2025-06-11T14:22:00Z" w16du:dateUtc="2025-06-11T18:22:00Z">
            <w:rPr>
              <w:rStyle w:val="CommentReference"/>
            </w:rPr>
          </w:rPrChange>
        </w:rPr>
        <w:commentReference w:id="6642"/>
      </w:r>
      <w:commentRangeEnd w:id="6643"/>
      <w:r w:rsidR="00C53F0D" w:rsidRPr="00F61830">
        <w:rPr>
          <w:rStyle w:val="CommentReference"/>
          <w:sz w:val="13"/>
          <w:szCs w:val="13"/>
          <w:rPrChange w:id="6661" w:author="Jackson Halpin" w:date="2025-06-11T14:22:00Z" w16du:dateUtc="2025-06-11T18:22:00Z">
            <w:rPr>
              <w:rStyle w:val="CommentReference"/>
            </w:rPr>
          </w:rPrChange>
        </w:rPr>
        <w:commentReference w:id="6643"/>
      </w:r>
    </w:p>
    <w:p w14:paraId="4003B67E" w14:textId="3A078CEC" w:rsidR="0041729E" w:rsidRDefault="005508F9">
      <w:r w:rsidRPr="005508F9">
        <w:rPr>
          <w:noProof/>
        </w:rPr>
        <w:drawing>
          <wp:inline distT="0" distB="0" distL="0" distR="0" wp14:anchorId="4EB60E1A" wp14:editId="23DF541A">
            <wp:extent cx="6495415" cy="1234545"/>
            <wp:effectExtent l="0" t="0" r="0" b="0"/>
            <wp:docPr id="15349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8923" name=""/>
                    <pic:cNvPicPr/>
                  </pic:nvPicPr>
                  <pic:blipFill>
                    <a:blip r:embed="rId40"/>
                    <a:stretch>
                      <a:fillRect/>
                    </a:stretch>
                  </pic:blipFill>
                  <pic:spPr>
                    <a:xfrm>
                      <a:off x="0" y="0"/>
                      <a:ext cx="6547570" cy="1244458"/>
                    </a:xfrm>
                    <a:prstGeom prst="rect">
                      <a:avLst/>
                    </a:prstGeom>
                  </pic:spPr>
                </pic:pic>
              </a:graphicData>
            </a:graphic>
          </wp:inline>
        </w:drawing>
      </w:r>
    </w:p>
    <w:p w14:paraId="0175485D" w14:textId="05362341" w:rsidR="00065803" w:rsidRPr="00065803" w:rsidRDefault="00A367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065803" w:rsidRPr="00065803">
        <w:rPr>
          <w:rFonts w:ascii="Times New Roman" w:hAnsi="Times New Roman" w:cs="Times New Roman"/>
        </w:rPr>
        <w:t xml:space="preserve"> </w:t>
      </w:r>
    </w:p>
    <w:sectPr w:rsidR="00065803" w:rsidRPr="00065803" w:rsidSect="00557BC1">
      <w:type w:val="continuous"/>
      <w:pgSz w:w="12240" w:h="15840"/>
      <w:pgMar w:top="720" w:right="720" w:bottom="720" w:left="720" w:header="720" w:footer="720" w:gutter="0"/>
      <w:cols w:space="720"/>
      <w:docGrid w:linePitch="360"/>
      <w:sectPrChange w:id="6662" w:author="Jackson Halpin" w:date="2025-06-11T14:17:00Z" w16du:dateUtc="2025-06-11T18:17:00Z">
        <w:sectPr w:rsidR="00065803" w:rsidRPr="00065803" w:rsidSect="00557BC1">
          <w:type w:val="nextPage"/>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Amy E Keating" w:date="2025-04-27T18:05:00Z" w:initials="AK">
    <w:p w14:paraId="3FF4B994" w14:textId="77777777" w:rsidR="00CC679D" w:rsidRDefault="00CC679D" w:rsidP="00CC679D">
      <w:r>
        <w:rPr>
          <w:rStyle w:val="CommentReference"/>
        </w:rPr>
        <w:annotationRef/>
      </w:r>
      <w:r>
        <w:rPr>
          <w:color w:val="000000"/>
          <w:sz w:val="20"/>
          <w:szCs w:val="20"/>
        </w:rPr>
        <w:t>it’s not such a small number of known partners</w:t>
      </w:r>
    </w:p>
  </w:comment>
  <w:comment w:id="11" w:author="Amy E Keating" w:date="2025-05-07T21:28:00Z" w:initials="AK">
    <w:p w14:paraId="3FEE85BE" w14:textId="77777777" w:rsidR="008335F7" w:rsidRDefault="002B437F" w:rsidP="008335F7">
      <w:r>
        <w:rPr>
          <w:rStyle w:val="CommentReference"/>
        </w:rPr>
        <w:annotationRef/>
      </w:r>
      <w:r w:rsidR="008335F7">
        <w:rPr>
          <w:sz w:val="20"/>
          <w:szCs w:val="20"/>
        </w:rPr>
        <w:t>NEW: don’t introduce the jargony “LIR-adjacent” term in the abstract. I made a suggestion below about new naming.</w:t>
      </w:r>
    </w:p>
  </w:comment>
  <w:comment w:id="12" w:author="Amy E Keating" w:date="2025-04-27T17:54:00Z" w:initials="AK">
    <w:p w14:paraId="0137034F" w14:textId="4D2DA57A" w:rsidR="00CD152B" w:rsidRDefault="00CD152B" w:rsidP="00CD152B">
      <w:r>
        <w:rPr>
          <w:rStyle w:val="CommentReference"/>
        </w:rPr>
        <w:annotationRef/>
      </w:r>
      <w:r>
        <w:rPr>
          <w:color w:val="000000"/>
          <w:sz w:val="20"/>
          <w:szCs w:val="20"/>
        </w:rPr>
        <w:t>revisit with final results</w:t>
      </w:r>
    </w:p>
  </w:comment>
  <w:comment w:id="21" w:author="Joseph (Joey) Davis" w:date="2025-01-29T09:07:00Z" w:initials="J(D">
    <w:p w14:paraId="2B08AE69" w14:textId="39622ABD" w:rsidR="00D430F2" w:rsidRDefault="00D430F2">
      <w:pPr>
        <w:pStyle w:val="CommentText"/>
      </w:pPr>
      <w:r>
        <w:rPr>
          <w:rStyle w:val="CommentReference"/>
        </w:rPr>
        <w:annotationRef/>
      </w:r>
      <w:r>
        <w:t>This is all background – let’s revisit this section last and try to focus it directly on the significance of your work.</w:t>
      </w:r>
    </w:p>
  </w:comment>
  <w:comment w:id="85" w:author="Amy E Keating" w:date="2025-04-27T18:12:00Z" w:initials="AK">
    <w:p w14:paraId="16CDB5D3" w14:textId="77777777" w:rsidR="00CC679D" w:rsidRDefault="00CC679D" w:rsidP="00CC679D">
      <w:r>
        <w:rPr>
          <w:rStyle w:val="CommentReference"/>
        </w:rPr>
        <w:annotationRef/>
      </w:r>
      <w:proofErr w:type="spellStart"/>
      <w:r>
        <w:rPr>
          <w:color w:val="000000"/>
          <w:sz w:val="20"/>
          <w:szCs w:val="20"/>
        </w:rPr>
        <w:t>MoMaP</w:t>
      </w:r>
      <w:proofErr w:type="spellEnd"/>
      <w:r>
        <w:rPr>
          <w:color w:val="000000"/>
          <w:sz w:val="20"/>
          <w:szCs w:val="20"/>
        </w:rPr>
        <w:t xml:space="preserve"> not published yet but good to refer to, as the ELM successor</w:t>
      </w:r>
    </w:p>
  </w:comment>
  <w:comment w:id="102" w:author="Amy E Keating" w:date="2025-04-27T20:48:00Z" w:initials="AK">
    <w:p w14:paraId="4E38BC4F" w14:textId="77777777" w:rsidR="009F18CC" w:rsidRDefault="009F18CC" w:rsidP="009F18CC">
      <w:r>
        <w:rPr>
          <w:rStyle w:val="CommentReference"/>
        </w:rPr>
        <w:annotationRef/>
      </w:r>
      <w:r>
        <w:rPr>
          <w:color w:val="000000"/>
          <w:sz w:val="20"/>
          <w:szCs w:val="20"/>
        </w:rPr>
        <w:t>this should be a more general example, as you haven’t introduced LC3B yet.</w:t>
      </w:r>
    </w:p>
  </w:comment>
  <w:comment w:id="127" w:author="Amy E Keating" w:date="2025-04-27T18:09:00Z" w:initials="AK">
    <w:p w14:paraId="102B46C6" w14:textId="68AC12BC" w:rsidR="002A6428" w:rsidRDefault="00CC679D" w:rsidP="002A6428">
      <w:r>
        <w:rPr>
          <w:rStyle w:val="CommentReference"/>
        </w:rPr>
        <w:annotationRef/>
      </w:r>
      <w:r w:rsidR="002A6428">
        <w:rPr>
          <w:sz w:val="20"/>
          <w:szCs w:val="20"/>
        </w:rPr>
        <w:t>cite at least one of Ivarsson and Davey’s papers here (maybe a review)</w:t>
      </w:r>
    </w:p>
  </w:comment>
  <w:comment w:id="305" w:author="Amy E Keating" w:date="2025-04-27T18:16:00Z" w:initials="AK">
    <w:p w14:paraId="30060A52" w14:textId="0FB9B243" w:rsidR="002A6428" w:rsidRDefault="002A6428" w:rsidP="002A6428">
      <w:r>
        <w:rPr>
          <w:rStyle w:val="CommentReference"/>
        </w:rPr>
        <w:annotationRef/>
      </w:r>
      <w:r>
        <w:rPr>
          <w:color w:val="000000"/>
          <w:sz w:val="20"/>
          <w:szCs w:val="20"/>
        </w:rPr>
        <w:t>needed?</w:t>
      </w:r>
    </w:p>
  </w:comment>
  <w:comment w:id="348" w:author="Amy E Keating" w:date="2025-04-27T20:49:00Z" w:initials="AK">
    <w:p w14:paraId="4B329A45" w14:textId="77777777" w:rsidR="00352293" w:rsidRDefault="009F18CC" w:rsidP="00352293">
      <w:r>
        <w:rPr>
          <w:rStyle w:val="CommentReference"/>
        </w:rPr>
        <w:annotationRef/>
      </w:r>
      <w:r w:rsidR="00352293">
        <w:rPr>
          <w:sz w:val="20"/>
          <w:szCs w:val="20"/>
        </w:rPr>
        <w:t>could reference LIR Central here, as it comes up later and is a good background ref</w:t>
      </w:r>
    </w:p>
    <w:p w14:paraId="3A450C47" w14:textId="77777777" w:rsidR="00352293" w:rsidRDefault="00352293" w:rsidP="00352293">
      <w:proofErr w:type="spellStart"/>
      <w:r>
        <w:rPr>
          <w:sz w:val="20"/>
          <w:szCs w:val="20"/>
        </w:rPr>
        <w:t>LIRCentral</w:t>
      </w:r>
      <w:proofErr w:type="spellEnd"/>
      <w:r>
        <w:rPr>
          <w:sz w:val="20"/>
          <w:szCs w:val="20"/>
        </w:rPr>
        <w:t xml:space="preserve"> database (</w:t>
      </w:r>
      <w:proofErr w:type="spellStart"/>
      <w:r>
        <w:rPr>
          <w:sz w:val="20"/>
          <w:szCs w:val="20"/>
        </w:rPr>
        <w:t>Chatzichristofi</w:t>
      </w:r>
      <w:proofErr w:type="spellEnd"/>
      <w:r>
        <w:rPr>
          <w:sz w:val="20"/>
          <w:szCs w:val="20"/>
        </w:rPr>
        <w:t xml:space="preserve"> et al. 2023) </w:t>
      </w:r>
    </w:p>
  </w:comment>
  <w:comment w:id="455" w:author="Jennifer Kosmatka" w:date="2025-05-31T18:12:00Z" w:initials="JK">
    <w:p w14:paraId="6C08AF9D" w14:textId="77777777" w:rsidR="00D81C86" w:rsidRDefault="00D81C86" w:rsidP="00D81C86">
      <w:r>
        <w:rPr>
          <w:rStyle w:val="CommentReference"/>
        </w:rPr>
        <w:annotationRef/>
      </w:r>
      <w:r>
        <w:rPr>
          <w:sz w:val="20"/>
          <w:szCs w:val="20"/>
        </w:rPr>
        <w:t>Is this introduced too late?</w:t>
      </w:r>
    </w:p>
  </w:comment>
  <w:comment w:id="456" w:author="Jennifer Kosmatka" w:date="2025-05-31T18:13:00Z" w:initials="JK">
    <w:p w14:paraId="204FDDE8" w14:textId="77777777" w:rsidR="00D81C86" w:rsidRDefault="00D81C86" w:rsidP="00D81C86">
      <w:r>
        <w:rPr>
          <w:rStyle w:val="CommentReference"/>
        </w:rPr>
        <w:annotationRef/>
      </w:r>
      <w:r>
        <w:rPr>
          <w:sz w:val="20"/>
          <w:szCs w:val="20"/>
        </w:rPr>
        <w:t>I don’t think we ever gave a definition for hAtg8</w:t>
      </w:r>
    </w:p>
  </w:comment>
  <w:comment w:id="564" w:author="Amy E Keating" w:date="2025-04-27T18:21:00Z" w:initials="AK">
    <w:p w14:paraId="22C99679" w14:textId="0B2FB9B8" w:rsidR="002A6428" w:rsidRDefault="002A6428" w:rsidP="002A6428">
      <w:r>
        <w:rPr>
          <w:rStyle w:val="CommentReference"/>
        </w:rPr>
        <w:annotationRef/>
      </w:r>
      <w:r>
        <w:rPr>
          <w:color w:val="000000"/>
          <w:sz w:val="20"/>
          <w:szCs w:val="20"/>
        </w:rPr>
        <w:t>do we have support for E w/in the motif (i.e. mutations that test this) too?</w:t>
      </w:r>
    </w:p>
  </w:comment>
  <w:comment w:id="565" w:author="Jennifer Kosmatka" w:date="2025-05-31T11:05:00Z" w:initials="JK">
    <w:p w14:paraId="24B10222" w14:textId="77777777" w:rsidR="00C53F0D" w:rsidRDefault="00C53F0D" w:rsidP="00C53F0D">
      <w:r>
        <w:rPr>
          <w:rStyle w:val="CommentReference"/>
        </w:rPr>
        <w:annotationRef/>
      </w:r>
      <w:r>
        <w:rPr>
          <w:sz w:val="20"/>
          <w:szCs w:val="20"/>
        </w:rPr>
        <w:t xml:space="preserve">I made that E-A mutation in the BLM peptide (WADI) but found it bound with very similar affinity to the D-A mutation (WEAI) (~6 </w:t>
      </w:r>
      <w:proofErr w:type="spellStart"/>
      <w:r>
        <w:rPr>
          <w:sz w:val="20"/>
          <w:szCs w:val="20"/>
        </w:rPr>
        <w:t>uM</w:t>
      </w:r>
      <w:proofErr w:type="spellEnd"/>
      <w:r>
        <w:rPr>
          <w:sz w:val="20"/>
          <w:szCs w:val="20"/>
        </w:rPr>
        <w:t xml:space="preserve"> vs 9 </w:t>
      </w:r>
      <w:proofErr w:type="spellStart"/>
      <w:r>
        <w:rPr>
          <w:sz w:val="20"/>
          <w:szCs w:val="20"/>
        </w:rPr>
        <w:t>uM</w:t>
      </w:r>
      <w:proofErr w:type="spellEnd"/>
      <w:r>
        <w:rPr>
          <w:sz w:val="20"/>
          <w:szCs w:val="20"/>
        </w:rPr>
        <w:t>) via single replicate and did not pursue it farther</w:t>
      </w:r>
    </w:p>
  </w:comment>
  <w:comment w:id="731" w:author="Amy E Keating" w:date="2025-04-27T18:24:00Z" w:initials="AK">
    <w:p w14:paraId="13C976ED" w14:textId="6A82B07C" w:rsidR="002A6428" w:rsidRDefault="002A6428" w:rsidP="002A6428">
      <w:r>
        <w:rPr>
          <w:rStyle w:val="CommentReference"/>
        </w:rPr>
        <w:annotationRef/>
      </w:r>
      <w:r>
        <w:rPr>
          <w:color w:val="000000"/>
          <w:sz w:val="20"/>
          <w:szCs w:val="20"/>
        </w:rPr>
        <w:t>all cells or all expressing cells?</w:t>
      </w:r>
    </w:p>
  </w:comment>
  <w:comment w:id="824" w:author="Amy E Keating" w:date="2025-05-06T23:58:00Z" w:initials="AK">
    <w:p w14:paraId="79B64AF7" w14:textId="77777777" w:rsidR="00000A94" w:rsidRDefault="00000A94" w:rsidP="00000A94">
      <w:r>
        <w:rPr>
          <w:rStyle w:val="CommentReference"/>
        </w:rPr>
        <w:annotationRef/>
      </w:r>
      <w:r>
        <w:rPr>
          <w:color w:val="000000"/>
          <w:sz w:val="20"/>
          <w:szCs w:val="20"/>
        </w:rPr>
        <w:t>Not sure why this is here. Can you move these comments to the text?</w:t>
      </w:r>
    </w:p>
  </w:comment>
  <w:comment w:id="826" w:author="Jennifer Kosmatka" w:date="2025-06-11T12:00:00Z" w:initials="JK">
    <w:p w14:paraId="6166D5AC" w14:textId="77777777" w:rsidR="00000A94" w:rsidRDefault="00000A94" w:rsidP="00000A94">
      <w:r>
        <w:rPr>
          <w:rStyle w:val="CommentReference"/>
        </w:rPr>
        <w:annotationRef/>
      </w:r>
      <w:r>
        <w:rPr>
          <w:sz w:val="20"/>
          <w:szCs w:val="20"/>
        </w:rPr>
        <w:t>Better?</w:t>
      </w:r>
    </w:p>
  </w:comment>
  <w:comment w:id="1026" w:author="Amy E Keating" w:date="2025-04-27T18:35:00Z" w:initials="AK">
    <w:p w14:paraId="750D37BB" w14:textId="77777777" w:rsidR="00352293" w:rsidRDefault="00A67712" w:rsidP="00352293">
      <w:r>
        <w:rPr>
          <w:rStyle w:val="CommentReference"/>
        </w:rPr>
        <w:annotationRef/>
      </w:r>
      <w:r w:rsidR="00352293">
        <w:rPr>
          <w:sz w:val="20"/>
          <w:szCs w:val="20"/>
        </w:rPr>
        <w:t>but they aren’t entirely unannotated, right? Just not annotated with LC3B-like GO terms? Use different term?</w:t>
      </w:r>
    </w:p>
  </w:comment>
  <w:comment w:id="1099" w:author="Amy E Keating" w:date="2025-04-27T21:55:00Z" w:initials="AK">
    <w:p w14:paraId="3AD36A5F" w14:textId="3BAE8D65" w:rsidR="009244D3" w:rsidRDefault="00D37BCE" w:rsidP="009244D3">
      <w:r>
        <w:rPr>
          <w:rStyle w:val="CommentReference"/>
        </w:rPr>
        <w:annotationRef/>
      </w:r>
      <w:r w:rsidR="009244D3">
        <w:rPr>
          <w:sz w:val="20"/>
          <w:szCs w:val="20"/>
        </w:rPr>
        <w:t xml:space="preserve">This is not really true, as the expression used by pLogo is not an PSSM expression. And we later use a PSSM for scoring. This introduces high potential for confusion. You should delete this statement, and I suggest renaming these peptides as </w:t>
      </w:r>
      <w:proofErr w:type="spellStart"/>
      <w:r w:rsidR="009244D3">
        <w:rPr>
          <w:sz w:val="20"/>
          <w:szCs w:val="20"/>
        </w:rPr>
        <w:t>pCONS_LIR</w:t>
      </w:r>
      <w:proofErr w:type="spellEnd"/>
      <w:r w:rsidR="009244D3">
        <w:rPr>
          <w:sz w:val="20"/>
          <w:szCs w:val="20"/>
        </w:rPr>
        <w:t xml:space="preserve"> or something like that, to reflect that these are defined by the consensus of the peptides in the group referred by </w:t>
      </w:r>
      <w:proofErr w:type="spellStart"/>
      <w:r w:rsidR="009244D3">
        <w:rPr>
          <w:sz w:val="20"/>
          <w:szCs w:val="20"/>
        </w:rPr>
        <w:t>by</w:t>
      </w:r>
      <w:proofErr w:type="spellEnd"/>
      <w:r w:rsidR="009244D3">
        <w:rPr>
          <w:sz w:val="20"/>
          <w:szCs w:val="20"/>
        </w:rPr>
        <w:t xml:space="preserve"> the subscript.</w:t>
      </w:r>
    </w:p>
  </w:comment>
  <w:comment w:id="1116" w:author="Amy E Keating" w:date="2025-04-27T18:45:00Z" w:initials="AK">
    <w:p w14:paraId="4D5D0DC3" w14:textId="0342D85C" w:rsidR="0006478D" w:rsidRDefault="0006478D" w:rsidP="0006478D">
      <w:r>
        <w:rPr>
          <w:rStyle w:val="CommentReference"/>
        </w:rPr>
        <w:annotationRef/>
      </w:r>
      <w:r>
        <w:rPr>
          <w:color w:val="000000"/>
          <w:sz w:val="20"/>
          <w:szCs w:val="20"/>
        </w:rPr>
        <w:t>is this the name of a peptide? Or an MSA? I thought the former, but below it refers to the logo.</w:t>
      </w:r>
    </w:p>
  </w:comment>
  <w:comment w:id="1117" w:author="Jennifer Kosmatka" w:date="2025-05-31T11:24:00Z" w:initials="JK">
    <w:p w14:paraId="70C5E816" w14:textId="77777777" w:rsidR="00C53F0D" w:rsidRDefault="00C53F0D" w:rsidP="00C53F0D">
      <w:r>
        <w:rPr>
          <w:rStyle w:val="CommentReference"/>
        </w:rPr>
        <w:annotationRef/>
      </w:r>
      <w:r>
        <w:rPr>
          <w:sz w:val="20"/>
          <w:szCs w:val="20"/>
        </w:rPr>
        <w:t>First is peptide, second is logo - tried to make it more clear</w:t>
      </w:r>
    </w:p>
  </w:comment>
  <w:comment w:id="1230" w:author="Jennifer Kosmatka" w:date="2025-06-11T08:36:00Z" w:initials="JK">
    <w:p w14:paraId="40171CDB" w14:textId="77777777" w:rsidR="00D412A8" w:rsidRDefault="00D412A8" w:rsidP="00D412A8">
      <w:r>
        <w:rPr>
          <w:rStyle w:val="CommentReference"/>
        </w:rPr>
        <w:annotationRef/>
      </w:r>
      <w:r>
        <w:rPr>
          <w:sz w:val="20"/>
          <w:szCs w:val="20"/>
        </w:rPr>
        <w:t>Should I also create a supplementary file with their BLI affinities? Can’t decide if it’s necessary since we don’t talk about them further</w:t>
      </w:r>
    </w:p>
  </w:comment>
  <w:comment w:id="1236" w:author="Amy E Keating" w:date="2025-05-07T21:47:00Z" w:initials="AK">
    <w:p w14:paraId="281C2EE3" w14:textId="76FC45CF" w:rsidR="009244D3" w:rsidRDefault="009244D3" w:rsidP="009244D3">
      <w:r>
        <w:rPr>
          <w:rStyle w:val="CommentReference"/>
        </w:rPr>
        <w:annotationRef/>
      </w:r>
      <w:r>
        <w:rPr>
          <w:color w:val="000000"/>
          <w:sz w:val="20"/>
          <w:szCs w:val="20"/>
        </w:rPr>
        <w:t>If we go with this convention, you will need to edit all remaining references to the “PSSM” peptides.</w:t>
      </w:r>
    </w:p>
  </w:comment>
  <w:comment w:id="1254" w:author="Amy E Keating" w:date="2025-04-27T18:51:00Z" w:initials="AK">
    <w:p w14:paraId="186F1B32" w14:textId="4CFDD171" w:rsidR="009C0B23" w:rsidRDefault="009C0B23" w:rsidP="009C0B23">
      <w:r>
        <w:rPr>
          <w:rStyle w:val="CommentReference"/>
        </w:rPr>
        <w:annotationRef/>
      </w:r>
      <w:r>
        <w:rPr>
          <w:color w:val="000000"/>
          <w:sz w:val="20"/>
          <w:szCs w:val="20"/>
        </w:rPr>
        <w:t>not the right figure</w:t>
      </w:r>
    </w:p>
  </w:comment>
  <w:comment w:id="1395" w:author="Joey Davis" w:date="2025-03-06T15:25:00Z" w:initials="JD">
    <w:p w14:paraId="4BCA5B9F" w14:textId="02087937" w:rsidR="00853319" w:rsidRDefault="00853319">
      <w:pPr>
        <w:pStyle w:val="CommentText"/>
      </w:pPr>
      <w:r>
        <w:rPr>
          <w:rStyle w:val="CommentReference"/>
        </w:rPr>
        <w:annotationRef/>
      </w:r>
      <w:r>
        <w:t>Repeated from above, can we drop it above?</w:t>
      </w:r>
    </w:p>
  </w:comment>
  <w:comment w:id="1396" w:author="Joey Davis" w:date="2025-03-06T16:31:00Z" w:initials="JD">
    <w:p w14:paraId="71F85169" w14:textId="1BCA0D51" w:rsidR="00FE5EF7" w:rsidRDefault="00FE5EF7">
      <w:pPr>
        <w:pStyle w:val="CommentText"/>
      </w:pPr>
      <w:r>
        <w:rPr>
          <w:rStyle w:val="CommentReference"/>
        </w:rPr>
        <w:annotationRef/>
      </w:r>
      <w:r>
        <w:t xml:space="preserve">Keep this one. Don’t forget </w:t>
      </w:r>
      <w:proofErr w:type="spellStart"/>
      <w:r>
        <w:t>cheng</w:t>
      </w:r>
      <w:proofErr w:type="spellEnd"/>
      <w:r>
        <w:t xml:space="preserve">. Poor </w:t>
      </w:r>
      <w:proofErr w:type="spellStart"/>
      <w:r>
        <w:t>cheng</w:t>
      </w:r>
      <w:proofErr w:type="spellEnd"/>
      <w:r>
        <w:t>.</w:t>
      </w:r>
    </w:p>
  </w:comment>
  <w:comment w:id="1397" w:author="Joey Davis" w:date="2025-03-06T16:32:00Z" w:initials="JD">
    <w:p w14:paraId="2591113D" w14:textId="3C975BFA" w:rsidR="00FE5EF7" w:rsidRDefault="00FE5EF7">
      <w:pPr>
        <w:pStyle w:val="CommentText"/>
      </w:pPr>
      <w:r>
        <w:rPr>
          <w:rStyle w:val="CommentReference"/>
        </w:rPr>
        <w:annotationRef/>
      </w:r>
      <w:r>
        <w:t xml:space="preserve">Or forget both </w:t>
      </w:r>
      <w:proofErr w:type="spellStart"/>
      <w:r>
        <w:t>cheng</w:t>
      </w:r>
      <w:proofErr w:type="spellEnd"/>
      <w:r>
        <w:t xml:space="preserve"> and li. Because.</w:t>
      </w:r>
    </w:p>
  </w:comment>
  <w:comment w:id="1398" w:author="Jennifer Kosmatka" w:date="2025-03-10T14:36:00Z" w:initials="JK">
    <w:p w14:paraId="0BD4E157" w14:textId="77777777" w:rsidR="00C97976" w:rsidRDefault="00C97976" w:rsidP="00C97976">
      <w:r>
        <w:rPr>
          <w:rStyle w:val="CommentReference"/>
        </w:rPr>
        <w:annotationRef/>
      </w:r>
      <w:r>
        <w:rPr>
          <w:sz w:val="20"/>
          <w:szCs w:val="20"/>
        </w:rPr>
        <w:t>Dropped above and oops my bad - apologies to Cheng!</w:t>
      </w:r>
    </w:p>
  </w:comment>
  <w:comment w:id="1485" w:author="Amy E Keating" w:date="2025-04-27T19:03:00Z" w:initials="AK">
    <w:p w14:paraId="6BD1DD86" w14:textId="77777777" w:rsidR="00E335C6" w:rsidRDefault="00FC23ED" w:rsidP="00E335C6">
      <w:r>
        <w:rPr>
          <w:rStyle w:val="CommentReference"/>
        </w:rPr>
        <w:annotationRef/>
      </w:r>
      <w:r w:rsidR="00E335C6">
        <w:rPr>
          <w:sz w:val="20"/>
          <w:szCs w:val="20"/>
        </w:rPr>
        <w:t>not sure what this is referring to; if a prior structure or structures, need references</w:t>
      </w:r>
    </w:p>
  </w:comment>
  <w:comment w:id="1548" w:author="Amy E Keating" w:date="2025-05-07T21:37:00Z" w:initials="AK">
    <w:p w14:paraId="122C0EE5" w14:textId="77777777" w:rsidR="002B437F" w:rsidRDefault="002B437F" w:rsidP="002B437F">
      <w:r>
        <w:rPr>
          <w:rStyle w:val="CommentReference"/>
        </w:rPr>
        <w:annotationRef/>
      </w:r>
      <w:r>
        <w:rPr>
          <w:color w:val="000000"/>
          <w:sz w:val="20"/>
          <w:szCs w:val="20"/>
        </w:rPr>
        <w:t>I tried a new “expanded-LIR” notation here. See what you think.</w:t>
      </w:r>
    </w:p>
    <w:p w14:paraId="3F441340" w14:textId="77777777" w:rsidR="002B437F" w:rsidRDefault="002B437F" w:rsidP="002B437F"/>
    <w:p w14:paraId="31A35099" w14:textId="77777777" w:rsidR="002B437F" w:rsidRDefault="002B437F" w:rsidP="002B437F">
      <w:r>
        <w:rPr>
          <w:color w:val="000000"/>
          <w:sz w:val="20"/>
          <w:szCs w:val="20"/>
        </w:rPr>
        <w:t>As an adjective, use a hyphen. I.e. an expanded-LIR peptide can include F in the 2nd position.</w:t>
      </w:r>
    </w:p>
    <w:p w14:paraId="6157C8F5" w14:textId="77777777" w:rsidR="002B437F" w:rsidRDefault="002B437F" w:rsidP="002B437F"/>
    <w:p w14:paraId="725CD816" w14:textId="77777777" w:rsidR="002B437F" w:rsidRDefault="002B437F" w:rsidP="002B437F">
      <w:r>
        <w:rPr>
          <w:color w:val="000000"/>
          <w:sz w:val="20"/>
          <w:szCs w:val="20"/>
        </w:rPr>
        <w:t>As a noun, no hyphen. We can study the properties of the expanded LIR.</w:t>
      </w:r>
    </w:p>
  </w:comment>
  <w:comment w:id="1549" w:author="Jennifer Kosmatka" w:date="2025-05-31T12:35:00Z" w:initials="JK">
    <w:p w14:paraId="01EAF702" w14:textId="77777777" w:rsidR="00286B19" w:rsidRDefault="00286B19" w:rsidP="00286B19">
      <w:r>
        <w:rPr>
          <w:rStyle w:val="CommentReference"/>
        </w:rPr>
        <w:annotationRef/>
      </w:r>
      <w:r>
        <w:rPr>
          <w:sz w:val="20"/>
          <w:szCs w:val="20"/>
        </w:rPr>
        <w:t xml:space="preserve">Given our meeting, I changed this to LIR+ to reflect the new definition is a superset of the LIR motif. Or maybe LIR-superset? </w:t>
      </w:r>
    </w:p>
  </w:comment>
  <w:comment w:id="1729" w:author="Amy E Keating" w:date="2025-04-27T19:10:00Z" w:initials="AK">
    <w:p w14:paraId="4F07568D" w14:textId="1222C373" w:rsidR="006F0B76" w:rsidRDefault="006F0B76" w:rsidP="006F0B76">
      <w:r>
        <w:rPr>
          <w:rStyle w:val="CommentReference"/>
        </w:rPr>
        <w:annotationRef/>
      </w:r>
      <w:r>
        <w:rPr>
          <w:sz w:val="20"/>
          <w:szCs w:val="20"/>
        </w:rPr>
        <w:t>what do you intend by this notation? I think you can just list the two sequences here and later in the sentence.</w:t>
      </w:r>
    </w:p>
  </w:comment>
  <w:comment w:id="1730" w:author="Jennifer Kosmatka" w:date="2025-05-31T16:50:00Z" w:initials="JK">
    <w:p w14:paraId="21DA93C9" w14:textId="77777777" w:rsidR="00D81C86" w:rsidRDefault="00D81C86" w:rsidP="00D81C86">
      <w:r>
        <w:rPr>
          <w:rStyle w:val="CommentReference"/>
        </w:rPr>
        <w:annotationRef/>
      </w:r>
      <w:r>
        <w:rPr>
          <w:sz w:val="20"/>
          <w:szCs w:val="20"/>
        </w:rPr>
        <w:t>I’m not sure I totally understand this statement. I was referring to the 4 residues I mutated that either match LIR+ or LIR. By two sequences, do you mean the full length peptide I tested?</w:t>
      </w:r>
    </w:p>
    <w:p w14:paraId="594F0AC4" w14:textId="77777777" w:rsidR="00D81C86" w:rsidRDefault="00D81C86" w:rsidP="00D81C86"/>
  </w:comment>
  <w:comment w:id="1772" w:author="Joey Davis" w:date="2025-03-26T11:42:00Z" w:initials="JD">
    <w:p w14:paraId="5F84F745" w14:textId="79F235C6" w:rsidR="00C31424" w:rsidRDefault="00C31424">
      <w:pPr>
        <w:pStyle w:val="CommentText"/>
      </w:pPr>
      <w:r>
        <w:t xml:space="preserve">Additional </w:t>
      </w:r>
      <w:r>
        <w:rPr>
          <w:rStyle w:val="CommentReference"/>
        </w:rPr>
        <w:annotationRef/>
      </w:r>
      <w:r>
        <w:t>other refs here?</w:t>
      </w:r>
    </w:p>
  </w:comment>
  <w:comment w:id="1773" w:author="Jennifer Kosmatka" w:date="2025-04-16T10:13:00Z" w:initials="JK">
    <w:p w14:paraId="7DD43D19" w14:textId="77777777" w:rsidR="00DB2B58" w:rsidRDefault="00DB2B58" w:rsidP="00DB2B58">
      <w:r>
        <w:rPr>
          <w:rStyle w:val="CommentReference"/>
        </w:rPr>
        <w:annotationRef/>
      </w:r>
      <w:r>
        <w:rPr>
          <w:sz w:val="20"/>
          <w:szCs w:val="20"/>
        </w:rPr>
        <w:t xml:space="preserve">Not that I have been able to find </w:t>
      </w:r>
    </w:p>
  </w:comment>
  <w:comment w:id="1774" w:author="Amy E Keating" w:date="2025-04-28T08:28:00Z" w:initials="AK">
    <w:p w14:paraId="24A586FA" w14:textId="77777777" w:rsidR="00352293" w:rsidRDefault="00352293" w:rsidP="00352293">
      <w:r>
        <w:rPr>
          <w:rStyle w:val="CommentReference"/>
        </w:rPr>
        <w:annotationRef/>
      </w:r>
      <w:r>
        <w:rPr>
          <w:color w:val="000000"/>
          <w:sz w:val="20"/>
          <w:szCs w:val="20"/>
        </w:rPr>
        <w:t>If only one example, can make that more explicit. Like “Although Li et al. reported an example…”</w:t>
      </w:r>
    </w:p>
  </w:comment>
  <w:comment w:id="1775" w:author="Jennifer Kosmatka" w:date="2025-05-31T17:36:00Z" w:initials="JK">
    <w:p w14:paraId="441BC454" w14:textId="77777777" w:rsidR="00D81C86" w:rsidRDefault="00D81C86" w:rsidP="00D81C86">
      <w:r>
        <w:rPr>
          <w:rStyle w:val="CommentReference"/>
        </w:rPr>
        <w:annotationRef/>
      </w:r>
      <w:r>
        <w:rPr>
          <w:sz w:val="20"/>
          <w:szCs w:val="20"/>
        </w:rPr>
        <w:t xml:space="preserve">There’s W-x-x-T from Ibrahim, but doesn’t fall into formally LIR-adjacent. I included it here because it does appear to bind in the same manner </w:t>
      </w:r>
    </w:p>
  </w:comment>
  <w:comment w:id="1798" w:author="Jennifer Kosmatka" w:date="2025-05-31T17:40:00Z" w:initials="JK">
    <w:p w14:paraId="66B3997B" w14:textId="77777777" w:rsidR="00D81C86" w:rsidRDefault="00D81C86" w:rsidP="00D81C86">
      <w:r>
        <w:rPr>
          <w:rStyle w:val="CommentReference"/>
        </w:rPr>
        <w:annotationRef/>
      </w:r>
      <w:r>
        <w:rPr>
          <w:sz w:val="20"/>
          <w:szCs w:val="20"/>
        </w:rPr>
        <w:t>Will fix this section following Monday’s meeting</w:t>
      </w:r>
    </w:p>
  </w:comment>
  <w:comment w:id="1849" w:author="Jennifer Kosmatka" w:date="2025-02-26T13:28:00Z" w:initials="JK">
    <w:p w14:paraId="49A62B9D" w14:textId="1C4D1286" w:rsidR="00DB2B58" w:rsidRDefault="00DB2B58" w:rsidP="00DB2B58">
      <w:r>
        <w:rPr>
          <w:rStyle w:val="CommentReference"/>
        </w:rPr>
        <w:annotationRef/>
      </w:r>
      <w:r>
        <w:rPr>
          <w:sz w:val="20"/>
          <w:szCs w:val="20"/>
        </w:rPr>
        <w:t xml:space="preserve">Update: using </w:t>
      </w:r>
      <w:proofErr w:type="spellStart"/>
      <w:r>
        <w:rPr>
          <w:sz w:val="20"/>
          <w:szCs w:val="20"/>
        </w:rPr>
        <w:t>LIRCentral</w:t>
      </w:r>
      <w:proofErr w:type="spellEnd"/>
      <w:r>
        <w:rPr>
          <w:sz w:val="20"/>
          <w:szCs w:val="20"/>
        </w:rPr>
        <w:t xml:space="preserve"> doesn’t seem to make a difference, even when adding the additional peptides to my binding set. Still testing with </w:t>
      </w:r>
      <w:proofErr w:type="spellStart"/>
      <w:r>
        <w:rPr>
          <w:sz w:val="20"/>
          <w:szCs w:val="20"/>
        </w:rPr>
        <w:t>iLIR</w:t>
      </w:r>
      <w:proofErr w:type="spellEnd"/>
    </w:p>
  </w:comment>
  <w:comment w:id="2036" w:author="Jennifer Kosmatka" w:date="2025-06-11T12:30:00Z" w:initials="JK">
    <w:p w14:paraId="32B3CAA0" w14:textId="77777777" w:rsidR="00AC7E82" w:rsidRDefault="00AC7E82" w:rsidP="00AC7E82">
      <w:r>
        <w:rPr>
          <w:rStyle w:val="CommentReference"/>
        </w:rPr>
        <w:annotationRef/>
      </w:r>
      <w:r>
        <w:rPr>
          <w:sz w:val="20"/>
          <w:szCs w:val="20"/>
        </w:rPr>
        <w:t>Need to fix</w:t>
      </w:r>
    </w:p>
  </w:comment>
  <w:comment w:id="2057" w:author="Jennifer Kosmatka" w:date="2025-05-31T17:46:00Z" w:initials="JK">
    <w:p w14:paraId="3C8A0E71" w14:textId="4692FFDF" w:rsidR="00D81C86" w:rsidRDefault="00D81C86" w:rsidP="00D81C86">
      <w:r>
        <w:rPr>
          <w:rStyle w:val="CommentReference"/>
        </w:rPr>
        <w:annotationRef/>
      </w:r>
      <w:r>
        <w:rPr>
          <w:sz w:val="20"/>
          <w:szCs w:val="20"/>
        </w:rPr>
        <w:t>Not sure if this is what was referred to?</w:t>
      </w:r>
    </w:p>
  </w:comment>
  <w:comment w:id="2118" w:author="Amy E Keating" w:date="2025-04-27T21:32:00Z" w:initials="AK">
    <w:p w14:paraId="44A5D38A" w14:textId="3EE28CC8" w:rsidR="00741687" w:rsidRDefault="00741687" w:rsidP="00741687">
      <w:r>
        <w:rPr>
          <w:rStyle w:val="CommentReference"/>
        </w:rPr>
        <w:annotationRef/>
      </w:r>
      <w:r>
        <w:rPr>
          <w:color w:val="000000"/>
          <w:sz w:val="20"/>
          <w:szCs w:val="20"/>
        </w:rPr>
        <w:t>yes?</w:t>
      </w:r>
    </w:p>
  </w:comment>
  <w:comment w:id="2119" w:author="Jennifer Kosmatka" w:date="2025-05-31T18:02:00Z" w:initials="JK">
    <w:p w14:paraId="4F83500F" w14:textId="77777777" w:rsidR="00D81C86" w:rsidRDefault="00D81C86" w:rsidP="00D81C86">
      <w:r>
        <w:rPr>
          <w:rStyle w:val="CommentReference"/>
        </w:rPr>
        <w:annotationRef/>
      </w:r>
      <w:r>
        <w:rPr>
          <w:sz w:val="20"/>
          <w:szCs w:val="20"/>
        </w:rPr>
        <w:t>Correct</w:t>
      </w:r>
    </w:p>
  </w:comment>
  <w:comment w:id="2193" w:author="Jennifer Kosmatka" w:date="2025-05-31T22:01:00Z" w:initials="JK">
    <w:p w14:paraId="3B071A8B" w14:textId="77777777" w:rsidR="00D81C86" w:rsidRDefault="00D81C86" w:rsidP="00D81C86">
      <w:r>
        <w:rPr>
          <w:rStyle w:val="CommentReference"/>
        </w:rPr>
        <w:annotationRef/>
      </w:r>
      <w:r>
        <w:rPr>
          <w:sz w:val="20"/>
          <w:szCs w:val="20"/>
        </w:rPr>
        <w:t>No evidence that anything but acidic residues can occupy the 3-4 amino acids since SNX18 is the only example</w:t>
      </w:r>
    </w:p>
  </w:comment>
  <w:comment w:id="2183" w:author="Amy E Keating" w:date="2025-04-27T21:34:00Z" w:initials="AK">
    <w:p w14:paraId="655966F1" w14:textId="560E69E6" w:rsidR="00741687" w:rsidRDefault="00741687" w:rsidP="00741687">
      <w:r>
        <w:rPr>
          <w:rStyle w:val="CommentReference"/>
        </w:rPr>
        <w:annotationRef/>
      </w:r>
      <w:r>
        <w:rPr>
          <w:color w:val="000000"/>
          <w:sz w:val="20"/>
          <w:szCs w:val="20"/>
        </w:rPr>
        <w:t>This sounds interesting but comes out of the blue, as it is not in the results. Seems like it should be. Did you validate any of these?</w:t>
      </w:r>
    </w:p>
  </w:comment>
  <w:comment w:id="2184" w:author="Jennifer Kosmatka" w:date="2025-05-31T18:03:00Z" w:initials="JK">
    <w:p w14:paraId="3AD51F04" w14:textId="77777777" w:rsidR="00D81C86" w:rsidRDefault="00D81C86" w:rsidP="00D81C86">
      <w:r>
        <w:rPr>
          <w:rStyle w:val="CommentReference"/>
        </w:rPr>
        <w:annotationRef/>
      </w:r>
      <w:r>
        <w:rPr>
          <w:sz w:val="20"/>
          <w:szCs w:val="20"/>
        </w:rPr>
        <w:t>I did not personally, but SNX18 (WDDEW) is a high enriching binder that has been validated by peptide array</w:t>
      </w:r>
    </w:p>
  </w:comment>
  <w:comment w:id="2201" w:author="Jennifer Kosmatka" w:date="2025-05-31T22:10:00Z" w:initials="JK">
    <w:p w14:paraId="1A81ACA2" w14:textId="77777777" w:rsidR="00D81C86" w:rsidRDefault="00D81C86" w:rsidP="00D81C86">
      <w:r>
        <w:rPr>
          <w:rStyle w:val="CommentReference"/>
        </w:rPr>
        <w:annotationRef/>
      </w:r>
      <w:r>
        <w:rPr>
          <w:sz w:val="20"/>
          <w:szCs w:val="20"/>
        </w:rPr>
        <w:t>Probably worth removing this statement</w:t>
      </w:r>
    </w:p>
  </w:comment>
  <w:comment w:id="2202" w:author="Jennifer Kosmatka" w:date="2025-05-31T22:11:00Z" w:initials="JK">
    <w:p w14:paraId="62B95F34" w14:textId="77777777" w:rsidR="00D81C86" w:rsidRDefault="00D81C86" w:rsidP="00D81C86">
      <w:r>
        <w:rPr>
          <w:rStyle w:val="CommentReference"/>
        </w:rPr>
        <w:annotationRef/>
      </w:r>
      <w:r>
        <w:rPr>
          <w:sz w:val="20"/>
          <w:szCs w:val="20"/>
        </w:rPr>
        <w:t>1/115 (</w:t>
      </w:r>
      <w:proofErr w:type="spellStart"/>
      <w:r>
        <w:rPr>
          <w:sz w:val="20"/>
          <w:szCs w:val="20"/>
        </w:rPr>
        <w:t>LIRCentral</w:t>
      </w:r>
      <w:proofErr w:type="spellEnd"/>
      <w:r>
        <w:rPr>
          <w:sz w:val="20"/>
          <w:szCs w:val="20"/>
        </w:rPr>
        <w:t>) vs 4/420 (screen)</w:t>
      </w:r>
    </w:p>
    <w:p w14:paraId="654A5093" w14:textId="77777777" w:rsidR="00D81C86" w:rsidRDefault="00D81C86" w:rsidP="00D81C86"/>
  </w:comment>
  <w:comment w:id="2203" w:author="Jennifer Kosmatka" w:date="2025-06-10T13:47:00Z" w:initials="JK">
    <w:p w14:paraId="771306BF" w14:textId="77777777" w:rsidR="001E2589" w:rsidRDefault="001E2589" w:rsidP="001E2589">
      <w:r>
        <w:rPr>
          <w:rStyle w:val="CommentReference"/>
        </w:rPr>
        <w:annotationRef/>
      </w:r>
      <w:r>
        <w:rPr>
          <w:sz w:val="20"/>
          <w:szCs w:val="20"/>
          <w:highlight w:val="green"/>
        </w:rPr>
        <w:t xml:space="preserve">but they are underrepresented in annotated binding libraries (0.87% in </w:t>
      </w:r>
      <w:proofErr w:type="spellStart"/>
      <w:r>
        <w:rPr>
          <w:sz w:val="20"/>
          <w:szCs w:val="20"/>
          <w:highlight w:val="green"/>
        </w:rPr>
        <w:t>LIRCentral</w:t>
      </w:r>
      <w:proofErr w:type="spellEnd"/>
      <w:r>
        <w:rPr>
          <w:sz w:val="20"/>
          <w:szCs w:val="20"/>
          <w:highlight w:val="green"/>
        </w:rPr>
        <w:t>) relative to the frequency we observed (0.95% of our highest enriching set).</w:t>
      </w:r>
    </w:p>
  </w:comment>
  <w:comment w:id="2247" w:author="Amy E Keating" w:date="2025-04-27T21:35:00Z" w:initials="AK">
    <w:p w14:paraId="5A0D498E" w14:textId="0552C80C" w:rsidR="00741687" w:rsidRDefault="00741687" w:rsidP="00741687">
      <w:r>
        <w:rPr>
          <w:rStyle w:val="CommentReference"/>
        </w:rPr>
        <w:annotationRef/>
      </w:r>
      <w:r>
        <w:rPr>
          <w:color w:val="000000"/>
          <w:sz w:val="20"/>
          <w:szCs w:val="20"/>
        </w:rPr>
        <w:t>why? Not sure what argument you are making here.</w:t>
      </w:r>
    </w:p>
  </w:comment>
  <w:comment w:id="2269" w:author="Amy E Keating" w:date="2025-04-27T21:45:00Z" w:initials="AK">
    <w:p w14:paraId="16C2EBBF" w14:textId="77777777" w:rsidR="00352293" w:rsidRDefault="003C60F7" w:rsidP="00352293">
      <w:r>
        <w:rPr>
          <w:rStyle w:val="CommentReference"/>
        </w:rPr>
        <w:annotationRef/>
      </w:r>
      <w:r w:rsidR="00352293">
        <w:rPr>
          <w:sz w:val="20"/>
          <w:szCs w:val="20"/>
        </w:rPr>
        <w:t xml:space="preserve">Is this what we propose as the new LIR? Or a “high-affinity LIR”? </w:t>
      </w:r>
    </w:p>
  </w:comment>
  <w:comment w:id="2270" w:author="Jennifer Kosmatka" w:date="2025-05-31T22:14:00Z" w:initials="JK">
    <w:p w14:paraId="654DEA97" w14:textId="77777777" w:rsidR="00D81C86" w:rsidRDefault="00D81C86" w:rsidP="00D81C86">
      <w:r>
        <w:rPr>
          <w:rStyle w:val="CommentReference"/>
        </w:rPr>
        <w:annotationRef/>
      </w:r>
      <w:r>
        <w:rPr>
          <w:sz w:val="20"/>
          <w:szCs w:val="20"/>
        </w:rPr>
        <w:t>High-affinity</w:t>
      </w:r>
    </w:p>
  </w:comment>
  <w:comment w:id="2312" w:author="Amy E Keating" w:date="2025-04-27T21:39:00Z" w:initials="AK">
    <w:p w14:paraId="6661F934" w14:textId="577223B2" w:rsidR="008938D4" w:rsidRDefault="008938D4" w:rsidP="008938D4">
      <w:r>
        <w:rPr>
          <w:rStyle w:val="CommentReference"/>
        </w:rPr>
        <w:annotationRef/>
      </w:r>
      <w:r>
        <w:rPr>
          <w:sz w:val="20"/>
          <w:szCs w:val="20"/>
        </w:rPr>
        <w:t>what about Ivarsson study? Did they look at N-terminal sites? If so, should cite</w:t>
      </w:r>
    </w:p>
  </w:comment>
  <w:comment w:id="2441" w:author="Amy E Keating" w:date="2025-04-27T21:42:00Z" w:initials="AK">
    <w:p w14:paraId="7CF8B743" w14:textId="77777777" w:rsidR="008938D4" w:rsidRDefault="008938D4" w:rsidP="008938D4">
      <w:r>
        <w:rPr>
          <w:rStyle w:val="CommentReference"/>
        </w:rPr>
        <w:annotationRef/>
      </w:r>
      <w:r>
        <w:rPr>
          <w:color w:val="000000"/>
          <w:sz w:val="20"/>
          <w:szCs w:val="20"/>
        </w:rPr>
        <w:t>How many such peptides are represented in the input library?</w:t>
      </w:r>
    </w:p>
  </w:comment>
  <w:comment w:id="2442" w:author="Jennifer Kosmatka" w:date="2025-06-10T14:49:00Z" w:initials="JK">
    <w:p w14:paraId="3A1B8103" w14:textId="77777777" w:rsidR="00D412A8" w:rsidRDefault="00D05EC4" w:rsidP="00D412A8">
      <w:r>
        <w:rPr>
          <w:rStyle w:val="CommentReference"/>
        </w:rPr>
        <w:annotationRef/>
      </w:r>
      <w:r w:rsidR="00D412A8">
        <w:rPr>
          <w:sz w:val="20"/>
          <w:szCs w:val="20"/>
        </w:rPr>
        <w:t>647 peptides that match the regular expression and have input count greater than 10 (input has 487021 total)</w:t>
      </w:r>
    </w:p>
  </w:comment>
  <w:comment w:id="2500" w:author="Jennifer Kosmatka" w:date="2025-03-11T22:25:00Z" w:initials="JK">
    <w:p w14:paraId="5D0B7FB0" w14:textId="45B6BDF3" w:rsidR="00DC1ADC" w:rsidRDefault="00FE54BB" w:rsidP="00DC1ADC">
      <w:r>
        <w:rPr>
          <w:rStyle w:val="CommentReference"/>
        </w:rPr>
        <w:annotationRef/>
      </w:r>
      <w:r w:rsidR="00DC1ADC">
        <w:rPr>
          <w:sz w:val="20"/>
          <w:szCs w:val="20"/>
        </w:rPr>
        <w:t>Dropped this earlier from the results so I need to either drop here or can add back</w:t>
      </w:r>
    </w:p>
  </w:comment>
  <w:comment w:id="2476" w:author="joey" w:date="2024-12-18T11:47:00Z" w:initials="j">
    <w:p w14:paraId="7D2501F8" w14:textId="5E844503" w:rsidR="009162FE" w:rsidRDefault="009162FE">
      <w:pPr>
        <w:pStyle w:val="CommentText"/>
      </w:pPr>
      <w:r>
        <w:rPr>
          <w:rStyle w:val="CommentReference"/>
        </w:rPr>
        <w:annotationRef/>
      </w:r>
      <w:r>
        <w:t xml:space="preserve">Update based on what we include </w:t>
      </w:r>
    </w:p>
  </w:comment>
  <w:comment w:id="2623" w:author="Amy E Keating" w:date="2025-04-28T08:31:00Z" w:initials="AK">
    <w:p w14:paraId="73EDA7F3" w14:textId="77777777" w:rsidR="00875B45" w:rsidRDefault="003A56E0" w:rsidP="00875B45">
      <w:r>
        <w:rPr>
          <w:rStyle w:val="CommentReference"/>
        </w:rPr>
        <w:annotationRef/>
      </w:r>
      <w:r w:rsidR="00875B45">
        <w:rPr>
          <w:sz w:val="20"/>
          <w:szCs w:val="20"/>
        </w:rPr>
        <w:t>no reason not to do this now</w:t>
      </w:r>
    </w:p>
  </w:comment>
  <w:comment w:id="2798" w:author="Amy E Keating" w:date="2025-05-05T08:37:00Z" w:initials="AK">
    <w:p w14:paraId="340F0702" w14:textId="77777777" w:rsidR="00A07A33" w:rsidRDefault="00A07A33" w:rsidP="00A07A33">
      <w:r>
        <w:rPr>
          <w:rStyle w:val="CommentReference"/>
        </w:rPr>
        <w:annotationRef/>
      </w:r>
      <w:r>
        <w:rPr>
          <w:color w:val="000000"/>
          <w:sz w:val="20"/>
          <w:szCs w:val="20"/>
        </w:rPr>
        <w:t>mention the prep and sequencing of the naive library somewhere</w:t>
      </w:r>
    </w:p>
  </w:comment>
  <w:comment w:id="2799" w:author="Jennifer Kosmatka" w:date="2025-05-31T11:35:00Z" w:initials="JK">
    <w:p w14:paraId="2251FFE7" w14:textId="77777777" w:rsidR="00C53F0D" w:rsidRDefault="00C53F0D" w:rsidP="00C53F0D">
      <w:r>
        <w:rPr>
          <w:rStyle w:val="CommentReference"/>
        </w:rPr>
        <w:annotationRef/>
      </w:r>
      <w:r>
        <w:rPr>
          <w:sz w:val="20"/>
          <w:szCs w:val="20"/>
        </w:rPr>
        <w:t>It’s in the previous section</w:t>
      </w:r>
    </w:p>
  </w:comment>
  <w:comment w:id="2808" w:author="Amy E Keating" w:date="2025-05-05T08:35:00Z" w:initials="AK">
    <w:p w14:paraId="102F2D23" w14:textId="25F876FA" w:rsidR="00A07A33" w:rsidRDefault="003B2528" w:rsidP="00A07A33">
      <w:r>
        <w:rPr>
          <w:rStyle w:val="CommentReference"/>
        </w:rPr>
        <w:annotationRef/>
      </w:r>
      <w:r w:rsidR="00A07A33">
        <w:rPr>
          <w:sz w:val="20"/>
          <w:szCs w:val="20"/>
        </w:rPr>
        <w:t>this is the concentration of tetramer or the monomer?</w:t>
      </w:r>
    </w:p>
  </w:comment>
  <w:comment w:id="2809" w:author="Jennifer Kosmatka" w:date="2025-06-09T18:38:00Z" w:initials="JK">
    <w:p w14:paraId="24702B40" w14:textId="77777777" w:rsidR="004C2D00" w:rsidRDefault="004C2D00" w:rsidP="004C2D00">
      <w:r>
        <w:rPr>
          <w:rStyle w:val="CommentReference"/>
        </w:rPr>
        <w:annotationRef/>
      </w:r>
      <w:r>
        <w:rPr>
          <w:sz w:val="20"/>
          <w:szCs w:val="20"/>
        </w:rPr>
        <w:t>Monomer</w:t>
      </w:r>
    </w:p>
  </w:comment>
  <w:comment w:id="2822" w:author="Amy E Keating" w:date="2025-05-05T08:36:00Z" w:initials="AK">
    <w:p w14:paraId="6CC2F9BE" w14:textId="4E2CF58F" w:rsidR="00A07A33" w:rsidRDefault="00A07A33" w:rsidP="00A07A33">
      <w:r>
        <w:rPr>
          <w:rStyle w:val="CommentReference"/>
        </w:rPr>
        <w:annotationRef/>
      </w:r>
      <w:r>
        <w:rPr>
          <w:color w:val="000000"/>
          <w:sz w:val="20"/>
          <w:szCs w:val="20"/>
        </w:rPr>
        <w:t>from day to day? the signals don’t shift?</w:t>
      </w:r>
    </w:p>
  </w:comment>
  <w:comment w:id="2894" w:author="Amy E Keating" w:date="2025-05-05T08:26:00Z" w:initials="AK">
    <w:p w14:paraId="46A1BAC3" w14:textId="77777777" w:rsidR="00D02715" w:rsidRDefault="00D02715" w:rsidP="00D02715">
      <w:r>
        <w:rPr>
          <w:rStyle w:val="CommentReference"/>
        </w:rPr>
        <w:annotationRef/>
      </w:r>
      <w:r>
        <w:rPr>
          <w:color w:val="000000"/>
          <w:sz w:val="20"/>
          <w:szCs w:val="20"/>
        </w:rPr>
        <w:t>does this go before samples were combined?</w:t>
      </w:r>
    </w:p>
  </w:comment>
  <w:comment w:id="2907" w:author="Amy E Keating" w:date="2025-05-05T08:26:00Z" w:initials="AK">
    <w:p w14:paraId="6545362A" w14:textId="15A9EA78" w:rsidR="005A0F65" w:rsidRDefault="005A0F65" w:rsidP="005A0F65">
      <w:r>
        <w:rPr>
          <w:rStyle w:val="CommentReference"/>
        </w:rPr>
        <w:annotationRef/>
      </w:r>
      <w:r>
        <w:rPr>
          <w:color w:val="000000"/>
          <w:sz w:val="20"/>
          <w:szCs w:val="20"/>
        </w:rPr>
        <w:t>does this go before samples were combined?</w:t>
      </w:r>
    </w:p>
  </w:comment>
  <w:comment w:id="2923" w:author="Amy E Keating" w:date="2025-05-05T08:29:00Z" w:initials="AK">
    <w:p w14:paraId="72CA4EA3" w14:textId="77777777" w:rsidR="005A0F65" w:rsidRDefault="005A0F65" w:rsidP="005A0F65">
      <w:r>
        <w:rPr>
          <w:rStyle w:val="CommentReference"/>
        </w:rPr>
        <w:annotationRef/>
      </w:r>
      <w:r>
        <w:rPr>
          <w:color w:val="000000"/>
          <w:sz w:val="20"/>
          <w:szCs w:val="20"/>
        </w:rPr>
        <w:t>I don’t see this (also not sure if it is needed)</w:t>
      </w:r>
    </w:p>
  </w:comment>
  <w:comment w:id="3017" w:author="Amy E Keating" w:date="2025-05-05T08:45:00Z" w:initials="AK">
    <w:p w14:paraId="1CD0FAAC" w14:textId="77777777" w:rsidR="00BE5F5F" w:rsidRDefault="00BE5F5F" w:rsidP="00BE5F5F">
      <w:r>
        <w:rPr>
          <w:rStyle w:val="CommentReference"/>
        </w:rPr>
        <w:annotationRef/>
      </w:r>
      <w:r>
        <w:rPr>
          <w:color w:val="000000"/>
          <w:sz w:val="20"/>
          <w:szCs w:val="20"/>
        </w:rPr>
        <w:t>which might not be the native?</w:t>
      </w:r>
    </w:p>
  </w:comment>
  <w:comment w:id="3018" w:author="Jennifer Kosmatka" w:date="2025-05-31T22:37:00Z" w:initials="JK">
    <w:p w14:paraId="0929509C" w14:textId="77777777" w:rsidR="00D81C86" w:rsidRDefault="00D81C86" w:rsidP="00D81C86">
      <w:r>
        <w:rPr>
          <w:rStyle w:val="CommentReference"/>
        </w:rPr>
        <w:annotationRef/>
      </w:r>
      <w:r>
        <w:rPr>
          <w:sz w:val="20"/>
          <w:szCs w:val="20"/>
        </w:rPr>
        <w:t>Correct</w:t>
      </w:r>
    </w:p>
  </w:comment>
  <w:comment w:id="3076" w:author="Amy E Keating" w:date="2025-05-05T08:50:00Z" w:initials="AK">
    <w:p w14:paraId="547918FA" w14:textId="79CB58EA" w:rsidR="00EF6130" w:rsidRDefault="00EF6130" w:rsidP="00EF6130">
      <w:r>
        <w:rPr>
          <w:rStyle w:val="CommentReference"/>
        </w:rPr>
        <w:annotationRef/>
      </w:r>
      <w:r>
        <w:rPr>
          <w:color w:val="000000"/>
          <w:sz w:val="20"/>
          <w:szCs w:val="20"/>
        </w:rPr>
        <w:t>not mentioned yet</w:t>
      </w:r>
    </w:p>
  </w:comment>
  <w:comment w:id="3077" w:author="Jennifer Kosmatka" w:date="2025-06-10T15:43:00Z" w:initials="JK">
    <w:p w14:paraId="0305DF08" w14:textId="77777777" w:rsidR="00A6201C" w:rsidRDefault="00A6201C" w:rsidP="00A6201C">
      <w:r>
        <w:rPr>
          <w:rStyle w:val="CommentReference"/>
        </w:rPr>
        <w:annotationRef/>
      </w:r>
      <w:r>
        <w:rPr>
          <w:sz w:val="20"/>
          <w:szCs w:val="20"/>
        </w:rPr>
        <w:t>It’s not used in the analysis but I wanted to include the values in the supplementary file</w:t>
      </w:r>
    </w:p>
  </w:comment>
  <w:comment w:id="3152" w:author="Amy E Keating" w:date="2025-05-06T10:26:00Z" w:initials="AK">
    <w:p w14:paraId="2A2BD5AA" w14:textId="44D05CC6" w:rsidR="00AA18E1" w:rsidRDefault="00AA18E1" w:rsidP="00AA18E1">
      <w:r>
        <w:rPr>
          <w:rStyle w:val="CommentReference"/>
        </w:rPr>
        <w:annotationRef/>
      </w:r>
      <w:r>
        <w:rPr>
          <w:color w:val="000000"/>
          <w:sz w:val="20"/>
          <w:szCs w:val="20"/>
        </w:rPr>
        <w:t>this is 3 values? How do you turn it into one metric?</w:t>
      </w:r>
    </w:p>
  </w:comment>
  <w:comment w:id="3153" w:author="Jennifer Kosmatka" w:date="2025-05-31T22:42:00Z" w:initials="JK">
    <w:p w14:paraId="396D7700" w14:textId="77777777" w:rsidR="00000A94" w:rsidRDefault="00D81C86" w:rsidP="00000A94">
      <w:r>
        <w:rPr>
          <w:rStyle w:val="CommentReference"/>
        </w:rPr>
        <w:annotationRef/>
      </w:r>
      <w:r w:rsidR="00000A94">
        <w:rPr>
          <w:sz w:val="20"/>
          <w:szCs w:val="20"/>
        </w:rPr>
        <w:t>It is 3 - I manually looked at their trajectories</w:t>
      </w:r>
    </w:p>
  </w:comment>
  <w:comment w:id="3176" w:author="Amy E Keating" w:date="2025-05-06T10:27:00Z" w:initials="AK">
    <w:p w14:paraId="69619A69" w14:textId="42F25039" w:rsidR="00AA18E1" w:rsidRDefault="00AA18E1" w:rsidP="00AA18E1">
      <w:r>
        <w:rPr>
          <w:rStyle w:val="CommentReference"/>
        </w:rPr>
        <w:annotationRef/>
      </w:r>
      <w:r>
        <w:rPr>
          <w:color w:val="000000"/>
          <w:sz w:val="20"/>
          <w:szCs w:val="20"/>
        </w:rPr>
        <w:t>also not sure how this gives one number (i.e. what that number is)</w:t>
      </w:r>
    </w:p>
  </w:comment>
  <w:comment w:id="3177" w:author="Jennifer Kosmatka" w:date="2025-06-11T11:40:00Z" w:initials="JK">
    <w:p w14:paraId="6FDEB450" w14:textId="77777777" w:rsidR="00000A94" w:rsidRDefault="00000A94" w:rsidP="00000A94">
      <w:r>
        <w:rPr>
          <w:rStyle w:val="CommentReference"/>
        </w:rPr>
        <w:annotationRef/>
      </w:r>
      <w:r>
        <w:rPr>
          <w:sz w:val="20"/>
          <w:szCs w:val="20"/>
        </w:rPr>
        <w:t>Hopefully I made this more clear</w:t>
      </w:r>
    </w:p>
  </w:comment>
  <w:comment w:id="3238" w:author="Amy E Keating" w:date="2025-05-06T10:27:00Z" w:initials="AK">
    <w:p w14:paraId="105E8796" w14:textId="2B84E14A" w:rsidR="00AA18E1" w:rsidRDefault="00AA18E1" w:rsidP="00AA18E1">
      <w:r>
        <w:rPr>
          <w:rStyle w:val="CommentReference"/>
        </w:rPr>
        <w:annotationRef/>
      </w:r>
      <w:r>
        <w:rPr>
          <w:color w:val="000000"/>
          <w:sz w:val="20"/>
          <w:szCs w:val="20"/>
        </w:rPr>
        <w:t xml:space="preserve">this is also multiple </w:t>
      </w:r>
      <w:proofErr w:type="spellStart"/>
      <w:r>
        <w:rPr>
          <w:color w:val="000000"/>
          <w:sz w:val="20"/>
          <w:szCs w:val="20"/>
        </w:rPr>
        <w:t>nubmers</w:t>
      </w:r>
      <w:proofErr w:type="spellEnd"/>
      <w:r>
        <w:rPr>
          <w:color w:val="000000"/>
          <w:sz w:val="20"/>
          <w:szCs w:val="20"/>
        </w:rPr>
        <w:t xml:space="preserve"> (one per sort)</w:t>
      </w:r>
    </w:p>
  </w:comment>
  <w:comment w:id="3283" w:author="Amy E Keating" w:date="2025-05-06T10:30:00Z" w:initials="AK">
    <w:p w14:paraId="0A11E3D8" w14:textId="77777777" w:rsidR="00AA18E1" w:rsidRDefault="00AA18E1" w:rsidP="00AA18E1">
      <w:r>
        <w:rPr>
          <w:rStyle w:val="CommentReference"/>
        </w:rPr>
        <w:annotationRef/>
      </w:r>
      <w:r>
        <w:rPr>
          <w:color w:val="000000"/>
          <w:sz w:val="20"/>
          <w:szCs w:val="20"/>
        </w:rPr>
        <w:t>did you ever look at mouse? Do you know how much that would expand the list?</w:t>
      </w:r>
    </w:p>
  </w:comment>
  <w:comment w:id="3284" w:author="Jennifer Kosmatka" w:date="2025-06-10T09:36:00Z" w:initials="JK">
    <w:p w14:paraId="2591356F" w14:textId="77777777" w:rsidR="00202094" w:rsidRDefault="00202094" w:rsidP="00202094">
      <w:r>
        <w:rPr>
          <w:rStyle w:val="CommentReference"/>
        </w:rPr>
        <w:annotationRef/>
      </w:r>
      <w:r>
        <w:rPr>
          <w:sz w:val="20"/>
          <w:szCs w:val="20"/>
        </w:rPr>
        <w:t>There’s 23 experimentally validated in mice where 12 are actually functional</w:t>
      </w:r>
    </w:p>
  </w:comment>
  <w:comment w:id="3294" w:author="Amy E Keating" w:date="2025-05-06T10:32:00Z" w:initials="AK">
    <w:p w14:paraId="7A021C7B" w14:textId="3E2FB409" w:rsidR="00AA18E1" w:rsidRDefault="00AA18E1" w:rsidP="00AA18E1">
      <w:r>
        <w:rPr>
          <w:rStyle w:val="CommentReference"/>
        </w:rPr>
        <w:annotationRef/>
      </w:r>
      <w:r>
        <w:rPr>
          <w:color w:val="000000"/>
          <w:sz w:val="20"/>
          <w:szCs w:val="20"/>
        </w:rPr>
        <w:t xml:space="preserve">what does this mean? Is this a term used by </w:t>
      </w:r>
      <w:proofErr w:type="spellStart"/>
      <w:r>
        <w:rPr>
          <w:color w:val="000000"/>
          <w:sz w:val="20"/>
          <w:szCs w:val="20"/>
        </w:rPr>
        <w:t>LIRCentral</w:t>
      </w:r>
      <w:proofErr w:type="spellEnd"/>
      <w:r>
        <w:rPr>
          <w:color w:val="000000"/>
          <w:sz w:val="20"/>
          <w:szCs w:val="20"/>
        </w:rPr>
        <w:t>?</w:t>
      </w:r>
    </w:p>
  </w:comment>
  <w:comment w:id="3303" w:author="Amy E Keating" w:date="2025-05-06T10:32:00Z" w:initials="AK">
    <w:p w14:paraId="034F6827" w14:textId="77777777" w:rsidR="007A3B93" w:rsidRDefault="007A3B93" w:rsidP="007A3B93">
      <w:r>
        <w:rPr>
          <w:rStyle w:val="CommentReference"/>
        </w:rPr>
        <w:annotationRef/>
      </w:r>
      <w:r>
        <w:rPr>
          <w:color w:val="000000"/>
          <w:sz w:val="20"/>
          <w:szCs w:val="20"/>
        </w:rPr>
        <w:t>Do you provide this list?</w:t>
      </w:r>
    </w:p>
  </w:comment>
  <w:comment w:id="3304" w:author="Jennifer Kosmatka" w:date="2025-05-31T22:51:00Z" w:initials="JK">
    <w:p w14:paraId="5109F757" w14:textId="77777777" w:rsidR="003352A3" w:rsidRDefault="003352A3" w:rsidP="003352A3">
      <w:r>
        <w:rPr>
          <w:rStyle w:val="CommentReference"/>
        </w:rPr>
        <w:annotationRef/>
      </w:r>
      <w:r>
        <w:rPr>
          <w:sz w:val="20"/>
          <w:szCs w:val="20"/>
        </w:rPr>
        <w:t xml:space="preserve">I can, but didn’t think it was necessary since it can easily be found on the </w:t>
      </w:r>
      <w:proofErr w:type="spellStart"/>
      <w:r>
        <w:rPr>
          <w:sz w:val="20"/>
          <w:szCs w:val="20"/>
        </w:rPr>
        <w:t>LIRCentral</w:t>
      </w:r>
      <w:proofErr w:type="spellEnd"/>
      <w:r>
        <w:rPr>
          <w:sz w:val="20"/>
          <w:szCs w:val="20"/>
        </w:rPr>
        <w:t xml:space="preserve"> site</w:t>
      </w:r>
    </w:p>
  </w:comment>
  <w:comment w:id="3320" w:author="Amy E Keating" w:date="2025-05-07T00:23:00Z" w:initials="AK">
    <w:p w14:paraId="5A8A057E" w14:textId="1162AF6B" w:rsidR="00B61175" w:rsidRDefault="0072616C" w:rsidP="00B61175">
      <w:r>
        <w:rPr>
          <w:rStyle w:val="CommentReference"/>
        </w:rPr>
        <w:annotationRef/>
      </w:r>
      <w:r w:rsidR="00B61175">
        <w:rPr>
          <w:sz w:val="20"/>
          <w:szCs w:val="20"/>
        </w:rPr>
        <w:t>and then what? Does the “LIR” indication in the figure mean that there is experimentally verified binding to the LIR of human LC3B? Can say this more clearly.</w:t>
      </w:r>
    </w:p>
    <w:p w14:paraId="7C018617" w14:textId="77777777" w:rsidR="00B61175" w:rsidRDefault="00B61175" w:rsidP="00B61175"/>
    <w:p w14:paraId="3DE31764" w14:textId="77777777" w:rsidR="00B61175" w:rsidRDefault="00B61175" w:rsidP="00B61175">
      <w:r>
        <w:rPr>
          <w:sz w:val="20"/>
          <w:szCs w:val="20"/>
        </w:rPr>
        <w:t xml:space="preserve">In general, can you re-write so that this section clearly describes what is meant by the </w:t>
      </w:r>
      <w:proofErr w:type="spellStart"/>
      <w:r>
        <w:rPr>
          <w:sz w:val="20"/>
          <w:szCs w:val="20"/>
        </w:rPr>
        <w:t>designataions</w:t>
      </w:r>
      <w:proofErr w:type="spellEnd"/>
      <w:r>
        <w:rPr>
          <w:sz w:val="20"/>
          <w:szCs w:val="20"/>
        </w:rPr>
        <w:t xml:space="preserve"> in the figure?</w:t>
      </w:r>
    </w:p>
  </w:comment>
  <w:comment w:id="3343" w:author="Amy E Keating" w:date="2025-05-07T00:24:00Z" w:initials="AK">
    <w:p w14:paraId="3F121489" w14:textId="5810E0BB" w:rsidR="0072616C" w:rsidRDefault="0072616C" w:rsidP="0072616C">
      <w:r>
        <w:rPr>
          <w:rStyle w:val="CommentReference"/>
        </w:rPr>
        <w:annotationRef/>
      </w:r>
      <w:r>
        <w:rPr>
          <w:color w:val="000000"/>
          <w:sz w:val="20"/>
          <w:szCs w:val="20"/>
        </w:rPr>
        <w:t>how are medium confidence interaction used? (Do you need this designation?)</w:t>
      </w:r>
    </w:p>
  </w:comment>
  <w:comment w:id="3357" w:author="Amy E Keating" w:date="2025-05-06T10:33:00Z" w:initials="AK">
    <w:p w14:paraId="213A05D6" w14:textId="2CF12558" w:rsidR="007A3B93" w:rsidRDefault="007A3B93" w:rsidP="007A3B93">
      <w:r>
        <w:rPr>
          <w:rStyle w:val="CommentReference"/>
        </w:rPr>
        <w:annotationRef/>
      </w:r>
      <w:r>
        <w:rPr>
          <w:color w:val="000000"/>
          <w:sz w:val="20"/>
          <w:szCs w:val="20"/>
        </w:rPr>
        <w:t>do you provide this list?</w:t>
      </w:r>
    </w:p>
  </w:comment>
  <w:comment w:id="3358" w:author="Jennifer Kosmatka" w:date="2025-05-31T22:53:00Z" w:initials="JK">
    <w:p w14:paraId="5A01F396" w14:textId="77777777" w:rsidR="003352A3" w:rsidRDefault="003352A3" w:rsidP="003352A3">
      <w:r>
        <w:rPr>
          <w:rStyle w:val="CommentReference"/>
        </w:rPr>
        <w:annotationRef/>
      </w:r>
      <w:r>
        <w:rPr>
          <w:sz w:val="20"/>
          <w:szCs w:val="20"/>
        </w:rPr>
        <w:t xml:space="preserve">No, it would be easy to but also very simple to access from the </w:t>
      </w:r>
      <w:proofErr w:type="spellStart"/>
      <w:r>
        <w:rPr>
          <w:sz w:val="20"/>
          <w:szCs w:val="20"/>
        </w:rPr>
        <w:t>BioGrid</w:t>
      </w:r>
      <w:proofErr w:type="spellEnd"/>
      <w:r>
        <w:rPr>
          <w:sz w:val="20"/>
          <w:szCs w:val="20"/>
        </w:rPr>
        <w:t xml:space="preserve"> database</w:t>
      </w:r>
    </w:p>
  </w:comment>
  <w:comment w:id="3393" w:author="Amy E Keating" w:date="2025-05-06T10:29:00Z" w:initials="AK">
    <w:p w14:paraId="26193E08" w14:textId="26270076" w:rsidR="007A3B93" w:rsidRDefault="00AA18E1" w:rsidP="007A3B93">
      <w:r>
        <w:rPr>
          <w:rStyle w:val="CommentReference"/>
        </w:rPr>
        <w:annotationRef/>
      </w:r>
      <w:r w:rsidR="007A3B93">
        <w:rPr>
          <w:sz w:val="20"/>
          <w:szCs w:val="20"/>
        </w:rPr>
        <w:t>GO terms? Gene Ontology? (If so, use that name and include reference to GO)</w:t>
      </w:r>
    </w:p>
  </w:comment>
  <w:comment w:id="3394" w:author="Jennifer Kosmatka" w:date="2025-06-10T09:49:00Z" w:initials="JK">
    <w:p w14:paraId="709724E7" w14:textId="77777777" w:rsidR="00202094" w:rsidRDefault="00202094" w:rsidP="00202094">
      <w:r>
        <w:rPr>
          <w:rStyle w:val="CommentReference"/>
        </w:rPr>
        <w:annotationRef/>
      </w:r>
      <w:r>
        <w:rPr>
          <w:sz w:val="20"/>
          <w:szCs w:val="20"/>
        </w:rPr>
        <w:t xml:space="preserve">Gene Ontology terms but I pulled them from </w:t>
      </w:r>
      <w:proofErr w:type="spellStart"/>
      <w:r>
        <w:rPr>
          <w:sz w:val="20"/>
          <w:szCs w:val="20"/>
        </w:rPr>
        <w:t>uniprot</w:t>
      </w:r>
      <w:proofErr w:type="spellEnd"/>
      <w:r>
        <w:rPr>
          <w:sz w:val="20"/>
          <w:szCs w:val="20"/>
        </w:rPr>
        <w:t>. Will cite both</w:t>
      </w:r>
    </w:p>
  </w:comment>
  <w:comment w:id="3387" w:author="Amy E Keating" w:date="2025-05-07T00:22:00Z" w:initials="AK">
    <w:p w14:paraId="708B0A3C" w14:textId="454FB4DC" w:rsidR="00B554C7" w:rsidRDefault="004C54B7" w:rsidP="00B554C7">
      <w:r>
        <w:rPr>
          <w:rStyle w:val="CommentReference"/>
        </w:rPr>
        <w:annotationRef/>
      </w:r>
      <w:r w:rsidR="00B554C7">
        <w:rPr>
          <w:sz w:val="20"/>
          <w:szCs w:val="20"/>
        </w:rPr>
        <w:t xml:space="preserve">not quite sure what this means, i.e. exactly what you did. Jackson used a tool that </w:t>
      </w:r>
      <w:proofErr w:type="spellStart"/>
      <w:r w:rsidR="00B554C7">
        <w:rPr>
          <w:sz w:val="20"/>
          <w:szCs w:val="20"/>
        </w:rPr>
        <w:t>ID’ed</w:t>
      </w:r>
      <w:proofErr w:type="spellEnd"/>
      <w:r w:rsidR="00B554C7">
        <w:rPr>
          <w:sz w:val="20"/>
          <w:szCs w:val="20"/>
        </w:rPr>
        <w:t xml:space="preserve"> proteins that shared more GO term overlap than expected by chance. Did you use this? Or is this just a test of whether two proteins contain a common annotation? (At the highest levels of the ontology, that’s not a very strict test)</w:t>
      </w:r>
    </w:p>
  </w:comment>
  <w:comment w:id="3388" w:author="Jennifer Kosmatka" w:date="2025-06-11T09:25:00Z" w:initials="JK">
    <w:p w14:paraId="6C32DE1E" w14:textId="77777777" w:rsidR="005F3261" w:rsidRDefault="005F3261" w:rsidP="005F3261">
      <w:r>
        <w:rPr>
          <w:rStyle w:val="CommentReference"/>
        </w:rPr>
        <w:annotationRef/>
      </w:r>
      <w:r>
        <w:rPr>
          <w:sz w:val="20"/>
          <w:szCs w:val="20"/>
        </w:rPr>
        <w:t>This is just a test of whether a protein had a common GO term with LC3B</w:t>
      </w:r>
    </w:p>
  </w:comment>
  <w:comment w:id="3498" w:author="Amy E Keating" w:date="2025-05-06T10:51:00Z" w:initials="AK">
    <w:p w14:paraId="5F572704" w14:textId="03B25835" w:rsidR="006D7920" w:rsidRDefault="006D7920" w:rsidP="006D7920">
      <w:r>
        <w:rPr>
          <w:rStyle w:val="CommentReference"/>
        </w:rPr>
        <w:annotationRef/>
      </w:r>
      <w:r>
        <w:rPr>
          <w:color w:val="000000"/>
          <w:sz w:val="20"/>
          <w:szCs w:val="20"/>
        </w:rPr>
        <w:t xml:space="preserve">or whatever you </w:t>
      </w:r>
      <w:proofErr w:type="spellStart"/>
      <w:r>
        <w:rPr>
          <w:color w:val="000000"/>
          <w:sz w:val="20"/>
          <w:szCs w:val="20"/>
        </w:rPr>
        <w:t>acutally</w:t>
      </w:r>
      <w:proofErr w:type="spellEnd"/>
      <w:r>
        <w:rPr>
          <w:color w:val="000000"/>
          <w:sz w:val="20"/>
          <w:szCs w:val="20"/>
        </w:rPr>
        <w:t xml:space="preserve"> did - how did you pick this?</w:t>
      </w:r>
    </w:p>
  </w:comment>
  <w:comment w:id="3502" w:author="Jennifer Kosmatka" w:date="2025-06-11T11:51:00Z" w:initials="JK">
    <w:p w14:paraId="76488DE8" w14:textId="77777777" w:rsidR="00000A94" w:rsidRDefault="00000A94" w:rsidP="00000A94">
      <w:r>
        <w:rPr>
          <w:rStyle w:val="CommentReference"/>
        </w:rPr>
        <w:annotationRef/>
      </w:r>
      <w:r>
        <w:rPr>
          <w:sz w:val="20"/>
          <w:szCs w:val="20"/>
        </w:rPr>
        <w:t>Does this require a supplemental figure?</w:t>
      </w:r>
    </w:p>
  </w:comment>
  <w:comment w:id="3514" w:author="Amy E Keating" w:date="2025-05-06T10:51:00Z" w:initials="AK">
    <w:p w14:paraId="6F3D59A2" w14:textId="3842800F" w:rsidR="006D7920" w:rsidRDefault="006D7920" w:rsidP="006D7920">
      <w:r>
        <w:rPr>
          <w:rStyle w:val="CommentReference"/>
        </w:rPr>
        <w:annotationRef/>
      </w:r>
      <w:r>
        <w:rPr>
          <w:color w:val="000000"/>
          <w:sz w:val="20"/>
          <w:szCs w:val="20"/>
        </w:rPr>
        <w:t>yes?</w:t>
      </w:r>
    </w:p>
  </w:comment>
  <w:comment w:id="3528" w:author="Amy E Keating" w:date="2025-05-06T11:07:00Z" w:initials="AK">
    <w:p w14:paraId="2B62D76A" w14:textId="77777777" w:rsidR="001F75DB" w:rsidRDefault="001F75DB" w:rsidP="001F75DB">
      <w:r>
        <w:rPr>
          <w:rStyle w:val="CommentReference"/>
        </w:rPr>
        <w:annotationRef/>
      </w:r>
      <w:r>
        <w:rPr>
          <w:color w:val="000000"/>
          <w:sz w:val="20"/>
          <w:szCs w:val="20"/>
        </w:rPr>
        <w:t>to the C-terminus of SUMO?</w:t>
      </w:r>
    </w:p>
  </w:comment>
  <w:comment w:id="3538" w:author="Amy E Keating" w:date="2025-05-06T10:54:00Z" w:initials="AK">
    <w:p w14:paraId="382A7224" w14:textId="6C199E12" w:rsidR="008A142F" w:rsidRDefault="008A142F" w:rsidP="008A142F">
      <w:r>
        <w:rPr>
          <w:rStyle w:val="CommentReference"/>
        </w:rPr>
        <w:annotationRef/>
      </w:r>
      <w:r>
        <w:rPr>
          <w:color w:val="000000"/>
          <w:sz w:val="20"/>
          <w:szCs w:val="20"/>
        </w:rPr>
        <w:t>I think of the purpose of this linker as reducing steric constraints; I don’t know if it helps with solubility.</w:t>
      </w:r>
    </w:p>
  </w:comment>
  <w:comment w:id="3570" w:author="Amy E Keating" w:date="2025-05-06T11:07:00Z" w:initials="AK">
    <w:p w14:paraId="3AF20EEF" w14:textId="77777777" w:rsidR="001F75DB" w:rsidRDefault="001F75DB" w:rsidP="001F75DB">
      <w:r>
        <w:rPr>
          <w:rStyle w:val="CommentReference"/>
        </w:rPr>
        <w:annotationRef/>
      </w:r>
      <w:r>
        <w:rPr>
          <w:sz w:val="20"/>
          <w:szCs w:val="20"/>
        </w:rPr>
        <w:t xml:space="preserve">How do we know the peptide was there and complete? Did you do any gel or </w:t>
      </w:r>
      <w:proofErr w:type="spellStart"/>
      <w:r>
        <w:rPr>
          <w:sz w:val="20"/>
          <w:szCs w:val="20"/>
        </w:rPr>
        <w:t>ms</w:t>
      </w:r>
      <w:proofErr w:type="spellEnd"/>
      <w:r>
        <w:rPr>
          <w:sz w:val="20"/>
          <w:szCs w:val="20"/>
        </w:rPr>
        <w:t xml:space="preserve"> verification?</w:t>
      </w:r>
    </w:p>
  </w:comment>
  <w:comment w:id="3571" w:author="Jennifer Kosmatka" w:date="2025-06-09T17:47:00Z" w:initials="JK">
    <w:p w14:paraId="4AF4613F" w14:textId="77777777" w:rsidR="00D02715" w:rsidRDefault="00D02715" w:rsidP="00D02715">
      <w:r>
        <w:rPr>
          <w:rStyle w:val="CommentReference"/>
        </w:rPr>
        <w:annotationRef/>
      </w:r>
      <w:r>
        <w:rPr>
          <w:sz w:val="20"/>
          <w:szCs w:val="20"/>
        </w:rPr>
        <w:t xml:space="preserve">We don’t :( </w:t>
      </w:r>
    </w:p>
  </w:comment>
  <w:comment w:id="3594" w:author="Amy E Keating" w:date="2025-05-06T11:10:00Z" w:initials="AK">
    <w:p w14:paraId="787BB5E7" w14:textId="7A2A354C" w:rsidR="001F75DB" w:rsidRDefault="001F75DB" w:rsidP="001F75DB">
      <w:r>
        <w:rPr>
          <w:rStyle w:val="CommentReference"/>
        </w:rPr>
        <w:annotationRef/>
      </w:r>
      <w:r>
        <w:rPr>
          <w:color w:val="000000"/>
          <w:sz w:val="20"/>
          <w:szCs w:val="20"/>
        </w:rPr>
        <w:t>yes?</w:t>
      </w:r>
    </w:p>
  </w:comment>
  <w:comment w:id="3703" w:author="Amy E Keating" w:date="2025-05-06T23:39:00Z" w:initials="AK">
    <w:p w14:paraId="7731FE36" w14:textId="77777777" w:rsidR="00020FFB" w:rsidRDefault="00020FFB" w:rsidP="00020FFB">
      <w:r>
        <w:rPr>
          <w:rStyle w:val="CommentReference"/>
        </w:rPr>
        <w:annotationRef/>
      </w:r>
      <w:r>
        <w:rPr>
          <w:color w:val="000000"/>
          <w:sz w:val="20"/>
          <w:szCs w:val="20"/>
        </w:rPr>
        <w:t>reference</w:t>
      </w:r>
    </w:p>
  </w:comment>
  <w:comment w:id="3740" w:author="Jennifer Kosmatka" w:date="2025-05-31T23:19:00Z" w:initials="JK">
    <w:p w14:paraId="2651EF31" w14:textId="77777777" w:rsidR="003352A3" w:rsidRDefault="003352A3" w:rsidP="003352A3">
      <w:r>
        <w:rPr>
          <w:rStyle w:val="CommentReference"/>
        </w:rPr>
        <w:annotationRef/>
      </w:r>
      <w:r>
        <w:rPr>
          <w:sz w:val="20"/>
          <w:szCs w:val="20"/>
        </w:rPr>
        <w:t>Is this + Modeling section necessary?</w:t>
      </w:r>
    </w:p>
  </w:comment>
  <w:comment w:id="4075" w:author="Amy E Keating" w:date="2025-05-07T08:46:00Z" w:initials="AK">
    <w:p w14:paraId="7FEDCB4C" w14:textId="345C9426" w:rsidR="00C20BE3" w:rsidRDefault="00C20BE3" w:rsidP="00C20BE3">
      <w:r>
        <w:rPr>
          <w:rStyle w:val="CommentReference"/>
        </w:rPr>
        <w:annotationRef/>
      </w:r>
      <w:r>
        <w:rPr>
          <w:color w:val="000000"/>
          <w:sz w:val="20"/>
          <w:szCs w:val="20"/>
        </w:rPr>
        <w:t xml:space="preserve">what number is actually shown? Unique sequences? </w:t>
      </w:r>
    </w:p>
  </w:comment>
  <w:comment w:id="4076" w:author="Jennifer Kosmatka" w:date="2025-05-31T23:20:00Z" w:initials="JK">
    <w:p w14:paraId="6CF34745" w14:textId="77777777" w:rsidR="00383B88" w:rsidRDefault="003352A3" w:rsidP="00383B88">
      <w:r>
        <w:rPr>
          <w:rStyle w:val="CommentReference"/>
        </w:rPr>
        <w:annotationRef/>
      </w:r>
      <w:r w:rsidR="00383B88">
        <w:rPr>
          <w:sz w:val="20"/>
          <w:szCs w:val="20"/>
        </w:rPr>
        <w:t>Yes - Unique = post clustering and with an input count &gt;= 10</w:t>
      </w:r>
    </w:p>
  </w:comment>
  <w:comment w:id="4115" w:author="Amy E Keating" w:date="2025-05-06T23:44:00Z" w:initials="AK">
    <w:p w14:paraId="23C42EF4" w14:textId="2235C904" w:rsidR="00EC45D6" w:rsidRDefault="00EC45D6" w:rsidP="00EC45D6">
      <w:r>
        <w:rPr>
          <w:rStyle w:val="CommentReference"/>
        </w:rPr>
        <w:annotationRef/>
      </w:r>
      <w:r>
        <w:rPr>
          <w:color w:val="000000"/>
          <w:sz w:val="20"/>
          <w:szCs w:val="20"/>
        </w:rPr>
        <w:t>give residue numbers</w:t>
      </w:r>
    </w:p>
  </w:comment>
  <w:comment w:id="4128" w:author="Amy E Keating" w:date="2025-05-06T23:45:00Z" w:initials="AK">
    <w:p w14:paraId="6FE08E05" w14:textId="77777777" w:rsidR="00EC45D6" w:rsidRDefault="00EC45D6" w:rsidP="00EC45D6">
      <w:r>
        <w:rPr>
          <w:rStyle w:val="CommentReference"/>
        </w:rPr>
        <w:annotationRef/>
      </w:r>
      <w:r>
        <w:rPr>
          <w:color w:val="000000"/>
          <w:sz w:val="20"/>
          <w:szCs w:val="20"/>
        </w:rPr>
        <w:t>for these too</w:t>
      </w:r>
    </w:p>
  </w:comment>
  <w:comment w:id="4143" w:author="Amy E Keating" w:date="2025-05-06T23:45:00Z" w:initials="AK">
    <w:p w14:paraId="1816065D" w14:textId="77777777" w:rsidR="00EC45D6" w:rsidRDefault="00EC45D6" w:rsidP="00EC45D6">
      <w:r>
        <w:rPr>
          <w:rStyle w:val="CommentReference"/>
        </w:rPr>
        <w:annotationRef/>
      </w:r>
      <w:r>
        <w:rPr>
          <w:color w:val="000000"/>
          <w:sz w:val="20"/>
          <w:szCs w:val="20"/>
        </w:rPr>
        <w:t>for all peptides (don’t use protein names when you mean peptides)</w:t>
      </w:r>
    </w:p>
  </w:comment>
  <w:comment w:id="4217" w:author="Amy E Keating" w:date="2025-05-06T23:52:00Z" w:initials="AK">
    <w:p w14:paraId="0BE3A47E" w14:textId="77777777" w:rsidR="00D70EFF" w:rsidRDefault="00D70EFF" w:rsidP="00D70EFF">
      <w:r>
        <w:rPr>
          <w:rStyle w:val="CommentReference"/>
        </w:rPr>
        <w:annotationRef/>
      </w:r>
      <w:r>
        <w:rPr>
          <w:color w:val="000000"/>
          <w:sz w:val="20"/>
          <w:szCs w:val="20"/>
        </w:rPr>
        <w:t>I don’t think you know this? (Don’t have structure or mutations for all of these)</w:t>
      </w:r>
    </w:p>
  </w:comment>
  <w:comment w:id="4230" w:author="Amy E Keating" w:date="2025-05-07T00:00:00Z" w:initials="AK">
    <w:p w14:paraId="19261052" w14:textId="77777777" w:rsidR="00405FE0" w:rsidRDefault="00405FE0" w:rsidP="00405FE0">
      <w:r>
        <w:rPr>
          <w:rStyle w:val="CommentReference"/>
        </w:rPr>
        <w:annotationRef/>
      </w:r>
      <w:r>
        <w:rPr>
          <w:color w:val="000000"/>
          <w:sz w:val="20"/>
          <w:szCs w:val="20"/>
        </w:rPr>
        <w:t xml:space="preserve">what does “sequence-validated” mean? Do you mean </w:t>
      </w:r>
      <w:proofErr w:type="spellStart"/>
      <w:r>
        <w:rPr>
          <w:color w:val="000000"/>
          <w:sz w:val="20"/>
          <w:szCs w:val="20"/>
        </w:rPr>
        <w:t>experimentallly</w:t>
      </w:r>
      <w:proofErr w:type="spellEnd"/>
      <w:r>
        <w:rPr>
          <w:color w:val="000000"/>
          <w:sz w:val="20"/>
          <w:szCs w:val="20"/>
        </w:rPr>
        <w:t xml:space="preserve"> validated?</w:t>
      </w:r>
    </w:p>
  </w:comment>
  <w:comment w:id="4241" w:author="Amy E Keating" w:date="2025-05-07T00:00:00Z" w:initials="AK">
    <w:p w14:paraId="3C59E894" w14:textId="77777777" w:rsidR="00405FE0" w:rsidRDefault="00405FE0" w:rsidP="00405FE0">
      <w:r>
        <w:rPr>
          <w:rStyle w:val="CommentReference"/>
        </w:rPr>
        <w:annotationRef/>
      </w:r>
      <w:r>
        <w:rPr>
          <w:color w:val="000000"/>
          <w:sz w:val="20"/>
          <w:szCs w:val="20"/>
        </w:rPr>
        <w:t>ref</w:t>
      </w:r>
    </w:p>
  </w:comment>
  <w:comment w:id="4252" w:author="Amy E Keating" w:date="2025-05-06T23:58:00Z" w:initials="AK">
    <w:p w14:paraId="282CF020" w14:textId="29B6D635" w:rsidR="00405FE0" w:rsidRDefault="00405FE0" w:rsidP="00405FE0">
      <w:r>
        <w:rPr>
          <w:rStyle w:val="CommentReference"/>
        </w:rPr>
        <w:annotationRef/>
      </w:r>
      <w:r>
        <w:rPr>
          <w:color w:val="000000"/>
          <w:sz w:val="20"/>
          <w:szCs w:val="20"/>
        </w:rPr>
        <w:t>Not sure why this is here. Can you move these comments to the text?</w:t>
      </w:r>
    </w:p>
  </w:comment>
  <w:comment w:id="4272" w:author="Amy E Keating" w:date="2025-05-07T00:02:00Z" w:initials="AK">
    <w:p w14:paraId="3E407B54" w14:textId="77777777" w:rsidR="00405FE0" w:rsidRDefault="00405FE0" w:rsidP="00405FE0">
      <w:r>
        <w:rPr>
          <w:rStyle w:val="CommentReference"/>
        </w:rPr>
        <w:annotationRef/>
      </w:r>
      <w:r>
        <w:rPr>
          <w:color w:val="000000"/>
          <w:sz w:val="20"/>
          <w:szCs w:val="20"/>
        </w:rPr>
        <w:t>right?</w:t>
      </w:r>
    </w:p>
  </w:comment>
  <w:comment w:id="4281" w:author="Amy E Keating" w:date="2025-05-07T00:02:00Z" w:initials="AK">
    <w:p w14:paraId="02983CAD" w14:textId="3A98F57C" w:rsidR="00405FE0" w:rsidRDefault="00405FE0" w:rsidP="00405FE0">
      <w:r>
        <w:rPr>
          <w:rStyle w:val="CommentReference"/>
        </w:rPr>
        <w:annotationRef/>
      </w:r>
      <w:r>
        <w:rPr>
          <w:color w:val="000000"/>
          <w:sz w:val="20"/>
          <w:szCs w:val="20"/>
        </w:rPr>
        <w:t>ref</w:t>
      </w:r>
    </w:p>
  </w:comment>
  <w:comment w:id="4295" w:author="Amy E Keating" w:date="2025-05-06T23:54:00Z" w:initials="AK">
    <w:p w14:paraId="70850342" w14:textId="77777777" w:rsidR="00405FE0" w:rsidRDefault="00D70EFF" w:rsidP="00405FE0">
      <w:r>
        <w:rPr>
          <w:rStyle w:val="CommentReference"/>
        </w:rPr>
        <w:annotationRef/>
      </w:r>
      <w:r w:rsidR="00405FE0">
        <w:rPr>
          <w:sz w:val="20"/>
          <w:szCs w:val="20"/>
        </w:rPr>
        <w:t>I would remove. You don’t want to have to explain all the figure elements (esp. the blue/purple spots). For me, OK to just space out C, D and have white space.</w:t>
      </w:r>
    </w:p>
  </w:comment>
  <w:comment w:id="4413" w:author="Amy E Keating" w:date="2025-05-07T00:06:00Z" w:initials="AK">
    <w:p w14:paraId="69226448" w14:textId="77777777" w:rsidR="00594E73" w:rsidRDefault="00594E73" w:rsidP="00594E73">
      <w:r>
        <w:rPr>
          <w:rStyle w:val="CommentReference"/>
        </w:rPr>
        <w:annotationRef/>
      </w:r>
      <w:r>
        <w:rPr>
          <w:color w:val="000000"/>
          <w:sz w:val="20"/>
          <w:szCs w:val="20"/>
        </w:rPr>
        <w:t xml:space="preserve">we could call it </w:t>
      </w:r>
      <w:proofErr w:type="spellStart"/>
      <w:r>
        <w:rPr>
          <w:color w:val="000000"/>
          <w:sz w:val="20"/>
          <w:szCs w:val="20"/>
        </w:rPr>
        <w:t>pCONS_LIR</w:t>
      </w:r>
      <w:proofErr w:type="spellEnd"/>
      <w:r>
        <w:rPr>
          <w:color w:val="000000"/>
          <w:sz w:val="20"/>
          <w:szCs w:val="20"/>
        </w:rPr>
        <w:t xml:space="preserve"> for “consensus”</w:t>
      </w:r>
    </w:p>
  </w:comment>
  <w:comment w:id="4432" w:author="Amy E Keating" w:date="2025-05-07T00:06:00Z" w:initials="AK">
    <w:p w14:paraId="11250535" w14:textId="77777777" w:rsidR="00594E73" w:rsidRDefault="00594E73" w:rsidP="00594E73">
      <w:r>
        <w:rPr>
          <w:rStyle w:val="CommentReference"/>
        </w:rPr>
        <w:annotationRef/>
      </w:r>
      <w:r>
        <w:rPr>
          <w:color w:val="000000"/>
          <w:sz w:val="20"/>
          <w:szCs w:val="20"/>
        </w:rPr>
        <w:t>give numbers</w:t>
      </w:r>
    </w:p>
  </w:comment>
  <w:comment w:id="4447" w:author="Amy E Keating" w:date="2025-05-07T00:07:00Z" w:initials="AK">
    <w:p w14:paraId="3DEE2442" w14:textId="77777777" w:rsidR="00594E73" w:rsidRDefault="00594E73" w:rsidP="00594E73">
      <w:r>
        <w:rPr>
          <w:rStyle w:val="CommentReference"/>
        </w:rPr>
        <w:annotationRef/>
      </w:r>
      <w:r>
        <w:rPr>
          <w:color w:val="000000"/>
          <w:sz w:val="20"/>
          <w:szCs w:val="20"/>
        </w:rPr>
        <w:t xml:space="preserve">did you use std dev in b and </w:t>
      </w:r>
      <w:proofErr w:type="spellStart"/>
      <w:r>
        <w:rPr>
          <w:color w:val="000000"/>
          <w:sz w:val="20"/>
          <w:szCs w:val="20"/>
        </w:rPr>
        <w:t>sem</w:t>
      </w:r>
      <w:proofErr w:type="spellEnd"/>
      <w:r>
        <w:rPr>
          <w:color w:val="000000"/>
          <w:sz w:val="20"/>
          <w:szCs w:val="20"/>
        </w:rPr>
        <w:t xml:space="preserve"> in c? We should be consistent</w:t>
      </w:r>
    </w:p>
  </w:comment>
  <w:comment w:id="4448" w:author="Jennifer Kosmatka" w:date="2025-06-10T18:01:00Z" w:initials="JK">
    <w:p w14:paraId="21F95C1D" w14:textId="77777777" w:rsidR="00AC7E82" w:rsidRDefault="005F63D7" w:rsidP="00AC7E82">
      <w:r>
        <w:rPr>
          <w:rStyle w:val="CommentReference"/>
        </w:rPr>
        <w:annotationRef/>
      </w:r>
      <w:r w:rsidR="00AC7E82">
        <w:rPr>
          <w:sz w:val="20"/>
          <w:szCs w:val="20"/>
        </w:rPr>
        <w:t xml:space="preserve">Changed all to SEM except for the </w:t>
      </w:r>
      <w:proofErr w:type="spellStart"/>
      <w:r w:rsidR="00AC7E82">
        <w:rPr>
          <w:sz w:val="20"/>
          <w:szCs w:val="20"/>
        </w:rPr>
        <w:t>satistical</w:t>
      </w:r>
      <w:proofErr w:type="spellEnd"/>
      <w:r w:rsidR="00AC7E82">
        <w:rPr>
          <w:sz w:val="20"/>
          <w:szCs w:val="20"/>
        </w:rPr>
        <w:t xml:space="preserve"> analysis which needs to be SD</w:t>
      </w:r>
    </w:p>
  </w:comment>
  <w:comment w:id="4534" w:author="Amy E Keating" w:date="2025-05-07T00:13:00Z" w:initials="AK">
    <w:p w14:paraId="34F90B3A" w14:textId="316C3901" w:rsidR="007752AF" w:rsidRDefault="007752AF" w:rsidP="007752AF">
      <w:r>
        <w:rPr>
          <w:rStyle w:val="CommentReference"/>
        </w:rPr>
        <w:annotationRef/>
      </w:r>
      <w:r>
        <w:rPr>
          <w:sz w:val="20"/>
          <w:szCs w:val="20"/>
        </w:rPr>
        <w:t xml:space="preserve">For clarity, I would give </w:t>
      </w:r>
      <w:proofErr w:type="spellStart"/>
      <w:r>
        <w:rPr>
          <w:sz w:val="20"/>
          <w:szCs w:val="20"/>
        </w:rPr>
        <w:t>teh</w:t>
      </w:r>
      <w:proofErr w:type="spellEnd"/>
      <w:r>
        <w:rPr>
          <w:sz w:val="20"/>
          <w:szCs w:val="20"/>
        </w:rPr>
        <w:t xml:space="preserve"> HP1 and HP2 insets different panel numbers.</w:t>
      </w:r>
    </w:p>
  </w:comment>
  <w:comment w:id="4564" w:author="Amy E Keating" w:date="2025-05-07T00:13:00Z" w:initials="AK">
    <w:p w14:paraId="69C780FE" w14:textId="77777777" w:rsidR="00C20BE3" w:rsidRDefault="00594E73" w:rsidP="00C20BE3">
      <w:r>
        <w:rPr>
          <w:rStyle w:val="CommentReference"/>
        </w:rPr>
        <w:annotationRef/>
      </w:r>
      <w:r w:rsidR="00C20BE3">
        <w:rPr>
          <w:sz w:val="20"/>
          <w:szCs w:val="20"/>
        </w:rPr>
        <w:t xml:space="preserve">For clarity, I would give </w:t>
      </w:r>
      <w:proofErr w:type="spellStart"/>
      <w:r w:rsidR="00C20BE3">
        <w:rPr>
          <w:sz w:val="20"/>
          <w:szCs w:val="20"/>
        </w:rPr>
        <w:t>teh</w:t>
      </w:r>
      <w:proofErr w:type="spellEnd"/>
      <w:r w:rsidR="00C20BE3">
        <w:rPr>
          <w:sz w:val="20"/>
          <w:szCs w:val="20"/>
        </w:rPr>
        <w:t xml:space="preserve"> HP1 and HP2 insets different panel numbers.</w:t>
      </w:r>
    </w:p>
  </w:comment>
  <w:comment w:id="4604" w:author="Amy E Keating" w:date="2025-05-07T00:17:00Z" w:initials="AK">
    <w:p w14:paraId="25813F4A" w14:textId="14B6FE38" w:rsidR="004C54B7" w:rsidRDefault="004C54B7" w:rsidP="004C54B7">
      <w:r>
        <w:rPr>
          <w:rStyle w:val="CommentReference"/>
        </w:rPr>
        <w:annotationRef/>
      </w:r>
      <w:r>
        <w:rPr>
          <w:color w:val="000000"/>
          <w:sz w:val="20"/>
          <w:szCs w:val="20"/>
        </w:rPr>
        <w:t>reconsidering this name</w:t>
      </w:r>
    </w:p>
  </w:comment>
  <w:comment w:id="4631" w:author="Amy E Keating" w:date="2025-05-07T00:18:00Z" w:initials="AK">
    <w:p w14:paraId="4DFAA061" w14:textId="77777777" w:rsidR="004C54B7" w:rsidRDefault="004C54B7" w:rsidP="004C54B7">
      <w:r>
        <w:rPr>
          <w:rStyle w:val="CommentReference"/>
        </w:rPr>
        <w:annotationRef/>
      </w:r>
      <w:r>
        <w:rPr>
          <w:color w:val="000000"/>
          <w:sz w:val="20"/>
          <w:szCs w:val="20"/>
        </w:rPr>
        <w:t>defined?</w:t>
      </w:r>
    </w:p>
  </w:comment>
  <w:comment w:id="4639" w:author="Amy E Keating" w:date="2025-05-07T00:18:00Z" w:initials="AK">
    <w:p w14:paraId="542BCB5D" w14:textId="77777777" w:rsidR="004C54B7" w:rsidRDefault="004C54B7" w:rsidP="004C54B7">
      <w:r>
        <w:rPr>
          <w:rStyle w:val="CommentReference"/>
        </w:rPr>
        <w:annotationRef/>
      </w:r>
      <w:r>
        <w:rPr>
          <w:color w:val="000000"/>
          <w:sz w:val="20"/>
          <w:szCs w:val="20"/>
        </w:rPr>
        <w:t>be consistent</w:t>
      </w:r>
    </w:p>
  </w:comment>
  <w:comment w:id="4673" w:author="Amy E Keating" w:date="2025-05-07T00:19:00Z" w:initials="AK">
    <w:p w14:paraId="1BF81943" w14:textId="77777777" w:rsidR="004C54B7" w:rsidRDefault="004C54B7" w:rsidP="004C54B7">
      <w:r>
        <w:rPr>
          <w:rStyle w:val="CommentReference"/>
        </w:rPr>
        <w:annotationRef/>
      </w:r>
      <w:r>
        <w:rPr>
          <w:color w:val="000000"/>
          <w:sz w:val="20"/>
          <w:szCs w:val="20"/>
        </w:rPr>
        <w:t>ref</w:t>
      </w:r>
    </w:p>
  </w:comment>
  <w:comment w:id="4703" w:author="Amy E Keating" w:date="2025-05-07T00:20:00Z" w:initials="AK">
    <w:p w14:paraId="6DA9D27E" w14:textId="77777777" w:rsidR="004C54B7" w:rsidRDefault="004C54B7" w:rsidP="004C54B7">
      <w:r>
        <w:rPr>
          <w:rStyle w:val="CommentReference"/>
        </w:rPr>
        <w:annotationRef/>
      </w:r>
      <w:r>
        <w:rPr>
          <w:color w:val="000000"/>
          <w:sz w:val="20"/>
          <w:szCs w:val="20"/>
        </w:rPr>
        <w:t>ref, here or in main text</w:t>
      </w:r>
    </w:p>
  </w:comment>
  <w:comment w:id="4763" w:author="Amy E Keating" w:date="2025-05-07T00:21:00Z" w:initials="AK">
    <w:p w14:paraId="42C29FCC" w14:textId="77777777" w:rsidR="004C54B7" w:rsidRDefault="004C54B7" w:rsidP="004C54B7">
      <w:r>
        <w:rPr>
          <w:rStyle w:val="CommentReference"/>
        </w:rPr>
        <w:annotationRef/>
      </w:r>
      <w:r>
        <w:rPr>
          <w:color w:val="000000"/>
          <w:sz w:val="20"/>
          <w:szCs w:val="20"/>
        </w:rPr>
        <w:t>give residues #s</w:t>
      </w:r>
    </w:p>
  </w:comment>
  <w:comment w:id="4771" w:author="Amy E Keating" w:date="2025-05-07T00:20:00Z" w:initials="AK">
    <w:p w14:paraId="736F01FC" w14:textId="1AA54594" w:rsidR="004C54B7" w:rsidRDefault="004C54B7" w:rsidP="004C54B7">
      <w:r>
        <w:rPr>
          <w:rStyle w:val="CommentReference"/>
        </w:rPr>
        <w:annotationRef/>
      </w:r>
      <w:r>
        <w:rPr>
          <w:color w:val="000000"/>
          <w:sz w:val="20"/>
          <w:szCs w:val="20"/>
        </w:rPr>
        <w:t>?</w:t>
      </w:r>
    </w:p>
  </w:comment>
  <w:comment w:id="4716" w:author="Amy E Keating" w:date="2025-05-07T08:48:00Z" w:initials="AK">
    <w:p w14:paraId="43A91F2F" w14:textId="77777777" w:rsidR="00C20BE3" w:rsidRDefault="00C20BE3" w:rsidP="00C20BE3">
      <w:r>
        <w:rPr>
          <w:rStyle w:val="CommentReference"/>
        </w:rPr>
        <w:annotationRef/>
      </w:r>
      <w:r>
        <w:rPr>
          <w:color w:val="000000"/>
          <w:sz w:val="20"/>
          <w:szCs w:val="20"/>
        </w:rPr>
        <w:t>need to update to match figure panel</w:t>
      </w:r>
    </w:p>
  </w:comment>
  <w:comment w:id="4831" w:author="Amy E Keating" w:date="2025-05-07T00:18:00Z" w:initials="AK">
    <w:p w14:paraId="5B5F453F" w14:textId="77777777" w:rsidR="000C77C4" w:rsidRDefault="000C77C4" w:rsidP="000C77C4">
      <w:r>
        <w:rPr>
          <w:rStyle w:val="CommentReference"/>
        </w:rPr>
        <w:annotationRef/>
      </w:r>
      <w:r>
        <w:rPr>
          <w:color w:val="000000"/>
          <w:sz w:val="20"/>
          <w:szCs w:val="20"/>
        </w:rPr>
        <w:t>be consistent</w:t>
      </w:r>
    </w:p>
  </w:comment>
  <w:comment w:id="4870" w:author="Jennifer Kosmatka" w:date="2025-06-11T12:19:00Z" w:initials="JK">
    <w:p w14:paraId="786E8143" w14:textId="77777777" w:rsidR="00AC7E82" w:rsidRDefault="00AC7E82" w:rsidP="00AC7E82">
      <w:r>
        <w:rPr>
          <w:rStyle w:val="CommentReference"/>
        </w:rPr>
        <w:annotationRef/>
      </w:r>
      <w:r>
        <w:rPr>
          <w:sz w:val="20"/>
          <w:szCs w:val="20"/>
        </w:rPr>
        <w:t>Not sure how to make these times new roman</w:t>
      </w:r>
    </w:p>
  </w:comment>
  <w:comment w:id="5825" w:author="Amy E Keating" w:date="2025-05-07T08:50:00Z" w:initials="AK">
    <w:p w14:paraId="1FF21CDD" w14:textId="0594653A" w:rsidR="00A32A9D" w:rsidRDefault="00A32A9D" w:rsidP="00A32A9D">
      <w:r>
        <w:rPr>
          <w:rStyle w:val="CommentReference"/>
        </w:rPr>
        <w:annotationRef/>
      </w:r>
      <w:r>
        <w:rPr>
          <w:color w:val="000000"/>
          <w:sz w:val="20"/>
          <w:szCs w:val="20"/>
        </w:rPr>
        <w:t>is this defined somewhere?</w:t>
      </w:r>
    </w:p>
  </w:comment>
  <w:comment w:id="5830" w:author="Amy E Keating" w:date="2025-05-07T08:53:00Z" w:initials="AK">
    <w:p w14:paraId="5E04EF3B" w14:textId="77777777" w:rsidR="003352A3" w:rsidRDefault="003352A3" w:rsidP="003352A3">
      <w:r>
        <w:rPr>
          <w:rStyle w:val="CommentReference"/>
        </w:rPr>
        <w:annotationRef/>
      </w:r>
      <w:r>
        <w:rPr>
          <w:color w:val="000000"/>
          <w:sz w:val="20"/>
          <w:szCs w:val="20"/>
        </w:rPr>
        <w:t>yes?</w:t>
      </w:r>
    </w:p>
  </w:comment>
  <w:comment w:id="5890" w:author="Amy E Keating" w:date="2025-05-07T08:53:00Z" w:initials="AK">
    <w:p w14:paraId="2FF170BB" w14:textId="77777777" w:rsidR="009C68B2" w:rsidRDefault="009C68B2" w:rsidP="009C68B2">
      <w:r>
        <w:rPr>
          <w:rStyle w:val="CommentReference"/>
        </w:rPr>
        <w:annotationRef/>
      </w:r>
      <w:r>
        <w:rPr>
          <w:color w:val="000000"/>
          <w:sz w:val="20"/>
          <w:szCs w:val="20"/>
        </w:rPr>
        <w:t>yes?</w:t>
      </w:r>
    </w:p>
  </w:comment>
  <w:comment w:id="6079" w:author="Amy E Keating" w:date="2025-05-07T19:28:00Z" w:initials="AK">
    <w:p w14:paraId="65FA4C74" w14:textId="77777777" w:rsidR="00B554C7" w:rsidRDefault="00B554C7" w:rsidP="00B554C7">
      <w:r>
        <w:rPr>
          <w:rStyle w:val="CommentReference"/>
        </w:rPr>
        <w:annotationRef/>
      </w:r>
      <w:r>
        <w:rPr>
          <w:color w:val="000000"/>
          <w:sz w:val="20"/>
          <w:szCs w:val="20"/>
        </w:rPr>
        <w:t xml:space="preserve">are these </w:t>
      </w:r>
      <w:proofErr w:type="spellStart"/>
      <w:r>
        <w:rPr>
          <w:color w:val="000000"/>
          <w:sz w:val="20"/>
          <w:szCs w:val="20"/>
        </w:rPr>
        <w:t>UniProt</w:t>
      </w:r>
      <w:proofErr w:type="spellEnd"/>
      <w:r>
        <w:rPr>
          <w:color w:val="000000"/>
          <w:sz w:val="20"/>
          <w:szCs w:val="20"/>
        </w:rPr>
        <w:t xml:space="preserve"> IDs and #s from the indicated entry? If so, Say “</w:t>
      </w:r>
      <w:proofErr w:type="spellStart"/>
      <w:r>
        <w:rPr>
          <w:color w:val="000000"/>
          <w:sz w:val="20"/>
          <w:szCs w:val="20"/>
        </w:rPr>
        <w:t>UniProt</w:t>
      </w:r>
      <w:proofErr w:type="spellEnd"/>
      <w:r>
        <w:rPr>
          <w:color w:val="000000"/>
          <w:sz w:val="20"/>
          <w:szCs w:val="20"/>
        </w:rPr>
        <w:t>” here and include a reference if there is one.</w:t>
      </w:r>
    </w:p>
  </w:comment>
  <w:comment w:id="6104" w:author="Amy E Keating" w:date="2025-05-07T19:29:00Z" w:initials="AK">
    <w:p w14:paraId="0FF6F438" w14:textId="77777777" w:rsidR="00B554C7" w:rsidRDefault="00B554C7" w:rsidP="00B554C7">
      <w:r>
        <w:rPr>
          <w:rStyle w:val="CommentReference"/>
        </w:rPr>
        <w:annotationRef/>
      </w:r>
      <w:r>
        <w:rPr>
          <w:color w:val="000000"/>
          <w:sz w:val="20"/>
          <w:szCs w:val="20"/>
        </w:rPr>
        <w:t>is there a test for whether the overlap is significant? I didn’t see that in the methods.</w:t>
      </w:r>
    </w:p>
  </w:comment>
  <w:comment w:id="6105" w:author="Jennifer Kosmatka" w:date="2025-06-02T15:44:00Z" w:initials="JK">
    <w:p w14:paraId="633A8117" w14:textId="77777777" w:rsidR="009F3A16" w:rsidRDefault="009F3A16" w:rsidP="009F3A16">
      <w:r>
        <w:rPr>
          <w:rStyle w:val="CommentReference"/>
        </w:rPr>
        <w:annotationRef/>
      </w:r>
      <w:r>
        <w:rPr>
          <w:sz w:val="20"/>
          <w:szCs w:val="20"/>
        </w:rPr>
        <w:t>No, we just looked at whether the two proteins had a common term</w:t>
      </w:r>
    </w:p>
  </w:comment>
  <w:comment w:id="6212" w:author="Amy E Keating" w:date="2025-05-07T19:49:00Z" w:initials="AK">
    <w:p w14:paraId="74FAE088" w14:textId="658968FF" w:rsidR="00BE6D32" w:rsidRDefault="00BE6D32" w:rsidP="00BE6D32">
      <w:r>
        <w:rPr>
          <w:rStyle w:val="CommentReference"/>
        </w:rPr>
        <w:annotationRef/>
      </w:r>
      <w:r>
        <w:rPr>
          <w:sz w:val="20"/>
          <w:szCs w:val="20"/>
        </w:rPr>
        <w:t>or whatever the background was?</w:t>
      </w:r>
    </w:p>
  </w:comment>
  <w:comment w:id="6219" w:author="Amy E Keating" w:date="2025-05-07T19:46:00Z" w:initials="AK">
    <w:p w14:paraId="5534E196" w14:textId="013AD89E" w:rsidR="00BE6D32" w:rsidRDefault="00BE6D32" w:rsidP="00BE6D32">
      <w:r>
        <w:rPr>
          <w:rStyle w:val="CommentReference"/>
        </w:rPr>
        <w:annotationRef/>
      </w:r>
      <w:r>
        <w:rPr>
          <w:color w:val="000000"/>
          <w:sz w:val="20"/>
          <w:szCs w:val="20"/>
        </w:rPr>
        <w:t>yes?</w:t>
      </w:r>
    </w:p>
  </w:comment>
  <w:comment w:id="6256" w:author="Jennifer Ellen Kosmatka" w:date="2024-08-25T20:59:00Z" w:initials="JK">
    <w:p w14:paraId="069427EF" w14:textId="04A4FAC5" w:rsidR="00CE4D39" w:rsidRDefault="00CE4D39" w:rsidP="00CE4D39">
      <w:r>
        <w:rPr>
          <w:rStyle w:val="CommentReference"/>
        </w:rPr>
        <w:annotationRef/>
      </w:r>
      <w:r>
        <w:rPr>
          <w:sz w:val="20"/>
          <w:szCs w:val="20"/>
        </w:rPr>
        <w:t>Need to change fonts and add pLDDT color scale. PAE plots?</w:t>
      </w:r>
    </w:p>
  </w:comment>
  <w:comment w:id="6257" w:author="Jennifer Kosmatka" w:date="2025-01-06T13:57:00Z" w:initials="JK">
    <w:p w14:paraId="68B2AED5" w14:textId="77777777" w:rsidR="00460E0E" w:rsidRDefault="00C81A55" w:rsidP="00460E0E">
      <w:r>
        <w:rPr>
          <w:rStyle w:val="CommentReference"/>
        </w:rPr>
        <w:annotationRef/>
      </w:r>
      <w:r w:rsidR="00460E0E">
        <w:rPr>
          <w:sz w:val="20"/>
          <w:szCs w:val="20"/>
        </w:rPr>
        <w:t>CUT probably</w:t>
      </w:r>
      <w:r w:rsidR="00460E0E">
        <w:rPr>
          <w:sz w:val="20"/>
          <w:szCs w:val="20"/>
        </w:rPr>
        <w:cr/>
        <w:t xml:space="preserve">Only mentioned in supplement </w:t>
      </w:r>
    </w:p>
  </w:comment>
  <w:comment w:id="6258" w:author="Amy E Keating" w:date="2025-05-07T21:17:00Z" w:initials="AK">
    <w:p w14:paraId="5A927A59" w14:textId="77777777" w:rsidR="00F77B73" w:rsidRDefault="00F77B73" w:rsidP="00F77B73">
      <w:r>
        <w:rPr>
          <w:rStyle w:val="CommentReference"/>
        </w:rPr>
        <w:annotationRef/>
      </w:r>
      <w:proofErr w:type="spellStart"/>
      <w:r>
        <w:rPr>
          <w:color w:val="000000"/>
          <w:sz w:val="20"/>
          <w:szCs w:val="20"/>
        </w:rPr>
        <w:t>RIght</w:t>
      </w:r>
      <w:proofErr w:type="spellEnd"/>
      <w:r>
        <w:rPr>
          <w:color w:val="000000"/>
          <w:sz w:val="20"/>
          <w:szCs w:val="20"/>
        </w:rPr>
        <w:t xml:space="preserve"> - we are no longer including this result in the text; don’t need this figure.</w:t>
      </w:r>
    </w:p>
  </w:comment>
  <w:comment w:id="6278" w:author="Amy E Keating" w:date="2025-05-07T19:49:00Z" w:initials="AK">
    <w:p w14:paraId="1D2E447B" w14:textId="56F43CEB" w:rsidR="00BE6D32" w:rsidRDefault="00BE6D32" w:rsidP="00BE6D32">
      <w:r>
        <w:rPr>
          <w:rStyle w:val="CommentReference"/>
        </w:rPr>
        <w:annotationRef/>
      </w:r>
      <w:r>
        <w:rPr>
          <w:color w:val="000000"/>
          <w:sz w:val="20"/>
          <w:szCs w:val="20"/>
        </w:rPr>
        <w:t>yes?</w:t>
      </w:r>
    </w:p>
  </w:comment>
  <w:comment w:id="6343" w:author="Amy E Keating" w:date="2025-05-07T19:51:00Z" w:initials="AK">
    <w:p w14:paraId="161594E4" w14:textId="77777777" w:rsidR="00BE6D32" w:rsidRDefault="00BE6D32" w:rsidP="00BE6D32">
      <w:r>
        <w:rPr>
          <w:rStyle w:val="CommentReference"/>
        </w:rPr>
        <w:annotationRef/>
      </w:r>
      <w:r>
        <w:rPr>
          <w:color w:val="000000"/>
          <w:sz w:val="20"/>
          <w:szCs w:val="20"/>
        </w:rPr>
        <w:t>I don’t follow. Can you just include the sequence of the mutated region instead of the label?</w:t>
      </w:r>
    </w:p>
  </w:comment>
  <w:comment w:id="6415" w:author="Amy E Keating" w:date="2025-05-07T21:10:00Z" w:initials="AK">
    <w:p w14:paraId="4E8729E5" w14:textId="77777777" w:rsidR="00611CB3" w:rsidRDefault="00611CB3" w:rsidP="00611CB3">
      <w:r>
        <w:rPr>
          <w:rStyle w:val="CommentReference"/>
        </w:rPr>
        <w:annotationRef/>
      </w:r>
      <w:r>
        <w:rPr>
          <w:color w:val="000000"/>
          <w:sz w:val="20"/>
          <w:szCs w:val="20"/>
        </w:rPr>
        <w:t>numbering below assumes there will be just one figure here, S8</w:t>
      </w:r>
    </w:p>
  </w:comment>
  <w:comment w:id="6493" w:author="Amy E Keating" w:date="2025-05-06T10:43:00Z" w:initials="AK">
    <w:p w14:paraId="1F7E1A0B" w14:textId="2B7D2778" w:rsidR="006D7920" w:rsidRDefault="006D7920" w:rsidP="006D7920">
      <w:r>
        <w:rPr>
          <w:rStyle w:val="CommentReference"/>
        </w:rPr>
        <w:annotationRef/>
      </w:r>
      <w:r>
        <w:rPr>
          <w:color w:val="000000"/>
          <w:sz w:val="20"/>
          <w:szCs w:val="20"/>
        </w:rPr>
        <w:t>ref (does the logo image come from the method web site?)</w:t>
      </w:r>
    </w:p>
  </w:comment>
  <w:comment w:id="6520" w:author="Amy E Keating" w:date="2025-05-07T19:52:00Z" w:initials="AK">
    <w:p w14:paraId="022538A1" w14:textId="77777777" w:rsidR="00BE6D32" w:rsidRDefault="00BE6D32" w:rsidP="00BE6D32">
      <w:r>
        <w:rPr>
          <w:rStyle w:val="CommentReference"/>
        </w:rPr>
        <w:annotationRef/>
      </w:r>
      <w:r>
        <w:rPr>
          <w:color w:val="000000"/>
          <w:sz w:val="20"/>
          <w:szCs w:val="20"/>
        </w:rPr>
        <w:t>one might ask what the top two were</w:t>
      </w:r>
    </w:p>
  </w:comment>
  <w:comment w:id="6540" w:author="Amy E Keating" w:date="2025-05-06T10:43:00Z" w:initials="AK">
    <w:p w14:paraId="6B941B3C" w14:textId="77777777" w:rsidR="00F77B73" w:rsidRDefault="006D7920" w:rsidP="00F77B73">
      <w:r>
        <w:rPr>
          <w:rStyle w:val="CommentReference"/>
        </w:rPr>
        <w:annotationRef/>
      </w:r>
      <w:r w:rsidR="00F77B73">
        <w:rPr>
          <w:sz w:val="20"/>
          <w:szCs w:val="20"/>
        </w:rPr>
        <w:t>include the sequences</w:t>
      </w:r>
      <w:r w:rsidR="00F77B73">
        <w:rPr>
          <w:sz w:val="20"/>
          <w:szCs w:val="20"/>
        </w:rPr>
        <w:cr/>
      </w:r>
      <w:r w:rsidR="00F77B73">
        <w:rPr>
          <w:sz w:val="20"/>
          <w:szCs w:val="20"/>
        </w:rPr>
        <w:cr/>
        <w:t>Is there any way to know that the peptides were actually on the tip? (i.e. we lack a positive control, and presumably don’t have peptide ID verification). All you can say for sure is that you loaded something, due to loading curve.</w:t>
      </w:r>
      <w:r w:rsidR="00F77B73">
        <w:rPr>
          <w:sz w:val="20"/>
          <w:szCs w:val="20"/>
        </w:rPr>
        <w:cr/>
      </w:r>
      <w:r w:rsidR="00F77B73">
        <w:rPr>
          <w:sz w:val="20"/>
          <w:szCs w:val="20"/>
        </w:rPr>
        <w:cr/>
        <w:t>I don’t think we need this figure, actually (or this result, other than the XSTREME part)</w:t>
      </w:r>
    </w:p>
  </w:comment>
  <w:comment w:id="6541" w:author="Jennifer Kosmatka" w:date="2025-06-02T15:47:00Z" w:initials="JK">
    <w:p w14:paraId="6902E7C8" w14:textId="77777777" w:rsidR="009F3A16" w:rsidRDefault="009F3A16" w:rsidP="009F3A16">
      <w:r>
        <w:rPr>
          <w:rStyle w:val="CommentReference"/>
        </w:rPr>
        <w:annotationRef/>
      </w:r>
      <w:r>
        <w:rPr>
          <w:sz w:val="20"/>
          <w:szCs w:val="20"/>
        </w:rPr>
        <w:t>Sounds good, editing to just show the HPQ motifs</w:t>
      </w:r>
    </w:p>
  </w:comment>
  <w:comment w:id="6642" w:author="Amy E Keating" w:date="2025-05-07T21:21:00Z" w:initials="AK">
    <w:p w14:paraId="0FAF43E5" w14:textId="5F4D80CB" w:rsidR="00F77B73" w:rsidRDefault="00F77B73" w:rsidP="00F77B73">
      <w:r>
        <w:rPr>
          <w:rStyle w:val="CommentReference"/>
        </w:rPr>
        <w:annotationRef/>
      </w:r>
      <w:r>
        <w:rPr>
          <w:sz w:val="20"/>
          <w:szCs w:val="20"/>
        </w:rPr>
        <w:t xml:space="preserve">Is this a main-text table or supplementary table? </w:t>
      </w:r>
    </w:p>
    <w:p w14:paraId="51CC6A6D" w14:textId="77777777" w:rsidR="00F77B73" w:rsidRDefault="00F77B73" w:rsidP="00F77B73"/>
    <w:p w14:paraId="1F0FD650" w14:textId="77777777" w:rsidR="00F77B73" w:rsidRDefault="00F77B73" w:rsidP="00F77B73">
      <w:r>
        <w:rPr>
          <w:sz w:val="20"/>
          <w:szCs w:val="20"/>
        </w:rPr>
        <w:t>(If supplementary, I would include all peptides for which you have Kd values)</w:t>
      </w:r>
    </w:p>
  </w:comment>
  <w:comment w:id="6643" w:author="Jennifer Kosmatka" w:date="2025-05-31T12:08:00Z" w:initials="JK">
    <w:p w14:paraId="5691D3B5" w14:textId="77777777" w:rsidR="00C53F0D" w:rsidRDefault="00C53F0D" w:rsidP="00C53F0D">
      <w:r>
        <w:rPr>
          <w:rStyle w:val="CommentReference"/>
        </w:rPr>
        <w:annotationRef/>
      </w:r>
      <w:r>
        <w:rPr>
          <w:sz w:val="20"/>
          <w:szCs w:val="20"/>
        </w:rPr>
        <w:t>Planning for this to be main text, have all of the peptides in a supplementary table</w:t>
      </w:r>
    </w:p>
    <w:p w14:paraId="5F694CAC" w14:textId="77777777" w:rsidR="00C53F0D" w:rsidRDefault="00C53F0D" w:rsidP="00C53F0D"/>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F4B994" w15:done="1"/>
  <w15:commentEx w15:paraId="3FEE85BE" w15:done="1"/>
  <w15:commentEx w15:paraId="0137034F" w15:done="1"/>
  <w15:commentEx w15:paraId="2B08AE69" w15:done="0"/>
  <w15:commentEx w15:paraId="16CDB5D3" w15:done="1"/>
  <w15:commentEx w15:paraId="4E38BC4F" w15:done="1"/>
  <w15:commentEx w15:paraId="102B46C6" w15:done="1"/>
  <w15:commentEx w15:paraId="30060A52" w15:done="0"/>
  <w15:commentEx w15:paraId="3A450C47" w15:done="1"/>
  <w15:commentEx w15:paraId="6C08AF9D" w15:done="1"/>
  <w15:commentEx w15:paraId="204FDDE8" w15:paraIdParent="6C08AF9D" w15:done="1"/>
  <w15:commentEx w15:paraId="22C99679" w15:done="0"/>
  <w15:commentEx w15:paraId="24B10222" w15:paraIdParent="22C99679" w15:done="0"/>
  <w15:commentEx w15:paraId="13C976ED" w15:done="1"/>
  <w15:commentEx w15:paraId="79B64AF7" w15:done="0"/>
  <w15:commentEx w15:paraId="6166D5AC" w15:paraIdParent="79B64AF7" w15:done="0"/>
  <w15:commentEx w15:paraId="750D37BB" w15:done="0"/>
  <w15:commentEx w15:paraId="3AD36A5F" w15:done="0"/>
  <w15:commentEx w15:paraId="4D5D0DC3" w15:done="0"/>
  <w15:commentEx w15:paraId="70C5E816" w15:paraIdParent="4D5D0DC3" w15:done="0"/>
  <w15:commentEx w15:paraId="40171CDB" w15:done="0"/>
  <w15:commentEx w15:paraId="281C2EE3" w15:done="1"/>
  <w15:commentEx w15:paraId="186F1B32" w15:done="1"/>
  <w15:commentEx w15:paraId="4BCA5B9F" w15:done="1"/>
  <w15:commentEx w15:paraId="71F85169" w15:paraIdParent="4BCA5B9F" w15:done="1"/>
  <w15:commentEx w15:paraId="2591113D" w15:paraIdParent="4BCA5B9F" w15:done="1"/>
  <w15:commentEx w15:paraId="0BD4E157" w15:paraIdParent="4BCA5B9F" w15:done="1"/>
  <w15:commentEx w15:paraId="6BD1DD86" w15:done="1"/>
  <w15:commentEx w15:paraId="725CD816" w15:done="0"/>
  <w15:commentEx w15:paraId="01EAF702" w15:paraIdParent="725CD816" w15:done="0"/>
  <w15:commentEx w15:paraId="4F07568D" w15:done="0"/>
  <w15:commentEx w15:paraId="594F0AC4" w15:paraIdParent="4F07568D" w15:done="0"/>
  <w15:commentEx w15:paraId="5F84F745" w15:done="0"/>
  <w15:commentEx w15:paraId="7DD43D19" w15:paraIdParent="5F84F745" w15:done="0"/>
  <w15:commentEx w15:paraId="24A586FA" w15:paraIdParent="5F84F745" w15:done="0"/>
  <w15:commentEx w15:paraId="441BC454" w15:paraIdParent="5F84F745" w15:done="0"/>
  <w15:commentEx w15:paraId="66B3997B" w15:done="0"/>
  <w15:commentEx w15:paraId="49A62B9D" w15:done="1"/>
  <w15:commentEx w15:paraId="32B3CAA0" w15:done="0"/>
  <w15:commentEx w15:paraId="3C8A0E71" w15:done="0"/>
  <w15:commentEx w15:paraId="44A5D38A" w15:done="1"/>
  <w15:commentEx w15:paraId="4F83500F" w15:paraIdParent="44A5D38A" w15:done="1"/>
  <w15:commentEx w15:paraId="3B071A8B" w15:done="0"/>
  <w15:commentEx w15:paraId="655966F1" w15:done="0"/>
  <w15:commentEx w15:paraId="3AD51F04" w15:paraIdParent="655966F1" w15:done="0"/>
  <w15:commentEx w15:paraId="1A81ACA2" w15:done="0"/>
  <w15:commentEx w15:paraId="654A5093" w15:paraIdParent="1A81ACA2" w15:done="0"/>
  <w15:commentEx w15:paraId="771306BF" w15:paraIdParent="1A81ACA2" w15:done="0"/>
  <w15:commentEx w15:paraId="5A0D498E" w15:done="1"/>
  <w15:commentEx w15:paraId="16C2EBBF" w15:done="0"/>
  <w15:commentEx w15:paraId="654DEA97" w15:paraIdParent="16C2EBBF" w15:done="0"/>
  <w15:commentEx w15:paraId="6661F934" w15:done="1"/>
  <w15:commentEx w15:paraId="7CF8B743" w15:done="0"/>
  <w15:commentEx w15:paraId="3A1B8103" w15:paraIdParent="7CF8B743" w15:done="0"/>
  <w15:commentEx w15:paraId="5D0B7FB0" w15:done="0"/>
  <w15:commentEx w15:paraId="7D2501F8" w15:done="0"/>
  <w15:commentEx w15:paraId="73EDA7F3" w15:done="0"/>
  <w15:commentEx w15:paraId="340F0702" w15:done="0"/>
  <w15:commentEx w15:paraId="2251FFE7" w15:paraIdParent="340F0702" w15:done="0"/>
  <w15:commentEx w15:paraId="102F2D23" w15:done="0"/>
  <w15:commentEx w15:paraId="24702B40" w15:paraIdParent="102F2D23" w15:done="0"/>
  <w15:commentEx w15:paraId="6CC2F9BE" w15:done="1"/>
  <w15:commentEx w15:paraId="46A1BAC3" w15:done="1"/>
  <w15:commentEx w15:paraId="6545362A" w15:done="0"/>
  <w15:commentEx w15:paraId="72CA4EA3" w15:done="0"/>
  <w15:commentEx w15:paraId="1CD0FAAC" w15:done="0"/>
  <w15:commentEx w15:paraId="0929509C" w15:paraIdParent="1CD0FAAC" w15:done="0"/>
  <w15:commentEx w15:paraId="547918FA" w15:done="0"/>
  <w15:commentEx w15:paraId="0305DF08" w15:paraIdParent="547918FA" w15:done="0"/>
  <w15:commentEx w15:paraId="2A2BD5AA" w15:done="0"/>
  <w15:commentEx w15:paraId="396D7700" w15:paraIdParent="2A2BD5AA" w15:done="0"/>
  <w15:commentEx w15:paraId="69619A69" w15:done="0"/>
  <w15:commentEx w15:paraId="6FDEB450" w15:paraIdParent="69619A69" w15:done="0"/>
  <w15:commentEx w15:paraId="105E8796" w15:done="0"/>
  <w15:commentEx w15:paraId="0A11E3D8" w15:done="0"/>
  <w15:commentEx w15:paraId="2591356F" w15:paraIdParent="0A11E3D8" w15:done="0"/>
  <w15:commentEx w15:paraId="7A021C7B" w15:done="1"/>
  <w15:commentEx w15:paraId="034F6827" w15:done="0"/>
  <w15:commentEx w15:paraId="5109F757" w15:paraIdParent="034F6827" w15:done="0"/>
  <w15:commentEx w15:paraId="3DE31764" w15:done="1"/>
  <w15:commentEx w15:paraId="3F121489" w15:done="0"/>
  <w15:commentEx w15:paraId="213A05D6" w15:done="0"/>
  <w15:commentEx w15:paraId="5A01F396" w15:paraIdParent="213A05D6" w15:done="0"/>
  <w15:commentEx w15:paraId="26193E08" w15:done="0"/>
  <w15:commentEx w15:paraId="709724E7" w15:paraIdParent="26193E08" w15:done="0"/>
  <w15:commentEx w15:paraId="708B0A3C" w15:done="0"/>
  <w15:commentEx w15:paraId="6C32DE1E" w15:paraIdParent="708B0A3C" w15:done="0"/>
  <w15:commentEx w15:paraId="5F572704" w15:done="1"/>
  <w15:commentEx w15:paraId="76488DE8" w15:done="0"/>
  <w15:commentEx w15:paraId="6F3D59A2" w15:done="0"/>
  <w15:commentEx w15:paraId="2B62D76A" w15:done="1"/>
  <w15:commentEx w15:paraId="382A7224" w15:done="0"/>
  <w15:commentEx w15:paraId="3AF20EEF" w15:done="0"/>
  <w15:commentEx w15:paraId="4AF4613F" w15:paraIdParent="3AF20EEF" w15:done="0"/>
  <w15:commentEx w15:paraId="787BB5E7" w15:done="1"/>
  <w15:commentEx w15:paraId="7731FE36" w15:done="1"/>
  <w15:commentEx w15:paraId="2651EF31" w15:done="0"/>
  <w15:commentEx w15:paraId="7FEDCB4C" w15:done="0"/>
  <w15:commentEx w15:paraId="6CF34745" w15:paraIdParent="7FEDCB4C" w15:done="0"/>
  <w15:commentEx w15:paraId="23C42EF4" w15:done="1"/>
  <w15:commentEx w15:paraId="6FE08E05" w15:done="1"/>
  <w15:commentEx w15:paraId="1816065D" w15:done="1"/>
  <w15:commentEx w15:paraId="0BE3A47E" w15:done="1"/>
  <w15:commentEx w15:paraId="19261052" w15:done="1"/>
  <w15:commentEx w15:paraId="3C59E894" w15:done="1"/>
  <w15:commentEx w15:paraId="282CF020" w15:done="0"/>
  <w15:commentEx w15:paraId="3E407B54" w15:done="1"/>
  <w15:commentEx w15:paraId="02983CAD" w15:done="1"/>
  <w15:commentEx w15:paraId="70850342" w15:done="1"/>
  <w15:commentEx w15:paraId="69226448" w15:done="1"/>
  <w15:commentEx w15:paraId="11250535" w15:done="1"/>
  <w15:commentEx w15:paraId="3DEE2442" w15:done="0"/>
  <w15:commentEx w15:paraId="21F95C1D" w15:paraIdParent="3DEE2442" w15:done="0"/>
  <w15:commentEx w15:paraId="34F90B3A" w15:done="1"/>
  <w15:commentEx w15:paraId="69C780FE" w15:done="1"/>
  <w15:commentEx w15:paraId="25813F4A" w15:done="1"/>
  <w15:commentEx w15:paraId="4DFAA061" w15:done="0"/>
  <w15:commentEx w15:paraId="542BCB5D" w15:done="1"/>
  <w15:commentEx w15:paraId="1BF81943" w15:done="1"/>
  <w15:commentEx w15:paraId="6DA9D27E" w15:done="1"/>
  <w15:commentEx w15:paraId="42C29FCC" w15:done="1"/>
  <w15:commentEx w15:paraId="736F01FC" w15:done="0"/>
  <w15:commentEx w15:paraId="43A91F2F" w15:done="0"/>
  <w15:commentEx w15:paraId="5B5F453F" w15:done="1"/>
  <w15:commentEx w15:paraId="786E8143" w15:done="0"/>
  <w15:commentEx w15:paraId="1FF21CDD" w15:done="1"/>
  <w15:commentEx w15:paraId="5E04EF3B" w15:done="1"/>
  <w15:commentEx w15:paraId="2FF170BB" w15:done="1"/>
  <w15:commentEx w15:paraId="65FA4C74" w15:done="0"/>
  <w15:commentEx w15:paraId="0FF6F438" w15:done="0"/>
  <w15:commentEx w15:paraId="633A8117" w15:paraIdParent="0FF6F438" w15:done="0"/>
  <w15:commentEx w15:paraId="74FAE088" w15:done="1"/>
  <w15:commentEx w15:paraId="5534E196" w15:done="1"/>
  <w15:commentEx w15:paraId="069427EF" w15:done="0"/>
  <w15:commentEx w15:paraId="68B2AED5" w15:paraIdParent="069427EF" w15:done="0"/>
  <w15:commentEx w15:paraId="5A927A59" w15:paraIdParent="069427EF" w15:done="0"/>
  <w15:commentEx w15:paraId="1D2E447B" w15:done="0"/>
  <w15:commentEx w15:paraId="161594E4" w15:done="0"/>
  <w15:commentEx w15:paraId="4E8729E5" w15:done="0"/>
  <w15:commentEx w15:paraId="1F7E1A0B" w15:done="1"/>
  <w15:commentEx w15:paraId="022538A1" w15:done="0"/>
  <w15:commentEx w15:paraId="6B941B3C" w15:done="1"/>
  <w15:commentEx w15:paraId="6902E7C8" w15:paraIdParent="6B941B3C" w15:done="1"/>
  <w15:commentEx w15:paraId="1F0FD650" w15:done="0"/>
  <w15:commentEx w15:paraId="5F694CAC" w15:paraIdParent="1F0FD6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5D7084A" w16cex:dateUtc="2025-04-27T22:05:00Z"/>
  <w16cex:commentExtensible w16cex:durableId="6B933212" w16cex:dateUtc="2025-05-08T01:28:00Z"/>
  <w16cex:commentExtensible w16cex:durableId="69B95CCC" w16cex:dateUtc="2025-04-27T21:54:00Z"/>
  <w16cex:commentExtensible w16cex:durableId="2B446E59" w16cex:dateUtc="2025-01-29T14:07:00Z">
    <w16cex:extLst>
      <w16:ext w16:uri="{CE6994B0-6A32-4C9F-8C6B-6E91EDA988CE}">
        <cr:reactions xmlns:cr="http://schemas.microsoft.com/office/comments/2020/reactions">
          <cr:reaction reactionType="1">
            <cr:reactionInfo dateUtc="2025-02-19T16:56:08Z">
              <cr:user userId="S::kosmatka@mit.edu::b8c10070-d279-4d97-99e6-6f17c1bf1cd2" userProvider="AD" userName="Jennifer Kosmatka"/>
            </cr:reactionInfo>
          </cr:reaction>
        </cr:reactions>
      </w16:ext>
    </w16cex:extLst>
  </w16cex:commentExtensible>
  <w16cex:commentExtensible w16cex:durableId="1BB079FF" w16cex:dateUtc="2025-04-27T22:12:00Z"/>
  <w16cex:commentExtensible w16cex:durableId="7543EC10" w16cex:dateUtc="2025-04-28T00:48:00Z"/>
  <w16cex:commentExtensible w16cex:durableId="19E6BE16" w16cex:dateUtc="2025-04-27T22:09:00Z"/>
  <w16cex:commentExtensible w16cex:durableId="37E07D93" w16cex:dateUtc="2025-04-27T22:16:00Z"/>
  <w16cex:commentExtensible w16cex:durableId="65BD92D2" w16cex:dateUtc="2025-04-28T00:49:00Z"/>
  <w16cex:commentExtensible w16cex:durableId="59DD3BDE" w16cex:dateUtc="2025-05-31T22:12:00Z"/>
  <w16cex:commentExtensible w16cex:durableId="0B9039D3" w16cex:dateUtc="2025-05-31T22:13:00Z"/>
  <w16cex:commentExtensible w16cex:durableId="2E448AFD" w16cex:dateUtc="2025-04-27T22:21:00Z"/>
  <w16cex:commentExtensible w16cex:durableId="583276AA" w16cex:dateUtc="2025-05-31T15:05:00Z"/>
  <w16cex:commentExtensible w16cex:durableId="700F3215" w16cex:dateUtc="2025-04-27T22:24:00Z"/>
  <w16cex:commentExtensible w16cex:durableId="029B397B" w16cex:dateUtc="2025-05-07T03:58:00Z"/>
  <w16cex:commentExtensible w16cex:durableId="4EFA06FE" w16cex:dateUtc="2025-06-11T16:00:00Z"/>
  <w16cex:commentExtensible w16cex:durableId="082B249B" w16cex:dateUtc="2025-04-27T22:35:00Z"/>
  <w16cex:commentExtensible w16cex:durableId="73DED1E6" w16cex:dateUtc="2025-04-28T01:55:00Z"/>
  <w16cex:commentExtensible w16cex:durableId="635E0655" w16cex:dateUtc="2025-04-27T22:45:00Z"/>
  <w16cex:commentExtensible w16cex:durableId="246B81BC" w16cex:dateUtc="2025-05-31T15:24:00Z"/>
  <w16cex:commentExtensible w16cex:durableId="3E11EBAF" w16cex:dateUtc="2025-06-11T12:36:00Z"/>
  <w16cex:commentExtensible w16cex:durableId="60FD7C63" w16cex:dateUtc="2025-05-08T01:47:00Z"/>
  <w16cex:commentExtensible w16cex:durableId="05A0D971" w16cex:dateUtc="2025-04-27T22:51:00Z"/>
  <w16cex:commentExtensible w16cex:durableId="14758D5A" w16cex:dateUtc="2025-03-06T20:25:00Z"/>
  <w16cex:commentExtensible w16cex:durableId="473473DA" w16cex:dateUtc="2025-03-06T21:31:00Z"/>
  <w16cex:commentExtensible w16cex:durableId="18935279" w16cex:dateUtc="2025-03-06T21:32:00Z"/>
  <w16cex:commentExtensible w16cex:durableId="3F9C0933" w16cex:dateUtc="2025-03-10T18:36:00Z"/>
  <w16cex:commentExtensible w16cex:durableId="716F22A8" w16cex:dateUtc="2025-04-27T23:03:00Z"/>
  <w16cex:commentExtensible w16cex:durableId="086AAA25" w16cex:dateUtc="2025-05-08T01:37:00Z"/>
  <w16cex:commentExtensible w16cex:durableId="62A13DBD" w16cex:dateUtc="2025-05-31T16:35:00Z"/>
  <w16cex:commentExtensible w16cex:durableId="30B824BE" w16cex:dateUtc="2025-04-27T23:10:00Z"/>
  <w16cex:commentExtensible w16cex:durableId="5863A90C" w16cex:dateUtc="2025-05-31T20:50:00Z"/>
  <w16cex:commentExtensible w16cex:durableId="35E44D76" w16cex:dateUtc="2025-03-26T15:42:00Z"/>
  <w16cex:commentExtensible w16cex:durableId="4B5E5D97" w16cex:dateUtc="2025-04-16T14:13:00Z"/>
  <w16cex:commentExtensible w16cex:durableId="619CB8E8" w16cex:dateUtc="2025-04-28T12:28:00Z"/>
  <w16cex:commentExtensible w16cex:durableId="5F3028F7" w16cex:dateUtc="2025-05-31T21:36:00Z"/>
  <w16cex:commentExtensible w16cex:durableId="0708C945" w16cex:dateUtc="2025-05-31T21:40:00Z"/>
  <w16cex:commentExtensible w16cex:durableId="698BAF28" w16cex:dateUtc="2025-02-26T18:28:00Z"/>
  <w16cex:commentExtensible w16cex:durableId="02B4FBAE" w16cex:dateUtc="2025-06-11T16:30:00Z"/>
  <w16cex:commentExtensible w16cex:durableId="5335BEDD" w16cex:dateUtc="2025-05-31T21:46:00Z"/>
  <w16cex:commentExtensible w16cex:durableId="7D16FEE6" w16cex:dateUtc="2025-04-28T01:32:00Z"/>
  <w16cex:commentExtensible w16cex:durableId="460AC2B0" w16cex:dateUtc="2025-05-31T22:02:00Z"/>
  <w16cex:commentExtensible w16cex:durableId="234E6E51" w16cex:dateUtc="2025-06-01T02:01:00Z"/>
  <w16cex:commentExtensible w16cex:durableId="26F7F0EA" w16cex:dateUtc="2025-04-28T01:34:00Z"/>
  <w16cex:commentExtensible w16cex:durableId="638D297D" w16cex:dateUtc="2025-05-31T22:03:00Z"/>
  <w16cex:commentExtensible w16cex:durableId="0E7FC7E1" w16cex:dateUtc="2025-06-01T02:10:00Z"/>
  <w16cex:commentExtensible w16cex:durableId="5E76F055" w16cex:dateUtc="2025-06-01T02:11:00Z"/>
  <w16cex:commentExtensible w16cex:durableId="41BF3751" w16cex:dateUtc="2025-06-10T17:47:00Z"/>
  <w16cex:commentExtensible w16cex:durableId="527101DD" w16cex:dateUtc="2025-04-28T01:35:00Z"/>
  <w16cex:commentExtensible w16cex:durableId="25178FCE" w16cex:dateUtc="2025-04-28T01:45:00Z"/>
  <w16cex:commentExtensible w16cex:durableId="20DE4981" w16cex:dateUtc="2025-06-01T02:14:00Z"/>
  <w16cex:commentExtensible w16cex:durableId="7903CAD1" w16cex:dateUtc="2025-04-28T01:39:00Z"/>
  <w16cex:commentExtensible w16cex:durableId="35DD1988" w16cex:dateUtc="2025-04-28T01:42:00Z"/>
  <w16cex:commentExtensible w16cex:durableId="5B5EB717" w16cex:dateUtc="2025-06-10T18:49:00Z"/>
  <w16cex:commentExtensible w16cex:durableId="416F6D44" w16cex:dateUtc="2025-03-12T02:25:00Z"/>
  <w16cex:commentExtensible w16cex:durableId="2B0D34DB" w16cex:dateUtc="2024-12-18T16:47:00Z">
    <w16cex:extLst>
      <w16:ext w16:uri="{CE6994B0-6A32-4C9F-8C6B-6E91EDA988CE}">
        <cr:reactions xmlns:cr="http://schemas.microsoft.com/office/comments/2020/reactions">
          <cr:reaction reactionType="1">
            <cr:reactionInfo dateUtc="2025-03-12T02:23:41Z">
              <cr:user userId="S::kosmatka@mit.edu::b8c10070-d279-4d97-99e6-6f17c1bf1cd2" userProvider="AD" userName="Jennifer Kosmatka"/>
            </cr:reactionInfo>
          </cr:reaction>
        </cr:reactions>
      </w16:ext>
    </w16cex:extLst>
  </w16cex:commentExtensible>
  <w16cex:commentExtensible w16cex:durableId="6FDE1516" w16cex:dateUtc="2025-04-28T12:31:00Z">
    <w16cex:extLst>
      <w16:ext w16:uri="{CE6994B0-6A32-4C9F-8C6B-6E91EDA988CE}">
        <cr:reactions xmlns:cr="http://schemas.microsoft.com/office/comments/2020/reactions">
          <cr:reaction reactionType="1">
            <cr:reactionInfo dateUtc="2025-06-09T21:39:58Z">
              <cr:user userId="S::kosmatka@mit.edu::b8c10070-d279-4d97-99e6-6f17c1bf1cd2" userProvider="AD" userName="Jennifer Kosmatka"/>
            </cr:reactionInfo>
          </cr:reaction>
        </cr:reactions>
      </w16:ext>
    </w16cex:extLst>
  </w16cex:commentExtensible>
  <w16cex:commentExtensible w16cex:durableId="551D8C86" w16cex:dateUtc="2025-05-05T12:37:00Z"/>
  <w16cex:commentExtensible w16cex:durableId="7FECA9A3" w16cex:dateUtc="2025-05-31T15:35:00Z"/>
  <w16cex:commentExtensible w16cex:durableId="65437544" w16cex:dateUtc="2025-05-05T12:35:00Z"/>
  <w16cex:commentExtensible w16cex:durableId="40C700B0" w16cex:dateUtc="2025-06-09T22:38:00Z"/>
  <w16cex:commentExtensible w16cex:durableId="6B06C49C" w16cex:dateUtc="2025-05-05T12:36:00Z"/>
  <w16cex:commentExtensible w16cex:durableId="1F4EC5FF" w16cex:dateUtc="2025-05-05T12:26:00Z"/>
  <w16cex:commentExtensible w16cex:durableId="51B5BBE9" w16cex:dateUtc="2025-05-05T12:26:00Z"/>
  <w16cex:commentExtensible w16cex:durableId="331214A0" w16cex:dateUtc="2025-05-05T12:29:00Z"/>
  <w16cex:commentExtensible w16cex:durableId="60B7E38D" w16cex:dateUtc="2025-05-05T12:45:00Z"/>
  <w16cex:commentExtensible w16cex:durableId="0DBC78F7" w16cex:dateUtc="2025-06-01T02:37:00Z"/>
  <w16cex:commentExtensible w16cex:durableId="34D5A800" w16cex:dateUtc="2025-05-05T12:50:00Z"/>
  <w16cex:commentExtensible w16cex:durableId="5CF88C4E" w16cex:dateUtc="2025-06-10T19:43:00Z"/>
  <w16cex:commentExtensible w16cex:durableId="2452AB24" w16cex:dateUtc="2025-05-06T14:26:00Z"/>
  <w16cex:commentExtensible w16cex:durableId="12C882EE" w16cex:dateUtc="2025-06-01T02:42:00Z"/>
  <w16cex:commentExtensible w16cex:durableId="2B68AF3A" w16cex:dateUtc="2025-05-06T14:27:00Z"/>
  <w16cex:commentExtensible w16cex:durableId="162F9949" w16cex:dateUtc="2025-06-11T15:40:00Z"/>
  <w16cex:commentExtensible w16cex:durableId="4165F6CA" w16cex:dateUtc="2025-05-06T14:27:00Z"/>
  <w16cex:commentExtensible w16cex:durableId="7E4DCD54" w16cex:dateUtc="2025-05-06T14:30:00Z"/>
  <w16cex:commentExtensible w16cex:durableId="47110B03" w16cex:dateUtc="2025-06-10T13:36:00Z"/>
  <w16cex:commentExtensible w16cex:durableId="04746EE6" w16cex:dateUtc="2025-05-06T14:32:00Z"/>
  <w16cex:commentExtensible w16cex:durableId="572A3ED1" w16cex:dateUtc="2025-05-06T14:32:00Z"/>
  <w16cex:commentExtensible w16cex:durableId="440A0DF2" w16cex:dateUtc="2025-06-01T02:51:00Z"/>
  <w16cex:commentExtensible w16cex:durableId="5249F7AF" w16cex:dateUtc="2025-05-07T04:23:00Z"/>
  <w16cex:commentExtensible w16cex:durableId="551A2CCC" w16cex:dateUtc="2025-05-07T04:24:00Z"/>
  <w16cex:commentExtensible w16cex:durableId="3FE62B09" w16cex:dateUtc="2025-05-06T14:33:00Z"/>
  <w16cex:commentExtensible w16cex:durableId="3552B1AC" w16cex:dateUtc="2025-06-01T02:53:00Z"/>
  <w16cex:commentExtensible w16cex:durableId="04204951" w16cex:dateUtc="2025-05-06T14:29:00Z"/>
  <w16cex:commentExtensible w16cex:durableId="40B39D4A" w16cex:dateUtc="2025-06-10T13:49:00Z"/>
  <w16cex:commentExtensible w16cex:durableId="5E3D727C" w16cex:dateUtc="2025-05-07T04:22:00Z"/>
  <w16cex:commentExtensible w16cex:durableId="726F02E5" w16cex:dateUtc="2025-06-11T13:25:00Z"/>
  <w16cex:commentExtensible w16cex:durableId="7359EC5F" w16cex:dateUtc="2025-05-06T14:51:00Z"/>
  <w16cex:commentExtensible w16cex:durableId="1D3B9027" w16cex:dateUtc="2025-06-11T15:51:00Z"/>
  <w16cex:commentExtensible w16cex:durableId="569CFEE1" w16cex:dateUtc="2025-05-06T14:51:00Z"/>
  <w16cex:commentExtensible w16cex:durableId="1A75EE4D" w16cex:dateUtc="2025-05-06T15:07:00Z"/>
  <w16cex:commentExtensible w16cex:durableId="67243FB1" w16cex:dateUtc="2025-05-06T14:54:00Z"/>
  <w16cex:commentExtensible w16cex:durableId="030A1F59" w16cex:dateUtc="2025-05-06T15:07:00Z"/>
  <w16cex:commentExtensible w16cex:durableId="6DD70BB6" w16cex:dateUtc="2025-06-09T21:47:00Z"/>
  <w16cex:commentExtensible w16cex:durableId="525C5B64" w16cex:dateUtc="2025-05-06T15:10:00Z"/>
  <w16cex:commentExtensible w16cex:durableId="63F1500B" w16cex:dateUtc="2025-05-07T03:39:00Z"/>
  <w16cex:commentExtensible w16cex:durableId="622E2313" w16cex:dateUtc="2025-06-01T03:19:00Z"/>
  <w16cex:commentExtensible w16cex:durableId="524CF6DD" w16cex:dateUtc="2025-05-07T12:46:00Z"/>
  <w16cex:commentExtensible w16cex:durableId="5B22256F" w16cex:dateUtc="2025-06-01T03:20:00Z"/>
  <w16cex:commentExtensible w16cex:durableId="6AA674CC" w16cex:dateUtc="2025-05-07T03:44:00Z"/>
  <w16cex:commentExtensible w16cex:durableId="28486EFB" w16cex:dateUtc="2025-05-07T03:45:00Z"/>
  <w16cex:commentExtensible w16cex:durableId="0399A7F3" w16cex:dateUtc="2025-05-07T03:45:00Z"/>
  <w16cex:commentExtensible w16cex:durableId="5DD7906B" w16cex:dateUtc="2025-05-07T03:52:00Z"/>
  <w16cex:commentExtensible w16cex:durableId="31F46BD6" w16cex:dateUtc="2025-05-07T04:00:00Z"/>
  <w16cex:commentExtensible w16cex:durableId="01E5AC20" w16cex:dateUtc="2025-05-07T04:00:00Z"/>
  <w16cex:commentExtensible w16cex:durableId="27E23DD7" w16cex:dateUtc="2025-05-07T03:58:00Z"/>
  <w16cex:commentExtensible w16cex:durableId="04F0DF77" w16cex:dateUtc="2025-05-07T04:02:00Z"/>
  <w16cex:commentExtensible w16cex:durableId="239A9017" w16cex:dateUtc="2025-05-07T04:02:00Z"/>
  <w16cex:commentExtensible w16cex:durableId="1B4E67C6" w16cex:dateUtc="2025-05-07T03:54:00Z"/>
  <w16cex:commentExtensible w16cex:durableId="0E1447E0" w16cex:dateUtc="2025-05-07T04:06:00Z"/>
  <w16cex:commentExtensible w16cex:durableId="6FB84A19" w16cex:dateUtc="2025-05-07T04:06:00Z"/>
  <w16cex:commentExtensible w16cex:durableId="60EE25D1" w16cex:dateUtc="2025-05-07T04:07:00Z"/>
  <w16cex:commentExtensible w16cex:durableId="1B0A10D1" w16cex:dateUtc="2025-06-10T22:01:00Z"/>
  <w16cex:commentExtensible w16cex:durableId="3043C6FD" w16cex:dateUtc="2025-05-07T04:13:00Z"/>
  <w16cex:commentExtensible w16cex:durableId="5C58D94E" w16cex:dateUtc="2025-05-07T04:13:00Z"/>
  <w16cex:commentExtensible w16cex:durableId="0DD9F25B" w16cex:dateUtc="2025-05-07T04:17:00Z"/>
  <w16cex:commentExtensible w16cex:durableId="7A88ACCE" w16cex:dateUtc="2025-05-07T04:18:00Z"/>
  <w16cex:commentExtensible w16cex:durableId="4927EACF" w16cex:dateUtc="2025-05-07T04:18:00Z"/>
  <w16cex:commentExtensible w16cex:durableId="68245106" w16cex:dateUtc="2025-05-07T04:19:00Z"/>
  <w16cex:commentExtensible w16cex:durableId="75F79E61" w16cex:dateUtc="2025-05-07T04:20:00Z"/>
  <w16cex:commentExtensible w16cex:durableId="75D2E938" w16cex:dateUtc="2025-05-07T04:21:00Z"/>
  <w16cex:commentExtensible w16cex:durableId="799033D5" w16cex:dateUtc="2025-05-07T04:20:00Z"/>
  <w16cex:commentExtensible w16cex:durableId="773B422F" w16cex:dateUtc="2025-05-07T12:48:00Z"/>
  <w16cex:commentExtensible w16cex:durableId="1AF63799" w16cex:dateUtc="2025-05-07T04:18:00Z"/>
  <w16cex:commentExtensible w16cex:durableId="73AB85A0" w16cex:dateUtc="2025-06-11T16:19:00Z"/>
  <w16cex:commentExtensible w16cex:durableId="48591D45" w16cex:dateUtc="2025-05-07T12:50:00Z"/>
  <w16cex:commentExtensible w16cex:durableId="1E7D8F4F" w16cex:dateUtc="2025-05-07T12:53:00Z"/>
  <w16cex:commentExtensible w16cex:durableId="79CAE7C6" w16cex:dateUtc="2025-05-07T12:53:00Z"/>
  <w16cex:commentExtensible w16cex:durableId="5EC8D1A0" w16cex:dateUtc="2025-05-07T23:28:00Z"/>
  <w16cex:commentExtensible w16cex:durableId="2E3F330A" w16cex:dateUtc="2025-05-07T23:29:00Z"/>
  <w16cex:commentExtensible w16cex:durableId="0C954DC4" w16cex:dateUtc="2025-06-02T19:44:00Z"/>
  <w16cex:commentExtensible w16cex:durableId="205C25C1" w16cex:dateUtc="2025-05-07T23:49:00Z"/>
  <w16cex:commentExtensible w16cex:durableId="3FC92D05" w16cex:dateUtc="2025-05-07T23:46:00Z"/>
  <w16cex:commentExtensible w16cex:durableId="29721A5F" w16cex:dateUtc="2024-08-26T00:59:00Z"/>
  <w16cex:commentExtensible w16cex:durableId="2210C4D9" w16cex:dateUtc="2025-01-06T18:57:00Z"/>
  <w16cex:commentExtensible w16cex:durableId="39B1517E" w16cex:dateUtc="2025-05-08T01:17:00Z"/>
  <w16cex:commentExtensible w16cex:durableId="3FB54A0B" w16cex:dateUtc="2025-05-07T23:49:00Z"/>
  <w16cex:commentExtensible w16cex:durableId="4AE49D0D" w16cex:dateUtc="2025-05-07T23:51:00Z"/>
  <w16cex:commentExtensible w16cex:durableId="54B30D63" w16cex:dateUtc="2025-05-08T01:10:00Z"/>
  <w16cex:commentExtensible w16cex:durableId="72570549" w16cex:dateUtc="2025-05-06T14:43:00Z"/>
  <w16cex:commentExtensible w16cex:durableId="516A80A3" w16cex:dateUtc="2025-05-07T23:52:00Z"/>
  <w16cex:commentExtensible w16cex:durableId="75BE1094" w16cex:dateUtc="2025-05-06T14:43:00Z"/>
  <w16cex:commentExtensible w16cex:durableId="056A2578" w16cex:dateUtc="2025-06-02T19:47:00Z"/>
  <w16cex:commentExtensible w16cex:durableId="400C5566" w16cex:dateUtc="2025-05-08T01:21:00Z"/>
  <w16cex:commentExtensible w16cex:durableId="2010DA79" w16cex:dateUtc="2025-05-31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F4B994" w16cid:durableId="55D7084A"/>
  <w16cid:commentId w16cid:paraId="3FEE85BE" w16cid:durableId="6B933212"/>
  <w16cid:commentId w16cid:paraId="0137034F" w16cid:durableId="69B95CCC"/>
  <w16cid:commentId w16cid:paraId="2B08AE69" w16cid:durableId="2B446E59"/>
  <w16cid:commentId w16cid:paraId="16CDB5D3" w16cid:durableId="1BB079FF"/>
  <w16cid:commentId w16cid:paraId="4E38BC4F" w16cid:durableId="7543EC10"/>
  <w16cid:commentId w16cid:paraId="102B46C6" w16cid:durableId="19E6BE16"/>
  <w16cid:commentId w16cid:paraId="30060A52" w16cid:durableId="37E07D93"/>
  <w16cid:commentId w16cid:paraId="3A450C47" w16cid:durableId="65BD92D2"/>
  <w16cid:commentId w16cid:paraId="6C08AF9D" w16cid:durableId="59DD3BDE"/>
  <w16cid:commentId w16cid:paraId="204FDDE8" w16cid:durableId="0B9039D3"/>
  <w16cid:commentId w16cid:paraId="22C99679" w16cid:durableId="2E448AFD"/>
  <w16cid:commentId w16cid:paraId="24B10222" w16cid:durableId="583276AA"/>
  <w16cid:commentId w16cid:paraId="13C976ED" w16cid:durableId="700F3215"/>
  <w16cid:commentId w16cid:paraId="79B64AF7" w16cid:durableId="029B397B"/>
  <w16cid:commentId w16cid:paraId="6166D5AC" w16cid:durableId="4EFA06FE"/>
  <w16cid:commentId w16cid:paraId="750D37BB" w16cid:durableId="082B249B"/>
  <w16cid:commentId w16cid:paraId="3AD36A5F" w16cid:durableId="73DED1E6"/>
  <w16cid:commentId w16cid:paraId="4D5D0DC3" w16cid:durableId="635E0655"/>
  <w16cid:commentId w16cid:paraId="70C5E816" w16cid:durableId="246B81BC"/>
  <w16cid:commentId w16cid:paraId="40171CDB" w16cid:durableId="3E11EBAF"/>
  <w16cid:commentId w16cid:paraId="281C2EE3" w16cid:durableId="60FD7C63"/>
  <w16cid:commentId w16cid:paraId="186F1B32" w16cid:durableId="05A0D971"/>
  <w16cid:commentId w16cid:paraId="4BCA5B9F" w16cid:durableId="14758D5A"/>
  <w16cid:commentId w16cid:paraId="71F85169" w16cid:durableId="473473DA"/>
  <w16cid:commentId w16cid:paraId="2591113D" w16cid:durableId="18935279"/>
  <w16cid:commentId w16cid:paraId="0BD4E157" w16cid:durableId="3F9C0933"/>
  <w16cid:commentId w16cid:paraId="6BD1DD86" w16cid:durableId="716F22A8"/>
  <w16cid:commentId w16cid:paraId="725CD816" w16cid:durableId="086AAA25"/>
  <w16cid:commentId w16cid:paraId="01EAF702" w16cid:durableId="62A13DBD"/>
  <w16cid:commentId w16cid:paraId="4F07568D" w16cid:durableId="30B824BE"/>
  <w16cid:commentId w16cid:paraId="594F0AC4" w16cid:durableId="5863A90C"/>
  <w16cid:commentId w16cid:paraId="5F84F745" w16cid:durableId="35E44D76"/>
  <w16cid:commentId w16cid:paraId="7DD43D19" w16cid:durableId="4B5E5D97"/>
  <w16cid:commentId w16cid:paraId="24A586FA" w16cid:durableId="619CB8E8"/>
  <w16cid:commentId w16cid:paraId="441BC454" w16cid:durableId="5F3028F7"/>
  <w16cid:commentId w16cid:paraId="66B3997B" w16cid:durableId="0708C945"/>
  <w16cid:commentId w16cid:paraId="49A62B9D" w16cid:durableId="698BAF28"/>
  <w16cid:commentId w16cid:paraId="32B3CAA0" w16cid:durableId="02B4FBAE"/>
  <w16cid:commentId w16cid:paraId="3C8A0E71" w16cid:durableId="5335BEDD"/>
  <w16cid:commentId w16cid:paraId="44A5D38A" w16cid:durableId="7D16FEE6"/>
  <w16cid:commentId w16cid:paraId="4F83500F" w16cid:durableId="460AC2B0"/>
  <w16cid:commentId w16cid:paraId="3B071A8B" w16cid:durableId="234E6E51"/>
  <w16cid:commentId w16cid:paraId="655966F1" w16cid:durableId="26F7F0EA"/>
  <w16cid:commentId w16cid:paraId="3AD51F04" w16cid:durableId="638D297D"/>
  <w16cid:commentId w16cid:paraId="1A81ACA2" w16cid:durableId="0E7FC7E1"/>
  <w16cid:commentId w16cid:paraId="654A5093" w16cid:durableId="5E76F055"/>
  <w16cid:commentId w16cid:paraId="771306BF" w16cid:durableId="41BF3751"/>
  <w16cid:commentId w16cid:paraId="5A0D498E" w16cid:durableId="527101DD"/>
  <w16cid:commentId w16cid:paraId="16C2EBBF" w16cid:durableId="25178FCE"/>
  <w16cid:commentId w16cid:paraId="654DEA97" w16cid:durableId="20DE4981"/>
  <w16cid:commentId w16cid:paraId="6661F934" w16cid:durableId="7903CAD1"/>
  <w16cid:commentId w16cid:paraId="7CF8B743" w16cid:durableId="35DD1988"/>
  <w16cid:commentId w16cid:paraId="3A1B8103" w16cid:durableId="5B5EB717"/>
  <w16cid:commentId w16cid:paraId="5D0B7FB0" w16cid:durableId="416F6D44"/>
  <w16cid:commentId w16cid:paraId="7D2501F8" w16cid:durableId="2B0D34DB"/>
  <w16cid:commentId w16cid:paraId="73EDA7F3" w16cid:durableId="6FDE1516"/>
  <w16cid:commentId w16cid:paraId="340F0702" w16cid:durableId="551D8C86"/>
  <w16cid:commentId w16cid:paraId="2251FFE7" w16cid:durableId="7FECA9A3"/>
  <w16cid:commentId w16cid:paraId="102F2D23" w16cid:durableId="65437544"/>
  <w16cid:commentId w16cid:paraId="24702B40" w16cid:durableId="40C700B0"/>
  <w16cid:commentId w16cid:paraId="6CC2F9BE" w16cid:durableId="6B06C49C"/>
  <w16cid:commentId w16cid:paraId="46A1BAC3" w16cid:durableId="1F4EC5FF"/>
  <w16cid:commentId w16cid:paraId="6545362A" w16cid:durableId="51B5BBE9"/>
  <w16cid:commentId w16cid:paraId="72CA4EA3" w16cid:durableId="331214A0"/>
  <w16cid:commentId w16cid:paraId="1CD0FAAC" w16cid:durableId="60B7E38D"/>
  <w16cid:commentId w16cid:paraId="0929509C" w16cid:durableId="0DBC78F7"/>
  <w16cid:commentId w16cid:paraId="547918FA" w16cid:durableId="34D5A800"/>
  <w16cid:commentId w16cid:paraId="0305DF08" w16cid:durableId="5CF88C4E"/>
  <w16cid:commentId w16cid:paraId="2A2BD5AA" w16cid:durableId="2452AB24"/>
  <w16cid:commentId w16cid:paraId="396D7700" w16cid:durableId="12C882EE"/>
  <w16cid:commentId w16cid:paraId="69619A69" w16cid:durableId="2B68AF3A"/>
  <w16cid:commentId w16cid:paraId="6FDEB450" w16cid:durableId="162F9949"/>
  <w16cid:commentId w16cid:paraId="105E8796" w16cid:durableId="4165F6CA"/>
  <w16cid:commentId w16cid:paraId="0A11E3D8" w16cid:durableId="7E4DCD54"/>
  <w16cid:commentId w16cid:paraId="2591356F" w16cid:durableId="47110B03"/>
  <w16cid:commentId w16cid:paraId="7A021C7B" w16cid:durableId="04746EE6"/>
  <w16cid:commentId w16cid:paraId="034F6827" w16cid:durableId="572A3ED1"/>
  <w16cid:commentId w16cid:paraId="5109F757" w16cid:durableId="440A0DF2"/>
  <w16cid:commentId w16cid:paraId="3DE31764" w16cid:durableId="5249F7AF"/>
  <w16cid:commentId w16cid:paraId="3F121489" w16cid:durableId="551A2CCC"/>
  <w16cid:commentId w16cid:paraId="213A05D6" w16cid:durableId="3FE62B09"/>
  <w16cid:commentId w16cid:paraId="5A01F396" w16cid:durableId="3552B1AC"/>
  <w16cid:commentId w16cid:paraId="26193E08" w16cid:durableId="04204951"/>
  <w16cid:commentId w16cid:paraId="709724E7" w16cid:durableId="40B39D4A"/>
  <w16cid:commentId w16cid:paraId="708B0A3C" w16cid:durableId="5E3D727C"/>
  <w16cid:commentId w16cid:paraId="6C32DE1E" w16cid:durableId="726F02E5"/>
  <w16cid:commentId w16cid:paraId="5F572704" w16cid:durableId="7359EC5F"/>
  <w16cid:commentId w16cid:paraId="76488DE8" w16cid:durableId="1D3B9027"/>
  <w16cid:commentId w16cid:paraId="6F3D59A2" w16cid:durableId="569CFEE1"/>
  <w16cid:commentId w16cid:paraId="2B62D76A" w16cid:durableId="1A75EE4D"/>
  <w16cid:commentId w16cid:paraId="382A7224" w16cid:durableId="67243FB1"/>
  <w16cid:commentId w16cid:paraId="3AF20EEF" w16cid:durableId="030A1F59"/>
  <w16cid:commentId w16cid:paraId="4AF4613F" w16cid:durableId="6DD70BB6"/>
  <w16cid:commentId w16cid:paraId="787BB5E7" w16cid:durableId="525C5B64"/>
  <w16cid:commentId w16cid:paraId="7731FE36" w16cid:durableId="63F1500B"/>
  <w16cid:commentId w16cid:paraId="2651EF31" w16cid:durableId="622E2313"/>
  <w16cid:commentId w16cid:paraId="7FEDCB4C" w16cid:durableId="524CF6DD"/>
  <w16cid:commentId w16cid:paraId="6CF34745" w16cid:durableId="5B22256F"/>
  <w16cid:commentId w16cid:paraId="23C42EF4" w16cid:durableId="6AA674CC"/>
  <w16cid:commentId w16cid:paraId="6FE08E05" w16cid:durableId="28486EFB"/>
  <w16cid:commentId w16cid:paraId="1816065D" w16cid:durableId="0399A7F3"/>
  <w16cid:commentId w16cid:paraId="0BE3A47E" w16cid:durableId="5DD7906B"/>
  <w16cid:commentId w16cid:paraId="19261052" w16cid:durableId="31F46BD6"/>
  <w16cid:commentId w16cid:paraId="3C59E894" w16cid:durableId="01E5AC20"/>
  <w16cid:commentId w16cid:paraId="282CF020" w16cid:durableId="27E23DD7"/>
  <w16cid:commentId w16cid:paraId="3E407B54" w16cid:durableId="04F0DF77"/>
  <w16cid:commentId w16cid:paraId="02983CAD" w16cid:durableId="239A9017"/>
  <w16cid:commentId w16cid:paraId="70850342" w16cid:durableId="1B4E67C6"/>
  <w16cid:commentId w16cid:paraId="69226448" w16cid:durableId="0E1447E0"/>
  <w16cid:commentId w16cid:paraId="11250535" w16cid:durableId="6FB84A19"/>
  <w16cid:commentId w16cid:paraId="3DEE2442" w16cid:durableId="60EE25D1"/>
  <w16cid:commentId w16cid:paraId="21F95C1D" w16cid:durableId="1B0A10D1"/>
  <w16cid:commentId w16cid:paraId="34F90B3A" w16cid:durableId="3043C6FD"/>
  <w16cid:commentId w16cid:paraId="69C780FE" w16cid:durableId="5C58D94E"/>
  <w16cid:commentId w16cid:paraId="25813F4A" w16cid:durableId="0DD9F25B"/>
  <w16cid:commentId w16cid:paraId="4DFAA061" w16cid:durableId="7A88ACCE"/>
  <w16cid:commentId w16cid:paraId="542BCB5D" w16cid:durableId="4927EACF"/>
  <w16cid:commentId w16cid:paraId="1BF81943" w16cid:durableId="68245106"/>
  <w16cid:commentId w16cid:paraId="6DA9D27E" w16cid:durableId="75F79E61"/>
  <w16cid:commentId w16cid:paraId="42C29FCC" w16cid:durableId="75D2E938"/>
  <w16cid:commentId w16cid:paraId="736F01FC" w16cid:durableId="799033D5"/>
  <w16cid:commentId w16cid:paraId="43A91F2F" w16cid:durableId="773B422F"/>
  <w16cid:commentId w16cid:paraId="5B5F453F" w16cid:durableId="1AF63799"/>
  <w16cid:commentId w16cid:paraId="786E8143" w16cid:durableId="73AB85A0"/>
  <w16cid:commentId w16cid:paraId="1FF21CDD" w16cid:durableId="48591D45"/>
  <w16cid:commentId w16cid:paraId="5E04EF3B" w16cid:durableId="1E7D8F4F"/>
  <w16cid:commentId w16cid:paraId="2FF170BB" w16cid:durableId="79CAE7C6"/>
  <w16cid:commentId w16cid:paraId="65FA4C74" w16cid:durableId="5EC8D1A0"/>
  <w16cid:commentId w16cid:paraId="0FF6F438" w16cid:durableId="2E3F330A"/>
  <w16cid:commentId w16cid:paraId="633A8117" w16cid:durableId="0C954DC4"/>
  <w16cid:commentId w16cid:paraId="74FAE088" w16cid:durableId="205C25C1"/>
  <w16cid:commentId w16cid:paraId="5534E196" w16cid:durableId="3FC92D05"/>
  <w16cid:commentId w16cid:paraId="069427EF" w16cid:durableId="29721A5F"/>
  <w16cid:commentId w16cid:paraId="68B2AED5" w16cid:durableId="2210C4D9"/>
  <w16cid:commentId w16cid:paraId="5A927A59" w16cid:durableId="39B1517E"/>
  <w16cid:commentId w16cid:paraId="1D2E447B" w16cid:durableId="3FB54A0B"/>
  <w16cid:commentId w16cid:paraId="161594E4" w16cid:durableId="4AE49D0D"/>
  <w16cid:commentId w16cid:paraId="4E8729E5" w16cid:durableId="54B30D63"/>
  <w16cid:commentId w16cid:paraId="1F7E1A0B" w16cid:durableId="72570549"/>
  <w16cid:commentId w16cid:paraId="022538A1" w16cid:durableId="516A80A3"/>
  <w16cid:commentId w16cid:paraId="6B941B3C" w16cid:durableId="75BE1094"/>
  <w16cid:commentId w16cid:paraId="6902E7C8" w16cid:durableId="056A2578"/>
  <w16cid:commentId w16cid:paraId="1F0FD650" w16cid:durableId="400C5566"/>
  <w16cid:commentId w16cid:paraId="5F694CAC" w16cid:durableId="2010DA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66BDB0" w14:textId="77777777" w:rsidR="00974BC0" w:rsidRDefault="00974BC0" w:rsidP="0000604D">
      <w:r>
        <w:separator/>
      </w:r>
    </w:p>
  </w:endnote>
  <w:endnote w:type="continuationSeparator" w:id="0">
    <w:p w14:paraId="5E6FE556" w14:textId="77777777" w:rsidR="00974BC0" w:rsidRDefault="00974BC0" w:rsidP="00006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66213815"/>
      <w:docPartObj>
        <w:docPartGallery w:val="Page Numbers (Bottom of Page)"/>
        <w:docPartUnique/>
      </w:docPartObj>
    </w:sdtPr>
    <w:sdtContent>
      <w:p w14:paraId="5BE6EDFF" w14:textId="08DF244C" w:rsidR="0000604D" w:rsidRDefault="0000604D" w:rsidP="00847A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67D1C2" w14:textId="77777777" w:rsidR="0000604D" w:rsidRDefault="0000604D" w:rsidP="00CA0D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64710858"/>
      <w:docPartObj>
        <w:docPartGallery w:val="Page Numbers (Bottom of Page)"/>
        <w:docPartUnique/>
      </w:docPartObj>
    </w:sdtPr>
    <w:sdtContent>
      <w:p w14:paraId="3B67ABAA" w14:textId="6F537A43" w:rsidR="0000604D" w:rsidRDefault="0000604D" w:rsidP="00847AD5">
        <w:pPr>
          <w:pStyle w:val="Footer"/>
          <w:framePr w:wrap="none" w:vAnchor="text" w:hAnchor="margin" w:xAlign="right" w:y="1"/>
          <w:rPr>
            <w:rStyle w:val="PageNumber"/>
          </w:rPr>
        </w:pPr>
        <w:r w:rsidRPr="00C02666">
          <w:rPr>
            <w:rStyle w:val="PageNumber"/>
            <w:rFonts w:ascii="Times New Roman" w:hAnsi="Times New Roman" w:cs="Times New Roman"/>
          </w:rPr>
          <w:fldChar w:fldCharType="begin"/>
        </w:r>
        <w:r w:rsidRPr="00C02666">
          <w:rPr>
            <w:rStyle w:val="PageNumber"/>
            <w:rFonts w:ascii="Times New Roman" w:hAnsi="Times New Roman" w:cs="Times New Roman"/>
          </w:rPr>
          <w:instrText xml:space="preserve"> PAGE </w:instrText>
        </w:r>
        <w:r w:rsidRPr="00C02666">
          <w:rPr>
            <w:rStyle w:val="PageNumber"/>
            <w:rFonts w:ascii="Times New Roman" w:hAnsi="Times New Roman" w:cs="Times New Roman"/>
          </w:rPr>
          <w:fldChar w:fldCharType="separate"/>
        </w:r>
        <w:r w:rsidRPr="00C02666">
          <w:rPr>
            <w:rStyle w:val="PageNumber"/>
            <w:rFonts w:ascii="Times New Roman" w:hAnsi="Times New Roman" w:cs="Times New Roman"/>
            <w:noProof/>
          </w:rPr>
          <w:t>1</w:t>
        </w:r>
        <w:r w:rsidRPr="00C02666">
          <w:rPr>
            <w:rStyle w:val="PageNumber"/>
            <w:rFonts w:ascii="Times New Roman" w:hAnsi="Times New Roman" w:cs="Times New Roman"/>
          </w:rPr>
          <w:fldChar w:fldCharType="end"/>
        </w:r>
      </w:p>
    </w:sdtContent>
  </w:sdt>
  <w:p w14:paraId="332206B2" w14:textId="77777777" w:rsidR="0000604D" w:rsidRDefault="0000604D" w:rsidP="00CA0D5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EEFED7" w14:textId="77777777" w:rsidR="00974BC0" w:rsidRDefault="00974BC0" w:rsidP="0000604D">
      <w:r>
        <w:separator/>
      </w:r>
    </w:p>
  </w:footnote>
  <w:footnote w:type="continuationSeparator" w:id="0">
    <w:p w14:paraId="732B08A3" w14:textId="77777777" w:rsidR="00974BC0" w:rsidRDefault="00974BC0" w:rsidP="000060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619BC"/>
    <w:multiLevelType w:val="hybridMultilevel"/>
    <w:tmpl w:val="C4C07FB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E73F80"/>
    <w:multiLevelType w:val="hybridMultilevel"/>
    <w:tmpl w:val="698C9232"/>
    <w:lvl w:ilvl="0" w:tplc="2C02AC7C">
      <w:start w:val="1"/>
      <w:numFmt w:val="upperLetter"/>
      <w:lvlText w:val="%1."/>
      <w:lvlJc w:val="left"/>
      <w:pPr>
        <w:ind w:left="720" w:hanging="360"/>
      </w:pPr>
      <w:rPr>
        <w:rFonts w:ascii="Times New Roman" w:eastAsiaTheme="minorHAnsi" w:hAnsi="Times New Roman" w:cs="Times New Roman"/>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942BC"/>
    <w:multiLevelType w:val="hybridMultilevel"/>
    <w:tmpl w:val="D55267D8"/>
    <w:lvl w:ilvl="0" w:tplc="477A8EA0">
      <w:start w:val="1"/>
      <w:numFmt w:val="upperLetter"/>
      <w:lvlText w:val="%1."/>
      <w:lvlJc w:val="left"/>
      <w:pPr>
        <w:ind w:left="720" w:hanging="360"/>
      </w:pPr>
      <w:rPr>
        <w:rFonts w:ascii="Times New Roman" w:hAnsi="Times New Roman" w:cs="Times New Roma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24B07"/>
    <w:multiLevelType w:val="hybridMultilevel"/>
    <w:tmpl w:val="9DD20DA2"/>
    <w:lvl w:ilvl="0" w:tplc="5EA09DFE">
      <w:start w:val="1"/>
      <w:numFmt w:val="upperLetter"/>
      <w:lvlText w:val="%1."/>
      <w:lvlJc w:val="left"/>
      <w:pPr>
        <w:ind w:left="810" w:hanging="360"/>
      </w:pPr>
      <w:rPr>
        <w:rFonts w:ascii="Times New Roman" w:eastAsiaTheme="minorHAnsi" w:hAnsi="Times New Roman" w:cs="Times New Roman"/>
        <w:b w:val="0"/>
        <w:bCs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21E216F2"/>
    <w:multiLevelType w:val="hybridMultilevel"/>
    <w:tmpl w:val="C4C07FBE"/>
    <w:lvl w:ilvl="0" w:tplc="26DE54C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0D6302"/>
    <w:multiLevelType w:val="hybridMultilevel"/>
    <w:tmpl w:val="4F1A06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C26D82"/>
    <w:multiLevelType w:val="hybridMultilevel"/>
    <w:tmpl w:val="074A07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71AF6"/>
    <w:multiLevelType w:val="hybridMultilevel"/>
    <w:tmpl w:val="9936584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4B61DA"/>
    <w:multiLevelType w:val="hybridMultilevel"/>
    <w:tmpl w:val="7D5E1996"/>
    <w:lvl w:ilvl="0" w:tplc="E40C20DE">
      <w:start w:val="1"/>
      <w:numFmt w:val="lowerLetter"/>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BD3643"/>
    <w:multiLevelType w:val="hybridMultilevel"/>
    <w:tmpl w:val="763AED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6D7221"/>
    <w:multiLevelType w:val="hybridMultilevel"/>
    <w:tmpl w:val="4C420F46"/>
    <w:lvl w:ilvl="0" w:tplc="50B0E750">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745523"/>
    <w:multiLevelType w:val="hybridMultilevel"/>
    <w:tmpl w:val="7012EF88"/>
    <w:lvl w:ilvl="0" w:tplc="B00A23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9D0E92"/>
    <w:multiLevelType w:val="hybridMultilevel"/>
    <w:tmpl w:val="B1940176"/>
    <w:lvl w:ilvl="0" w:tplc="645461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636F8B"/>
    <w:multiLevelType w:val="hybridMultilevel"/>
    <w:tmpl w:val="6D56000A"/>
    <w:lvl w:ilvl="0" w:tplc="DEB0BC00">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5470A4"/>
    <w:multiLevelType w:val="hybridMultilevel"/>
    <w:tmpl w:val="3846369C"/>
    <w:lvl w:ilvl="0" w:tplc="9CB8AA5C">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AD7A00"/>
    <w:multiLevelType w:val="hybridMultilevel"/>
    <w:tmpl w:val="40E029CC"/>
    <w:lvl w:ilvl="0" w:tplc="BFF0D1F6">
      <w:start w:val="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02798F"/>
    <w:multiLevelType w:val="hybridMultilevel"/>
    <w:tmpl w:val="DCA41C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D17462"/>
    <w:multiLevelType w:val="multilevel"/>
    <w:tmpl w:val="54302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896D17"/>
    <w:multiLevelType w:val="hybridMultilevel"/>
    <w:tmpl w:val="F48071F6"/>
    <w:lvl w:ilvl="0" w:tplc="37F0711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157CEA"/>
    <w:multiLevelType w:val="hybridMultilevel"/>
    <w:tmpl w:val="434649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6715B2"/>
    <w:multiLevelType w:val="hybridMultilevel"/>
    <w:tmpl w:val="425AE976"/>
    <w:lvl w:ilvl="0" w:tplc="63F291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996771"/>
    <w:multiLevelType w:val="hybridMultilevel"/>
    <w:tmpl w:val="63981E3C"/>
    <w:lvl w:ilvl="0" w:tplc="D30C09C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995471"/>
    <w:multiLevelType w:val="hybridMultilevel"/>
    <w:tmpl w:val="54664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A756B"/>
    <w:multiLevelType w:val="hybridMultilevel"/>
    <w:tmpl w:val="CCE4D1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703CDC"/>
    <w:multiLevelType w:val="hybridMultilevel"/>
    <w:tmpl w:val="53AA0C2A"/>
    <w:lvl w:ilvl="0" w:tplc="04090015">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C318A1"/>
    <w:multiLevelType w:val="hybridMultilevel"/>
    <w:tmpl w:val="10F612C8"/>
    <w:lvl w:ilvl="0" w:tplc="28C6B6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06849725">
    <w:abstractNumId w:val="1"/>
  </w:num>
  <w:num w:numId="2" w16cid:durableId="1214200423">
    <w:abstractNumId w:val="3"/>
  </w:num>
  <w:num w:numId="3" w16cid:durableId="1329406109">
    <w:abstractNumId w:val="4"/>
  </w:num>
  <w:num w:numId="4" w16cid:durableId="146751294">
    <w:abstractNumId w:val="0"/>
  </w:num>
  <w:num w:numId="5" w16cid:durableId="972832310">
    <w:abstractNumId w:val="21"/>
  </w:num>
  <w:num w:numId="6" w16cid:durableId="1132211302">
    <w:abstractNumId w:val="5"/>
  </w:num>
  <w:num w:numId="7" w16cid:durableId="656685132">
    <w:abstractNumId w:val="23"/>
  </w:num>
  <w:num w:numId="8" w16cid:durableId="1257979192">
    <w:abstractNumId w:val="9"/>
  </w:num>
  <w:num w:numId="9" w16cid:durableId="87849246">
    <w:abstractNumId w:val="16"/>
  </w:num>
  <w:num w:numId="10" w16cid:durableId="714891372">
    <w:abstractNumId w:val="13"/>
  </w:num>
  <w:num w:numId="11" w16cid:durableId="543098670">
    <w:abstractNumId w:val="2"/>
  </w:num>
  <w:num w:numId="12" w16cid:durableId="749811944">
    <w:abstractNumId w:val="10"/>
  </w:num>
  <w:num w:numId="13" w16cid:durableId="1572615163">
    <w:abstractNumId w:val="24"/>
  </w:num>
  <w:num w:numId="14" w16cid:durableId="2057385849">
    <w:abstractNumId w:val="11"/>
  </w:num>
  <w:num w:numId="15" w16cid:durableId="1003315771">
    <w:abstractNumId w:val="18"/>
  </w:num>
  <w:num w:numId="16" w16cid:durableId="19861970">
    <w:abstractNumId w:val="22"/>
  </w:num>
  <w:num w:numId="17" w16cid:durableId="1133862844">
    <w:abstractNumId w:val="14"/>
  </w:num>
  <w:num w:numId="18" w16cid:durableId="1219124048">
    <w:abstractNumId w:val="20"/>
  </w:num>
  <w:num w:numId="19" w16cid:durableId="1375226768">
    <w:abstractNumId w:val="12"/>
  </w:num>
  <w:num w:numId="20" w16cid:durableId="1051417940">
    <w:abstractNumId w:val="8"/>
  </w:num>
  <w:num w:numId="21" w16cid:durableId="1430587981">
    <w:abstractNumId w:val="6"/>
  </w:num>
  <w:num w:numId="22" w16cid:durableId="1941133467">
    <w:abstractNumId w:val="17"/>
  </w:num>
  <w:num w:numId="23" w16cid:durableId="149684732">
    <w:abstractNumId w:val="7"/>
  </w:num>
  <w:num w:numId="24" w16cid:durableId="2058697587">
    <w:abstractNumId w:val="19"/>
  </w:num>
  <w:num w:numId="25" w16cid:durableId="1631740627">
    <w:abstractNumId w:val="25"/>
  </w:num>
  <w:num w:numId="26" w16cid:durableId="1160266541">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nnifer Kosmatka">
    <w15:presenceInfo w15:providerId="AD" w15:userId="S::kosmatka@mit.edu::b8c10070-d279-4d97-99e6-6f17c1bf1cd2"/>
  </w15:person>
  <w15:person w15:author="Jackson Halpin">
    <w15:presenceInfo w15:providerId="Windows Live" w15:userId="058402b74f34ae4a"/>
  </w15:person>
  <w15:person w15:author="Amy E Keating">
    <w15:presenceInfo w15:providerId="AD" w15:userId="S::keating@mit.edu::f1060e9e-7a96-45a3-a1e2-dec8c76f2ff3"/>
  </w15:person>
  <w15:person w15:author="Joseph (Joey) Davis">
    <w15:presenceInfo w15:providerId="AD" w15:userId="S::jhdavis@mit.edu::3779f778-a38f-43c7-9d58-e54d855f9446"/>
  </w15:person>
  <w15:person w15:author="Joey Davis">
    <w15:presenceInfo w15:providerId="Windows Live" w15:userId="cd659cf7da4d5ce5"/>
  </w15:person>
  <w15:person w15:author="joey">
    <w15:presenceInfo w15:providerId="None" w15:userId="joey"/>
  </w15:person>
  <w15:person w15:author="Jennifer Ellen Kosmatka">
    <w15:presenceInfo w15:providerId="AD" w15:userId="S::kosmatka@mit.edu::b8c10070-d279-4d97-99e6-6f17c1bf1c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hideSpellingErrors/>
  <w:activeWritingStyle w:appName="MSWord" w:lang="en-US" w:vendorID="64" w:dllVersion="0" w:nlCheck="1" w:checkStyle="0"/>
  <w:activeWritingStyle w:appName="MSWord" w:lang="en-GB" w:vendorID="64" w:dllVersion="0" w:nlCheck="1" w:checkStyle="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881"/>
    <w:rsid w:val="000002C3"/>
    <w:rsid w:val="00000A94"/>
    <w:rsid w:val="00000AB8"/>
    <w:rsid w:val="0000278E"/>
    <w:rsid w:val="000046F0"/>
    <w:rsid w:val="00004B54"/>
    <w:rsid w:val="0000604D"/>
    <w:rsid w:val="00010937"/>
    <w:rsid w:val="00010CC1"/>
    <w:rsid w:val="0001106C"/>
    <w:rsid w:val="00020FFB"/>
    <w:rsid w:val="000223B1"/>
    <w:rsid w:val="00022459"/>
    <w:rsid w:val="00024607"/>
    <w:rsid w:val="000249B1"/>
    <w:rsid w:val="0002699F"/>
    <w:rsid w:val="00027378"/>
    <w:rsid w:val="000273B1"/>
    <w:rsid w:val="00027BA5"/>
    <w:rsid w:val="0003086D"/>
    <w:rsid w:val="00033690"/>
    <w:rsid w:val="00033E43"/>
    <w:rsid w:val="00035183"/>
    <w:rsid w:val="000363D3"/>
    <w:rsid w:val="00037D56"/>
    <w:rsid w:val="00041AF2"/>
    <w:rsid w:val="00045FFC"/>
    <w:rsid w:val="00052B66"/>
    <w:rsid w:val="0005659F"/>
    <w:rsid w:val="000568C0"/>
    <w:rsid w:val="00060F30"/>
    <w:rsid w:val="00061480"/>
    <w:rsid w:val="0006478D"/>
    <w:rsid w:val="00064C9A"/>
    <w:rsid w:val="00065803"/>
    <w:rsid w:val="00065FC3"/>
    <w:rsid w:val="00066AD9"/>
    <w:rsid w:val="00067332"/>
    <w:rsid w:val="00070547"/>
    <w:rsid w:val="00070D79"/>
    <w:rsid w:val="00071BC7"/>
    <w:rsid w:val="00073781"/>
    <w:rsid w:val="00074F01"/>
    <w:rsid w:val="00083ABC"/>
    <w:rsid w:val="0008478F"/>
    <w:rsid w:val="00086E10"/>
    <w:rsid w:val="000870C3"/>
    <w:rsid w:val="000871DA"/>
    <w:rsid w:val="00090432"/>
    <w:rsid w:val="00090D73"/>
    <w:rsid w:val="00090E14"/>
    <w:rsid w:val="00091E53"/>
    <w:rsid w:val="00092001"/>
    <w:rsid w:val="00092DD5"/>
    <w:rsid w:val="0009308F"/>
    <w:rsid w:val="0009426B"/>
    <w:rsid w:val="00095892"/>
    <w:rsid w:val="000962E3"/>
    <w:rsid w:val="000A10CD"/>
    <w:rsid w:val="000A1457"/>
    <w:rsid w:val="000A1E59"/>
    <w:rsid w:val="000A205B"/>
    <w:rsid w:val="000A4370"/>
    <w:rsid w:val="000A4F4E"/>
    <w:rsid w:val="000A5392"/>
    <w:rsid w:val="000A6176"/>
    <w:rsid w:val="000A656A"/>
    <w:rsid w:val="000A6CAB"/>
    <w:rsid w:val="000A7EF4"/>
    <w:rsid w:val="000B006B"/>
    <w:rsid w:val="000B039E"/>
    <w:rsid w:val="000B0517"/>
    <w:rsid w:val="000B2A7B"/>
    <w:rsid w:val="000B398E"/>
    <w:rsid w:val="000B63D8"/>
    <w:rsid w:val="000B6BED"/>
    <w:rsid w:val="000C00AC"/>
    <w:rsid w:val="000C0615"/>
    <w:rsid w:val="000C1349"/>
    <w:rsid w:val="000C167A"/>
    <w:rsid w:val="000C1AA7"/>
    <w:rsid w:val="000C26A3"/>
    <w:rsid w:val="000C3287"/>
    <w:rsid w:val="000C4254"/>
    <w:rsid w:val="000C49E8"/>
    <w:rsid w:val="000C5C56"/>
    <w:rsid w:val="000C5F3F"/>
    <w:rsid w:val="000C77C4"/>
    <w:rsid w:val="000D07BA"/>
    <w:rsid w:val="000D0F2C"/>
    <w:rsid w:val="000D107A"/>
    <w:rsid w:val="000D27D5"/>
    <w:rsid w:val="000D4C0F"/>
    <w:rsid w:val="000D56B0"/>
    <w:rsid w:val="000D5DF4"/>
    <w:rsid w:val="000D77F0"/>
    <w:rsid w:val="000D7BDE"/>
    <w:rsid w:val="000E526A"/>
    <w:rsid w:val="000E582E"/>
    <w:rsid w:val="000E5C76"/>
    <w:rsid w:val="000E5C9B"/>
    <w:rsid w:val="000E69B8"/>
    <w:rsid w:val="000E6CB6"/>
    <w:rsid w:val="000E7C0B"/>
    <w:rsid w:val="000F104E"/>
    <w:rsid w:val="000F13E3"/>
    <w:rsid w:val="000F2A73"/>
    <w:rsid w:val="000F2BD2"/>
    <w:rsid w:val="000F37C8"/>
    <w:rsid w:val="000F3EA8"/>
    <w:rsid w:val="000F686A"/>
    <w:rsid w:val="001006A7"/>
    <w:rsid w:val="00101796"/>
    <w:rsid w:val="001018EE"/>
    <w:rsid w:val="00102F4E"/>
    <w:rsid w:val="001031A4"/>
    <w:rsid w:val="00107FDA"/>
    <w:rsid w:val="00111A66"/>
    <w:rsid w:val="001122CE"/>
    <w:rsid w:val="00113E51"/>
    <w:rsid w:val="00114B43"/>
    <w:rsid w:val="00115E0C"/>
    <w:rsid w:val="00117D15"/>
    <w:rsid w:val="00120134"/>
    <w:rsid w:val="0012023A"/>
    <w:rsid w:val="00121D2D"/>
    <w:rsid w:val="00122141"/>
    <w:rsid w:val="001244E9"/>
    <w:rsid w:val="0012472D"/>
    <w:rsid w:val="00125131"/>
    <w:rsid w:val="00125D48"/>
    <w:rsid w:val="001307E7"/>
    <w:rsid w:val="0013141F"/>
    <w:rsid w:val="00131E85"/>
    <w:rsid w:val="00133345"/>
    <w:rsid w:val="00133D0C"/>
    <w:rsid w:val="00135F9C"/>
    <w:rsid w:val="001362B6"/>
    <w:rsid w:val="00137100"/>
    <w:rsid w:val="00141DBF"/>
    <w:rsid w:val="00142853"/>
    <w:rsid w:val="00142EDE"/>
    <w:rsid w:val="00142F01"/>
    <w:rsid w:val="00142FC2"/>
    <w:rsid w:val="00143FBE"/>
    <w:rsid w:val="00145588"/>
    <w:rsid w:val="00145E3B"/>
    <w:rsid w:val="0015356E"/>
    <w:rsid w:val="001536BA"/>
    <w:rsid w:val="00153701"/>
    <w:rsid w:val="0015533F"/>
    <w:rsid w:val="0015567D"/>
    <w:rsid w:val="001567CA"/>
    <w:rsid w:val="00157298"/>
    <w:rsid w:val="0016005C"/>
    <w:rsid w:val="00160F72"/>
    <w:rsid w:val="00162B39"/>
    <w:rsid w:val="001637B1"/>
    <w:rsid w:val="00165AA3"/>
    <w:rsid w:val="00170843"/>
    <w:rsid w:val="001715F5"/>
    <w:rsid w:val="001724B1"/>
    <w:rsid w:val="001731FE"/>
    <w:rsid w:val="00173876"/>
    <w:rsid w:val="001739CF"/>
    <w:rsid w:val="00174E00"/>
    <w:rsid w:val="001767FC"/>
    <w:rsid w:val="00180D57"/>
    <w:rsid w:val="0018122C"/>
    <w:rsid w:val="00181F16"/>
    <w:rsid w:val="001821D6"/>
    <w:rsid w:val="0018317E"/>
    <w:rsid w:val="00183F9B"/>
    <w:rsid w:val="00185C16"/>
    <w:rsid w:val="00186AB8"/>
    <w:rsid w:val="001875C3"/>
    <w:rsid w:val="00190666"/>
    <w:rsid w:val="00190983"/>
    <w:rsid w:val="00191D17"/>
    <w:rsid w:val="00192CBD"/>
    <w:rsid w:val="00193BA2"/>
    <w:rsid w:val="00193D4A"/>
    <w:rsid w:val="00194F7E"/>
    <w:rsid w:val="001971E2"/>
    <w:rsid w:val="00197CB7"/>
    <w:rsid w:val="001A13A9"/>
    <w:rsid w:val="001A1A6D"/>
    <w:rsid w:val="001A3ABA"/>
    <w:rsid w:val="001A52A3"/>
    <w:rsid w:val="001A7E1D"/>
    <w:rsid w:val="001B0160"/>
    <w:rsid w:val="001B0815"/>
    <w:rsid w:val="001B0850"/>
    <w:rsid w:val="001B1B0F"/>
    <w:rsid w:val="001B25AB"/>
    <w:rsid w:val="001B2A92"/>
    <w:rsid w:val="001B31D1"/>
    <w:rsid w:val="001B3829"/>
    <w:rsid w:val="001B5834"/>
    <w:rsid w:val="001B5A0B"/>
    <w:rsid w:val="001B5FD6"/>
    <w:rsid w:val="001B63C8"/>
    <w:rsid w:val="001B6586"/>
    <w:rsid w:val="001B79C7"/>
    <w:rsid w:val="001C01FB"/>
    <w:rsid w:val="001C0FEB"/>
    <w:rsid w:val="001C2B23"/>
    <w:rsid w:val="001C2C4C"/>
    <w:rsid w:val="001C3284"/>
    <w:rsid w:val="001C3607"/>
    <w:rsid w:val="001C4001"/>
    <w:rsid w:val="001C520D"/>
    <w:rsid w:val="001C57E6"/>
    <w:rsid w:val="001C5CCD"/>
    <w:rsid w:val="001C6114"/>
    <w:rsid w:val="001C7361"/>
    <w:rsid w:val="001D017D"/>
    <w:rsid w:val="001D082F"/>
    <w:rsid w:val="001D1BE7"/>
    <w:rsid w:val="001D26FA"/>
    <w:rsid w:val="001D418F"/>
    <w:rsid w:val="001D7698"/>
    <w:rsid w:val="001D7FFA"/>
    <w:rsid w:val="001E0603"/>
    <w:rsid w:val="001E2589"/>
    <w:rsid w:val="001E6D56"/>
    <w:rsid w:val="001E7718"/>
    <w:rsid w:val="001E7DBA"/>
    <w:rsid w:val="001F04A5"/>
    <w:rsid w:val="001F0D4D"/>
    <w:rsid w:val="001F10B2"/>
    <w:rsid w:val="001F1269"/>
    <w:rsid w:val="001F26C3"/>
    <w:rsid w:val="001F62E1"/>
    <w:rsid w:val="001F72BE"/>
    <w:rsid w:val="001F7331"/>
    <w:rsid w:val="001F75DB"/>
    <w:rsid w:val="00202094"/>
    <w:rsid w:val="00203B4C"/>
    <w:rsid w:val="00203FE5"/>
    <w:rsid w:val="002050F5"/>
    <w:rsid w:val="0020582C"/>
    <w:rsid w:val="00207A59"/>
    <w:rsid w:val="002106C1"/>
    <w:rsid w:val="00212B65"/>
    <w:rsid w:val="00213833"/>
    <w:rsid w:val="00213CFC"/>
    <w:rsid w:val="00213DEE"/>
    <w:rsid w:val="00215736"/>
    <w:rsid w:val="00216413"/>
    <w:rsid w:val="002167F0"/>
    <w:rsid w:val="002174EA"/>
    <w:rsid w:val="002208BC"/>
    <w:rsid w:val="00220BC7"/>
    <w:rsid w:val="002240DC"/>
    <w:rsid w:val="00224437"/>
    <w:rsid w:val="00224519"/>
    <w:rsid w:val="002246F6"/>
    <w:rsid w:val="00224BF6"/>
    <w:rsid w:val="002257DE"/>
    <w:rsid w:val="002271A7"/>
    <w:rsid w:val="00230383"/>
    <w:rsid w:val="00231704"/>
    <w:rsid w:val="0023217B"/>
    <w:rsid w:val="00232F80"/>
    <w:rsid w:val="0023350F"/>
    <w:rsid w:val="002351FC"/>
    <w:rsid w:val="00235B81"/>
    <w:rsid w:val="00235E7F"/>
    <w:rsid w:val="0023607B"/>
    <w:rsid w:val="00236ED0"/>
    <w:rsid w:val="00237DA3"/>
    <w:rsid w:val="0024187E"/>
    <w:rsid w:val="002437E6"/>
    <w:rsid w:val="00243A65"/>
    <w:rsid w:val="002440C6"/>
    <w:rsid w:val="00245397"/>
    <w:rsid w:val="00245749"/>
    <w:rsid w:val="00250C7E"/>
    <w:rsid w:val="0025468A"/>
    <w:rsid w:val="00254B7E"/>
    <w:rsid w:val="0025582B"/>
    <w:rsid w:val="0025596C"/>
    <w:rsid w:val="00256BD6"/>
    <w:rsid w:val="00260022"/>
    <w:rsid w:val="00260726"/>
    <w:rsid w:val="002617F9"/>
    <w:rsid w:val="00264BC1"/>
    <w:rsid w:val="002670E0"/>
    <w:rsid w:val="00267AA0"/>
    <w:rsid w:val="002711AB"/>
    <w:rsid w:val="0027153D"/>
    <w:rsid w:val="002719D9"/>
    <w:rsid w:val="00271E72"/>
    <w:rsid w:val="00272FAD"/>
    <w:rsid w:val="00275664"/>
    <w:rsid w:val="002758AB"/>
    <w:rsid w:val="00276103"/>
    <w:rsid w:val="0027633D"/>
    <w:rsid w:val="0028255B"/>
    <w:rsid w:val="00282F7D"/>
    <w:rsid w:val="00284A3C"/>
    <w:rsid w:val="00285726"/>
    <w:rsid w:val="002859D4"/>
    <w:rsid w:val="00286B19"/>
    <w:rsid w:val="00291A11"/>
    <w:rsid w:val="0029333D"/>
    <w:rsid w:val="00296145"/>
    <w:rsid w:val="002970A4"/>
    <w:rsid w:val="0029724A"/>
    <w:rsid w:val="002A0415"/>
    <w:rsid w:val="002A0B2E"/>
    <w:rsid w:val="002A1449"/>
    <w:rsid w:val="002A14D0"/>
    <w:rsid w:val="002A1BC9"/>
    <w:rsid w:val="002A22E4"/>
    <w:rsid w:val="002A2BE8"/>
    <w:rsid w:val="002A3B5B"/>
    <w:rsid w:val="002A453C"/>
    <w:rsid w:val="002A4707"/>
    <w:rsid w:val="002A5634"/>
    <w:rsid w:val="002A6428"/>
    <w:rsid w:val="002B3151"/>
    <w:rsid w:val="002B437F"/>
    <w:rsid w:val="002B6B06"/>
    <w:rsid w:val="002B7B62"/>
    <w:rsid w:val="002C060F"/>
    <w:rsid w:val="002C1D09"/>
    <w:rsid w:val="002C1FFB"/>
    <w:rsid w:val="002C2A67"/>
    <w:rsid w:val="002C3C02"/>
    <w:rsid w:val="002C6D95"/>
    <w:rsid w:val="002D0670"/>
    <w:rsid w:val="002D103B"/>
    <w:rsid w:val="002D1954"/>
    <w:rsid w:val="002D37A9"/>
    <w:rsid w:val="002D4C9B"/>
    <w:rsid w:val="002D4D2B"/>
    <w:rsid w:val="002D5C4C"/>
    <w:rsid w:val="002D71D9"/>
    <w:rsid w:val="002E017B"/>
    <w:rsid w:val="002E12C3"/>
    <w:rsid w:val="002E1C91"/>
    <w:rsid w:val="002E2CCA"/>
    <w:rsid w:val="002E421C"/>
    <w:rsid w:val="002E60D3"/>
    <w:rsid w:val="002E6A5C"/>
    <w:rsid w:val="002E7039"/>
    <w:rsid w:val="002E756D"/>
    <w:rsid w:val="002F04B5"/>
    <w:rsid w:val="002F1064"/>
    <w:rsid w:val="002F3DDD"/>
    <w:rsid w:val="002F5FA7"/>
    <w:rsid w:val="00300957"/>
    <w:rsid w:val="00301693"/>
    <w:rsid w:val="00303342"/>
    <w:rsid w:val="003039D9"/>
    <w:rsid w:val="00305309"/>
    <w:rsid w:val="003071DB"/>
    <w:rsid w:val="00307C71"/>
    <w:rsid w:val="003102E0"/>
    <w:rsid w:val="00310CE7"/>
    <w:rsid w:val="00311385"/>
    <w:rsid w:val="003117FB"/>
    <w:rsid w:val="00311C1F"/>
    <w:rsid w:val="00312EB7"/>
    <w:rsid w:val="003142B3"/>
    <w:rsid w:val="00314806"/>
    <w:rsid w:val="003152C6"/>
    <w:rsid w:val="00316734"/>
    <w:rsid w:val="00316AE6"/>
    <w:rsid w:val="003175D0"/>
    <w:rsid w:val="00317FC5"/>
    <w:rsid w:val="0032133C"/>
    <w:rsid w:val="003253E5"/>
    <w:rsid w:val="00327D7C"/>
    <w:rsid w:val="00327F5A"/>
    <w:rsid w:val="003311C1"/>
    <w:rsid w:val="003315E8"/>
    <w:rsid w:val="00332D93"/>
    <w:rsid w:val="00332F29"/>
    <w:rsid w:val="00333B9A"/>
    <w:rsid w:val="00334C74"/>
    <w:rsid w:val="003352A3"/>
    <w:rsid w:val="003355AE"/>
    <w:rsid w:val="0033561E"/>
    <w:rsid w:val="00340757"/>
    <w:rsid w:val="003416EE"/>
    <w:rsid w:val="00341881"/>
    <w:rsid w:val="00342453"/>
    <w:rsid w:val="00345274"/>
    <w:rsid w:val="0034555A"/>
    <w:rsid w:val="00347FA4"/>
    <w:rsid w:val="003502E9"/>
    <w:rsid w:val="00351A48"/>
    <w:rsid w:val="003520A4"/>
    <w:rsid w:val="00352293"/>
    <w:rsid w:val="00352731"/>
    <w:rsid w:val="003539C5"/>
    <w:rsid w:val="003545BA"/>
    <w:rsid w:val="00355712"/>
    <w:rsid w:val="00355C5F"/>
    <w:rsid w:val="00356167"/>
    <w:rsid w:val="0035637E"/>
    <w:rsid w:val="003575D6"/>
    <w:rsid w:val="00363403"/>
    <w:rsid w:val="00363C1E"/>
    <w:rsid w:val="003641A4"/>
    <w:rsid w:val="0036455A"/>
    <w:rsid w:val="00364964"/>
    <w:rsid w:val="00364DEA"/>
    <w:rsid w:val="003657DC"/>
    <w:rsid w:val="00366B19"/>
    <w:rsid w:val="00367420"/>
    <w:rsid w:val="00370900"/>
    <w:rsid w:val="0037549C"/>
    <w:rsid w:val="00381393"/>
    <w:rsid w:val="003818C0"/>
    <w:rsid w:val="003822F5"/>
    <w:rsid w:val="00383691"/>
    <w:rsid w:val="003839C6"/>
    <w:rsid w:val="00383B88"/>
    <w:rsid w:val="00384F04"/>
    <w:rsid w:val="003856EE"/>
    <w:rsid w:val="00385A30"/>
    <w:rsid w:val="003918ED"/>
    <w:rsid w:val="003927CC"/>
    <w:rsid w:val="00393978"/>
    <w:rsid w:val="00393CA4"/>
    <w:rsid w:val="00395C14"/>
    <w:rsid w:val="00395F40"/>
    <w:rsid w:val="003A32DB"/>
    <w:rsid w:val="003A3726"/>
    <w:rsid w:val="003A3978"/>
    <w:rsid w:val="003A488C"/>
    <w:rsid w:val="003A4C7C"/>
    <w:rsid w:val="003A56E0"/>
    <w:rsid w:val="003A5E41"/>
    <w:rsid w:val="003A5F03"/>
    <w:rsid w:val="003A6083"/>
    <w:rsid w:val="003A6535"/>
    <w:rsid w:val="003B0EFA"/>
    <w:rsid w:val="003B2528"/>
    <w:rsid w:val="003B40C4"/>
    <w:rsid w:val="003B5BCE"/>
    <w:rsid w:val="003B6340"/>
    <w:rsid w:val="003B642E"/>
    <w:rsid w:val="003B7CCA"/>
    <w:rsid w:val="003C0236"/>
    <w:rsid w:val="003C0D06"/>
    <w:rsid w:val="003C0EEC"/>
    <w:rsid w:val="003C1CBE"/>
    <w:rsid w:val="003C40C9"/>
    <w:rsid w:val="003C40FF"/>
    <w:rsid w:val="003C5CC5"/>
    <w:rsid w:val="003C60F7"/>
    <w:rsid w:val="003C7DC6"/>
    <w:rsid w:val="003D0135"/>
    <w:rsid w:val="003D01F5"/>
    <w:rsid w:val="003D0845"/>
    <w:rsid w:val="003D0C5E"/>
    <w:rsid w:val="003D2E04"/>
    <w:rsid w:val="003D6262"/>
    <w:rsid w:val="003D7C22"/>
    <w:rsid w:val="003E18F3"/>
    <w:rsid w:val="003E1CE9"/>
    <w:rsid w:val="003E277B"/>
    <w:rsid w:val="003E2869"/>
    <w:rsid w:val="003E2FFA"/>
    <w:rsid w:val="003E3277"/>
    <w:rsid w:val="003E3E6E"/>
    <w:rsid w:val="003E538A"/>
    <w:rsid w:val="003E6582"/>
    <w:rsid w:val="003E7132"/>
    <w:rsid w:val="003E7B90"/>
    <w:rsid w:val="003F0DAA"/>
    <w:rsid w:val="003F1AA3"/>
    <w:rsid w:val="003F2095"/>
    <w:rsid w:val="003F214E"/>
    <w:rsid w:val="003F2A90"/>
    <w:rsid w:val="003F46F3"/>
    <w:rsid w:val="003F53AD"/>
    <w:rsid w:val="003F7D82"/>
    <w:rsid w:val="003F7FB5"/>
    <w:rsid w:val="004000B3"/>
    <w:rsid w:val="00400A41"/>
    <w:rsid w:val="00401EEC"/>
    <w:rsid w:val="00402C87"/>
    <w:rsid w:val="004041E7"/>
    <w:rsid w:val="00404C0A"/>
    <w:rsid w:val="00405FE0"/>
    <w:rsid w:val="00406711"/>
    <w:rsid w:val="004076F5"/>
    <w:rsid w:val="004106CF"/>
    <w:rsid w:val="00410B33"/>
    <w:rsid w:val="00412233"/>
    <w:rsid w:val="00412DF2"/>
    <w:rsid w:val="004130C7"/>
    <w:rsid w:val="0041357C"/>
    <w:rsid w:val="004138CA"/>
    <w:rsid w:val="00416098"/>
    <w:rsid w:val="0041729E"/>
    <w:rsid w:val="0042005A"/>
    <w:rsid w:val="00421655"/>
    <w:rsid w:val="004238B9"/>
    <w:rsid w:val="00424026"/>
    <w:rsid w:val="0042580C"/>
    <w:rsid w:val="00426278"/>
    <w:rsid w:val="004265C1"/>
    <w:rsid w:val="00426CAC"/>
    <w:rsid w:val="004276E2"/>
    <w:rsid w:val="004279C4"/>
    <w:rsid w:val="00430428"/>
    <w:rsid w:val="00430F2D"/>
    <w:rsid w:val="00431A43"/>
    <w:rsid w:val="00431D39"/>
    <w:rsid w:val="00434F11"/>
    <w:rsid w:val="0043516D"/>
    <w:rsid w:val="00436413"/>
    <w:rsid w:val="00436AEB"/>
    <w:rsid w:val="004370E2"/>
    <w:rsid w:val="0043720A"/>
    <w:rsid w:val="00437BE3"/>
    <w:rsid w:val="004428D5"/>
    <w:rsid w:val="00444062"/>
    <w:rsid w:val="00446F24"/>
    <w:rsid w:val="00450848"/>
    <w:rsid w:val="00452C16"/>
    <w:rsid w:val="00454B26"/>
    <w:rsid w:val="00456366"/>
    <w:rsid w:val="00457387"/>
    <w:rsid w:val="00457882"/>
    <w:rsid w:val="00457887"/>
    <w:rsid w:val="00460557"/>
    <w:rsid w:val="00460E0E"/>
    <w:rsid w:val="004610FC"/>
    <w:rsid w:val="00461979"/>
    <w:rsid w:val="00463684"/>
    <w:rsid w:val="004641A1"/>
    <w:rsid w:val="004641A8"/>
    <w:rsid w:val="004642A0"/>
    <w:rsid w:val="00466237"/>
    <w:rsid w:val="00467073"/>
    <w:rsid w:val="00467874"/>
    <w:rsid w:val="00467923"/>
    <w:rsid w:val="004702C7"/>
    <w:rsid w:val="0047049A"/>
    <w:rsid w:val="00470DB7"/>
    <w:rsid w:val="00471128"/>
    <w:rsid w:val="00473B5A"/>
    <w:rsid w:val="00474031"/>
    <w:rsid w:val="004753BB"/>
    <w:rsid w:val="00476890"/>
    <w:rsid w:val="004770F4"/>
    <w:rsid w:val="0048021A"/>
    <w:rsid w:val="00480404"/>
    <w:rsid w:val="00480BFF"/>
    <w:rsid w:val="00482E3E"/>
    <w:rsid w:val="0048578E"/>
    <w:rsid w:val="00486B63"/>
    <w:rsid w:val="00487B13"/>
    <w:rsid w:val="00490095"/>
    <w:rsid w:val="0049100D"/>
    <w:rsid w:val="00491FFE"/>
    <w:rsid w:val="00493280"/>
    <w:rsid w:val="00494E7F"/>
    <w:rsid w:val="004961EC"/>
    <w:rsid w:val="00496341"/>
    <w:rsid w:val="004A14A1"/>
    <w:rsid w:val="004A2F7B"/>
    <w:rsid w:val="004A3D34"/>
    <w:rsid w:val="004A403F"/>
    <w:rsid w:val="004A7C67"/>
    <w:rsid w:val="004B07B7"/>
    <w:rsid w:val="004B1641"/>
    <w:rsid w:val="004B2CED"/>
    <w:rsid w:val="004B3E61"/>
    <w:rsid w:val="004B4997"/>
    <w:rsid w:val="004B62E4"/>
    <w:rsid w:val="004B6406"/>
    <w:rsid w:val="004B6D77"/>
    <w:rsid w:val="004B7FA1"/>
    <w:rsid w:val="004C00D7"/>
    <w:rsid w:val="004C0980"/>
    <w:rsid w:val="004C0DED"/>
    <w:rsid w:val="004C2D00"/>
    <w:rsid w:val="004C343F"/>
    <w:rsid w:val="004C3B43"/>
    <w:rsid w:val="004C54B7"/>
    <w:rsid w:val="004C5DF9"/>
    <w:rsid w:val="004C7725"/>
    <w:rsid w:val="004D0C2F"/>
    <w:rsid w:val="004D11A0"/>
    <w:rsid w:val="004D6177"/>
    <w:rsid w:val="004D62C7"/>
    <w:rsid w:val="004D70D6"/>
    <w:rsid w:val="004E15A3"/>
    <w:rsid w:val="004E1EEF"/>
    <w:rsid w:val="004E25E4"/>
    <w:rsid w:val="004E2814"/>
    <w:rsid w:val="004E2BBB"/>
    <w:rsid w:val="004E40CD"/>
    <w:rsid w:val="004E4224"/>
    <w:rsid w:val="004E42CC"/>
    <w:rsid w:val="004E6036"/>
    <w:rsid w:val="004E6B47"/>
    <w:rsid w:val="004F02D1"/>
    <w:rsid w:val="004F04E4"/>
    <w:rsid w:val="004F0D50"/>
    <w:rsid w:val="004F2625"/>
    <w:rsid w:val="004F27CA"/>
    <w:rsid w:val="004F4BBB"/>
    <w:rsid w:val="00500654"/>
    <w:rsid w:val="00500B28"/>
    <w:rsid w:val="00500C7C"/>
    <w:rsid w:val="00503A95"/>
    <w:rsid w:val="00504C43"/>
    <w:rsid w:val="00506133"/>
    <w:rsid w:val="00506995"/>
    <w:rsid w:val="00510CC7"/>
    <w:rsid w:val="00514E6C"/>
    <w:rsid w:val="005207D5"/>
    <w:rsid w:val="0052083B"/>
    <w:rsid w:val="005226AF"/>
    <w:rsid w:val="00522B21"/>
    <w:rsid w:val="00523008"/>
    <w:rsid w:val="00523A3F"/>
    <w:rsid w:val="005255B2"/>
    <w:rsid w:val="00526612"/>
    <w:rsid w:val="00526E42"/>
    <w:rsid w:val="00527E9E"/>
    <w:rsid w:val="0053010B"/>
    <w:rsid w:val="0053243E"/>
    <w:rsid w:val="005415F0"/>
    <w:rsid w:val="00541688"/>
    <w:rsid w:val="00543E76"/>
    <w:rsid w:val="00544CBB"/>
    <w:rsid w:val="00545AB2"/>
    <w:rsid w:val="00547EB2"/>
    <w:rsid w:val="005500CE"/>
    <w:rsid w:val="005508F9"/>
    <w:rsid w:val="005517F3"/>
    <w:rsid w:val="00552525"/>
    <w:rsid w:val="005537BC"/>
    <w:rsid w:val="005537DA"/>
    <w:rsid w:val="00554C25"/>
    <w:rsid w:val="0055527C"/>
    <w:rsid w:val="005554EF"/>
    <w:rsid w:val="00556184"/>
    <w:rsid w:val="00556573"/>
    <w:rsid w:val="00556F99"/>
    <w:rsid w:val="00557BC1"/>
    <w:rsid w:val="0056110B"/>
    <w:rsid w:val="005613F8"/>
    <w:rsid w:val="00562276"/>
    <w:rsid w:val="00564DF9"/>
    <w:rsid w:val="0056544F"/>
    <w:rsid w:val="0056628E"/>
    <w:rsid w:val="00570FD8"/>
    <w:rsid w:val="00571AF9"/>
    <w:rsid w:val="00573929"/>
    <w:rsid w:val="0057611B"/>
    <w:rsid w:val="00582C03"/>
    <w:rsid w:val="005830D4"/>
    <w:rsid w:val="00583379"/>
    <w:rsid w:val="005844C1"/>
    <w:rsid w:val="0058535D"/>
    <w:rsid w:val="005857BC"/>
    <w:rsid w:val="0058632F"/>
    <w:rsid w:val="0059181B"/>
    <w:rsid w:val="00591E1F"/>
    <w:rsid w:val="00591FED"/>
    <w:rsid w:val="00592107"/>
    <w:rsid w:val="00592138"/>
    <w:rsid w:val="00592C5E"/>
    <w:rsid w:val="005940E4"/>
    <w:rsid w:val="00594E73"/>
    <w:rsid w:val="00594FE7"/>
    <w:rsid w:val="005960C9"/>
    <w:rsid w:val="00596BB8"/>
    <w:rsid w:val="00596E59"/>
    <w:rsid w:val="005A03A2"/>
    <w:rsid w:val="005A055A"/>
    <w:rsid w:val="005A0F65"/>
    <w:rsid w:val="005A1871"/>
    <w:rsid w:val="005A27C8"/>
    <w:rsid w:val="005A2901"/>
    <w:rsid w:val="005A40D5"/>
    <w:rsid w:val="005A59F2"/>
    <w:rsid w:val="005A63FB"/>
    <w:rsid w:val="005B06BB"/>
    <w:rsid w:val="005B1A76"/>
    <w:rsid w:val="005B3355"/>
    <w:rsid w:val="005B3C39"/>
    <w:rsid w:val="005B4ABB"/>
    <w:rsid w:val="005B7E94"/>
    <w:rsid w:val="005C0627"/>
    <w:rsid w:val="005C09BE"/>
    <w:rsid w:val="005C1B3F"/>
    <w:rsid w:val="005C25A2"/>
    <w:rsid w:val="005C40FC"/>
    <w:rsid w:val="005C539C"/>
    <w:rsid w:val="005C5476"/>
    <w:rsid w:val="005C5498"/>
    <w:rsid w:val="005C5C2E"/>
    <w:rsid w:val="005C6429"/>
    <w:rsid w:val="005C6CE6"/>
    <w:rsid w:val="005C7459"/>
    <w:rsid w:val="005D0813"/>
    <w:rsid w:val="005D1717"/>
    <w:rsid w:val="005D1758"/>
    <w:rsid w:val="005D2274"/>
    <w:rsid w:val="005D45C1"/>
    <w:rsid w:val="005D510B"/>
    <w:rsid w:val="005D5932"/>
    <w:rsid w:val="005D5D10"/>
    <w:rsid w:val="005E062F"/>
    <w:rsid w:val="005E0DE0"/>
    <w:rsid w:val="005E10C7"/>
    <w:rsid w:val="005E3977"/>
    <w:rsid w:val="005F0A4E"/>
    <w:rsid w:val="005F1665"/>
    <w:rsid w:val="005F1F58"/>
    <w:rsid w:val="005F2B33"/>
    <w:rsid w:val="005F3169"/>
    <w:rsid w:val="005F3261"/>
    <w:rsid w:val="005F3CC3"/>
    <w:rsid w:val="005F5B79"/>
    <w:rsid w:val="005F5BDD"/>
    <w:rsid w:val="005F63D7"/>
    <w:rsid w:val="005F67BC"/>
    <w:rsid w:val="005F6C99"/>
    <w:rsid w:val="005F7732"/>
    <w:rsid w:val="006003FC"/>
    <w:rsid w:val="006004DC"/>
    <w:rsid w:val="006017B2"/>
    <w:rsid w:val="006041CD"/>
    <w:rsid w:val="006048EA"/>
    <w:rsid w:val="00605681"/>
    <w:rsid w:val="00606495"/>
    <w:rsid w:val="0060788E"/>
    <w:rsid w:val="00607A8E"/>
    <w:rsid w:val="00607D32"/>
    <w:rsid w:val="00611CB3"/>
    <w:rsid w:val="006128ED"/>
    <w:rsid w:val="0061301E"/>
    <w:rsid w:val="006156FB"/>
    <w:rsid w:val="00617741"/>
    <w:rsid w:val="00620197"/>
    <w:rsid w:val="0062041C"/>
    <w:rsid w:val="0062155D"/>
    <w:rsid w:val="00622041"/>
    <w:rsid w:val="00623A11"/>
    <w:rsid w:val="00624548"/>
    <w:rsid w:val="006247D5"/>
    <w:rsid w:val="00624A5A"/>
    <w:rsid w:val="00624AEF"/>
    <w:rsid w:val="00626335"/>
    <w:rsid w:val="006268A6"/>
    <w:rsid w:val="006270B5"/>
    <w:rsid w:val="006278E5"/>
    <w:rsid w:val="0063183A"/>
    <w:rsid w:val="00633B19"/>
    <w:rsid w:val="00635420"/>
    <w:rsid w:val="0064385A"/>
    <w:rsid w:val="0064415F"/>
    <w:rsid w:val="006457D4"/>
    <w:rsid w:val="00646B0D"/>
    <w:rsid w:val="006471B4"/>
    <w:rsid w:val="006510B8"/>
    <w:rsid w:val="006513C7"/>
    <w:rsid w:val="00651A40"/>
    <w:rsid w:val="00652E39"/>
    <w:rsid w:val="006563C4"/>
    <w:rsid w:val="00656C1E"/>
    <w:rsid w:val="0065732A"/>
    <w:rsid w:val="0066042F"/>
    <w:rsid w:val="006655E4"/>
    <w:rsid w:val="0066609C"/>
    <w:rsid w:val="006669FB"/>
    <w:rsid w:val="006676C7"/>
    <w:rsid w:val="00667D93"/>
    <w:rsid w:val="00670065"/>
    <w:rsid w:val="00671733"/>
    <w:rsid w:val="00671D32"/>
    <w:rsid w:val="006725B2"/>
    <w:rsid w:val="00673DB5"/>
    <w:rsid w:val="006749A4"/>
    <w:rsid w:val="00674B7A"/>
    <w:rsid w:val="00674D3E"/>
    <w:rsid w:val="006762D6"/>
    <w:rsid w:val="00677C0A"/>
    <w:rsid w:val="00677DF9"/>
    <w:rsid w:val="006801DB"/>
    <w:rsid w:val="00680C84"/>
    <w:rsid w:val="00681546"/>
    <w:rsid w:val="006819F3"/>
    <w:rsid w:val="00681D6F"/>
    <w:rsid w:val="00682F79"/>
    <w:rsid w:val="0068331E"/>
    <w:rsid w:val="00684544"/>
    <w:rsid w:val="00684991"/>
    <w:rsid w:val="00684BBD"/>
    <w:rsid w:val="00685C05"/>
    <w:rsid w:val="00686BEB"/>
    <w:rsid w:val="0069161B"/>
    <w:rsid w:val="006927AB"/>
    <w:rsid w:val="006930B8"/>
    <w:rsid w:val="0069462A"/>
    <w:rsid w:val="00694E17"/>
    <w:rsid w:val="0069751A"/>
    <w:rsid w:val="006A249C"/>
    <w:rsid w:val="006A3D0E"/>
    <w:rsid w:val="006B1481"/>
    <w:rsid w:val="006B22E3"/>
    <w:rsid w:val="006B3431"/>
    <w:rsid w:val="006B3CBB"/>
    <w:rsid w:val="006B4321"/>
    <w:rsid w:val="006B534C"/>
    <w:rsid w:val="006C15CE"/>
    <w:rsid w:val="006C1967"/>
    <w:rsid w:val="006C4026"/>
    <w:rsid w:val="006C4968"/>
    <w:rsid w:val="006C4A47"/>
    <w:rsid w:val="006C5093"/>
    <w:rsid w:val="006C5149"/>
    <w:rsid w:val="006C7BCA"/>
    <w:rsid w:val="006D4B8B"/>
    <w:rsid w:val="006D51CE"/>
    <w:rsid w:val="006D7920"/>
    <w:rsid w:val="006D7E6A"/>
    <w:rsid w:val="006E0018"/>
    <w:rsid w:val="006E23AC"/>
    <w:rsid w:val="006E265A"/>
    <w:rsid w:val="006E4B26"/>
    <w:rsid w:val="006E5337"/>
    <w:rsid w:val="006E5905"/>
    <w:rsid w:val="006E5CA2"/>
    <w:rsid w:val="006E6940"/>
    <w:rsid w:val="006E6CDE"/>
    <w:rsid w:val="006E6FAD"/>
    <w:rsid w:val="006E7719"/>
    <w:rsid w:val="006F0357"/>
    <w:rsid w:val="006F0B76"/>
    <w:rsid w:val="006F0D93"/>
    <w:rsid w:val="006F55A5"/>
    <w:rsid w:val="006F59C4"/>
    <w:rsid w:val="006F667F"/>
    <w:rsid w:val="006F74E8"/>
    <w:rsid w:val="007009D2"/>
    <w:rsid w:val="00701CEC"/>
    <w:rsid w:val="007029AC"/>
    <w:rsid w:val="00702E81"/>
    <w:rsid w:val="0070320C"/>
    <w:rsid w:val="00703289"/>
    <w:rsid w:val="007039ED"/>
    <w:rsid w:val="00705786"/>
    <w:rsid w:val="00705B2C"/>
    <w:rsid w:val="007061E8"/>
    <w:rsid w:val="00707933"/>
    <w:rsid w:val="00710A11"/>
    <w:rsid w:val="007118B2"/>
    <w:rsid w:val="00712258"/>
    <w:rsid w:val="00712E99"/>
    <w:rsid w:val="007142EA"/>
    <w:rsid w:val="00714548"/>
    <w:rsid w:val="00715660"/>
    <w:rsid w:val="007157F0"/>
    <w:rsid w:val="00720779"/>
    <w:rsid w:val="00720CB8"/>
    <w:rsid w:val="00722315"/>
    <w:rsid w:val="007246AD"/>
    <w:rsid w:val="007252B7"/>
    <w:rsid w:val="0072616C"/>
    <w:rsid w:val="00726ED4"/>
    <w:rsid w:val="00726F15"/>
    <w:rsid w:val="00727474"/>
    <w:rsid w:val="007277DE"/>
    <w:rsid w:val="0073018D"/>
    <w:rsid w:val="007348BF"/>
    <w:rsid w:val="00735EE4"/>
    <w:rsid w:val="00735FC2"/>
    <w:rsid w:val="0073675D"/>
    <w:rsid w:val="007368FF"/>
    <w:rsid w:val="00737A65"/>
    <w:rsid w:val="00740FA0"/>
    <w:rsid w:val="007410E9"/>
    <w:rsid w:val="00741687"/>
    <w:rsid w:val="00743007"/>
    <w:rsid w:val="00744B6C"/>
    <w:rsid w:val="00745745"/>
    <w:rsid w:val="00745BD5"/>
    <w:rsid w:val="00745D29"/>
    <w:rsid w:val="00745FF6"/>
    <w:rsid w:val="00746CF8"/>
    <w:rsid w:val="007505DF"/>
    <w:rsid w:val="00750613"/>
    <w:rsid w:val="00750C8E"/>
    <w:rsid w:val="00751038"/>
    <w:rsid w:val="007535C5"/>
    <w:rsid w:val="00753FB4"/>
    <w:rsid w:val="007546A7"/>
    <w:rsid w:val="00755B57"/>
    <w:rsid w:val="00760A67"/>
    <w:rsid w:val="007613A1"/>
    <w:rsid w:val="00761F59"/>
    <w:rsid w:val="007624A9"/>
    <w:rsid w:val="00762DE9"/>
    <w:rsid w:val="00762E2F"/>
    <w:rsid w:val="00764723"/>
    <w:rsid w:val="00764C7F"/>
    <w:rsid w:val="0076525F"/>
    <w:rsid w:val="00765E34"/>
    <w:rsid w:val="00766251"/>
    <w:rsid w:val="00766460"/>
    <w:rsid w:val="007669D1"/>
    <w:rsid w:val="00766ACC"/>
    <w:rsid w:val="00766C0F"/>
    <w:rsid w:val="00770C37"/>
    <w:rsid w:val="00772DA7"/>
    <w:rsid w:val="00773617"/>
    <w:rsid w:val="0077424C"/>
    <w:rsid w:val="007752AF"/>
    <w:rsid w:val="0077672D"/>
    <w:rsid w:val="00776A63"/>
    <w:rsid w:val="007772D3"/>
    <w:rsid w:val="00784DD5"/>
    <w:rsid w:val="00785ED3"/>
    <w:rsid w:val="007863A6"/>
    <w:rsid w:val="00792D19"/>
    <w:rsid w:val="00794B94"/>
    <w:rsid w:val="00795685"/>
    <w:rsid w:val="00796A11"/>
    <w:rsid w:val="007A0BB9"/>
    <w:rsid w:val="007A1DBA"/>
    <w:rsid w:val="007A1E44"/>
    <w:rsid w:val="007A3B45"/>
    <w:rsid w:val="007A3B93"/>
    <w:rsid w:val="007A626C"/>
    <w:rsid w:val="007A67D7"/>
    <w:rsid w:val="007B1D70"/>
    <w:rsid w:val="007B1F26"/>
    <w:rsid w:val="007B4391"/>
    <w:rsid w:val="007B660E"/>
    <w:rsid w:val="007B6978"/>
    <w:rsid w:val="007C01DE"/>
    <w:rsid w:val="007C03E9"/>
    <w:rsid w:val="007C1C3C"/>
    <w:rsid w:val="007C2E97"/>
    <w:rsid w:val="007D10A8"/>
    <w:rsid w:val="007D17D2"/>
    <w:rsid w:val="007D2FD2"/>
    <w:rsid w:val="007D33EE"/>
    <w:rsid w:val="007D6F2B"/>
    <w:rsid w:val="007D7176"/>
    <w:rsid w:val="007D7257"/>
    <w:rsid w:val="007E0011"/>
    <w:rsid w:val="007E457A"/>
    <w:rsid w:val="007E7096"/>
    <w:rsid w:val="007E70CC"/>
    <w:rsid w:val="007E7101"/>
    <w:rsid w:val="007E7AD2"/>
    <w:rsid w:val="007F007F"/>
    <w:rsid w:val="007F05B0"/>
    <w:rsid w:val="007F063A"/>
    <w:rsid w:val="007F0B77"/>
    <w:rsid w:val="007F110F"/>
    <w:rsid w:val="007F1ED2"/>
    <w:rsid w:val="007F4135"/>
    <w:rsid w:val="007F4937"/>
    <w:rsid w:val="007F4B17"/>
    <w:rsid w:val="007F5441"/>
    <w:rsid w:val="00800869"/>
    <w:rsid w:val="0080117A"/>
    <w:rsid w:val="0080297C"/>
    <w:rsid w:val="00803C3E"/>
    <w:rsid w:val="008059B8"/>
    <w:rsid w:val="00805CE5"/>
    <w:rsid w:val="0081433E"/>
    <w:rsid w:val="008154F5"/>
    <w:rsid w:val="00815784"/>
    <w:rsid w:val="00815F09"/>
    <w:rsid w:val="00816A3A"/>
    <w:rsid w:val="0082128F"/>
    <w:rsid w:val="00824D0D"/>
    <w:rsid w:val="00824EC8"/>
    <w:rsid w:val="008257A1"/>
    <w:rsid w:val="00825F93"/>
    <w:rsid w:val="00826872"/>
    <w:rsid w:val="00826FD5"/>
    <w:rsid w:val="00827DFF"/>
    <w:rsid w:val="0083060B"/>
    <w:rsid w:val="0083098D"/>
    <w:rsid w:val="00830B0B"/>
    <w:rsid w:val="0083208E"/>
    <w:rsid w:val="00832DAD"/>
    <w:rsid w:val="008335F7"/>
    <w:rsid w:val="00833CED"/>
    <w:rsid w:val="00834343"/>
    <w:rsid w:val="00835E1E"/>
    <w:rsid w:val="00835E62"/>
    <w:rsid w:val="008367AF"/>
    <w:rsid w:val="00840A0F"/>
    <w:rsid w:val="00840A97"/>
    <w:rsid w:val="00840C51"/>
    <w:rsid w:val="0084271F"/>
    <w:rsid w:val="00844DD4"/>
    <w:rsid w:val="00846B0D"/>
    <w:rsid w:val="008472F8"/>
    <w:rsid w:val="008474EB"/>
    <w:rsid w:val="00847AD5"/>
    <w:rsid w:val="008525BE"/>
    <w:rsid w:val="008526AA"/>
    <w:rsid w:val="00853319"/>
    <w:rsid w:val="008547D7"/>
    <w:rsid w:val="008548DE"/>
    <w:rsid w:val="00854F03"/>
    <w:rsid w:val="00856438"/>
    <w:rsid w:val="008609E1"/>
    <w:rsid w:val="0086317B"/>
    <w:rsid w:val="00863B60"/>
    <w:rsid w:val="00865584"/>
    <w:rsid w:val="00867747"/>
    <w:rsid w:val="00870041"/>
    <w:rsid w:val="008705B0"/>
    <w:rsid w:val="008712E3"/>
    <w:rsid w:val="00871985"/>
    <w:rsid w:val="0087397A"/>
    <w:rsid w:val="0087413E"/>
    <w:rsid w:val="00875B45"/>
    <w:rsid w:val="00875ECB"/>
    <w:rsid w:val="0088189C"/>
    <w:rsid w:val="00883918"/>
    <w:rsid w:val="00884083"/>
    <w:rsid w:val="008842AD"/>
    <w:rsid w:val="008848C2"/>
    <w:rsid w:val="008849D4"/>
    <w:rsid w:val="00890909"/>
    <w:rsid w:val="00891519"/>
    <w:rsid w:val="008929FC"/>
    <w:rsid w:val="008938D4"/>
    <w:rsid w:val="008938D5"/>
    <w:rsid w:val="00893E1E"/>
    <w:rsid w:val="00895869"/>
    <w:rsid w:val="0089762B"/>
    <w:rsid w:val="008A142F"/>
    <w:rsid w:val="008A1616"/>
    <w:rsid w:val="008A434B"/>
    <w:rsid w:val="008A5A1C"/>
    <w:rsid w:val="008A5BA4"/>
    <w:rsid w:val="008A5EFF"/>
    <w:rsid w:val="008A74AB"/>
    <w:rsid w:val="008A74D5"/>
    <w:rsid w:val="008B08ED"/>
    <w:rsid w:val="008B17D2"/>
    <w:rsid w:val="008B2C04"/>
    <w:rsid w:val="008B3E07"/>
    <w:rsid w:val="008B4129"/>
    <w:rsid w:val="008B47F6"/>
    <w:rsid w:val="008B6430"/>
    <w:rsid w:val="008B64D5"/>
    <w:rsid w:val="008B6CAB"/>
    <w:rsid w:val="008B7036"/>
    <w:rsid w:val="008B7943"/>
    <w:rsid w:val="008C0640"/>
    <w:rsid w:val="008C0658"/>
    <w:rsid w:val="008C0B2E"/>
    <w:rsid w:val="008C1026"/>
    <w:rsid w:val="008C13B1"/>
    <w:rsid w:val="008C16A8"/>
    <w:rsid w:val="008C17EA"/>
    <w:rsid w:val="008C2992"/>
    <w:rsid w:val="008C3E74"/>
    <w:rsid w:val="008C474A"/>
    <w:rsid w:val="008D1A88"/>
    <w:rsid w:val="008D1CFD"/>
    <w:rsid w:val="008D1E93"/>
    <w:rsid w:val="008D2AB7"/>
    <w:rsid w:val="008D382E"/>
    <w:rsid w:val="008D4FF1"/>
    <w:rsid w:val="008D7EA4"/>
    <w:rsid w:val="008E028C"/>
    <w:rsid w:val="008E0326"/>
    <w:rsid w:val="008E04B1"/>
    <w:rsid w:val="008E15BE"/>
    <w:rsid w:val="008E2322"/>
    <w:rsid w:val="008E2474"/>
    <w:rsid w:val="008E3F30"/>
    <w:rsid w:val="008E59A6"/>
    <w:rsid w:val="008E6071"/>
    <w:rsid w:val="008E69E5"/>
    <w:rsid w:val="008F04D0"/>
    <w:rsid w:val="008F06A0"/>
    <w:rsid w:val="008F270C"/>
    <w:rsid w:val="008F4D28"/>
    <w:rsid w:val="008F5C28"/>
    <w:rsid w:val="008F634F"/>
    <w:rsid w:val="00904C38"/>
    <w:rsid w:val="00904E17"/>
    <w:rsid w:val="009058C0"/>
    <w:rsid w:val="00907B43"/>
    <w:rsid w:val="00910269"/>
    <w:rsid w:val="00910A01"/>
    <w:rsid w:val="00911292"/>
    <w:rsid w:val="0091160F"/>
    <w:rsid w:val="00912949"/>
    <w:rsid w:val="00915742"/>
    <w:rsid w:val="009162FE"/>
    <w:rsid w:val="00916372"/>
    <w:rsid w:val="00916995"/>
    <w:rsid w:val="00916E5E"/>
    <w:rsid w:val="00917539"/>
    <w:rsid w:val="009177EC"/>
    <w:rsid w:val="00921EAF"/>
    <w:rsid w:val="009233AB"/>
    <w:rsid w:val="009244D3"/>
    <w:rsid w:val="00924668"/>
    <w:rsid w:val="00924C28"/>
    <w:rsid w:val="0092561D"/>
    <w:rsid w:val="00930733"/>
    <w:rsid w:val="00930BC5"/>
    <w:rsid w:val="0093192B"/>
    <w:rsid w:val="00931D1C"/>
    <w:rsid w:val="009334EC"/>
    <w:rsid w:val="00933832"/>
    <w:rsid w:val="009338F6"/>
    <w:rsid w:val="00933EDA"/>
    <w:rsid w:val="00933F6A"/>
    <w:rsid w:val="00934357"/>
    <w:rsid w:val="00935E5C"/>
    <w:rsid w:val="009374BF"/>
    <w:rsid w:val="009435A1"/>
    <w:rsid w:val="0094370F"/>
    <w:rsid w:val="00946548"/>
    <w:rsid w:val="0095032D"/>
    <w:rsid w:val="00951103"/>
    <w:rsid w:val="00953C1F"/>
    <w:rsid w:val="009540D4"/>
    <w:rsid w:val="0095575B"/>
    <w:rsid w:val="009567F0"/>
    <w:rsid w:val="0096207C"/>
    <w:rsid w:val="0096219D"/>
    <w:rsid w:val="00962F58"/>
    <w:rsid w:val="00963065"/>
    <w:rsid w:val="00963347"/>
    <w:rsid w:val="00963589"/>
    <w:rsid w:val="009648D3"/>
    <w:rsid w:val="00971E0B"/>
    <w:rsid w:val="00972916"/>
    <w:rsid w:val="00974BC0"/>
    <w:rsid w:val="00974C09"/>
    <w:rsid w:val="00974C92"/>
    <w:rsid w:val="009753B8"/>
    <w:rsid w:val="00975BBD"/>
    <w:rsid w:val="009762A9"/>
    <w:rsid w:val="00977920"/>
    <w:rsid w:val="00977AE0"/>
    <w:rsid w:val="00977BB1"/>
    <w:rsid w:val="00980E10"/>
    <w:rsid w:val="00982E11"/>
    <w:rsid w:val="0098461F"/>
    <w:rsid w:val="0098536E"/>
    <w:rsid w:val="00985699"/>
    <w:rsid w:val="009873BC"/>
    <w:rsid w:val="0099018C"/>
    <w:rsid w:val="0099056F"/>
    <w:rsid w:val="00990978"/>
    <w:rsid w:val="0099104B"/>
    <w:rsid w:val="00994900"/>
    <w:rsid w:val="00996311"/>
    <w:rsid w:val="009A1FF9"/>
    <w:rsid w:val="009A2315"/>
    <w:rsid w:val="009A2D79"/>
    <w:rsid w:val="009A39C9"/>
    <w:rsid w:val="009A3F70"/>
    <w:rsid w:val="009A497C"/>
    <w:rsid w:val="009A5A6F"/>
    <w:rsid w:val="009A5E4D"/>
    <w:rsid w:val="009A63CF"/>
    <w:rsid w:val="009A65D6"/>
    <w:rsid w:val="009A6FBC"/>
    <w:rsid w:val="009B1703"/>
    <w:rsid w:val="009B21A7"/>
    <w:rsid w:val="009B3E31"/>
    <w:rsid w:val="009B468F"/>
    <w:rsid w:val="009B5901"/>
    <w:rsid w:val="009B5D87"/>
    <w:rsid w:val="009B5DDC"/>
    <w:rsid w:val="009B7E4D"/>
    <w:rsid w:val="009C04AF"/>
    <w:rsid w:val="009C0B23"/>
    <w:rsid w:val="009C1260"/>
    <w:rsid w:val="009C1709"/>
    <w:rsid w:val="009C18B7"/>
    <w:rsid w:val="009C1D41"/>
    <w:rsid w:val="009C413A"/>
    <w:rsid w:val="009C45CE"/>
    <w:rsid w:val="009C4C44"/>
    <w:rsid w:val="009C58C5"/>
    <w:rsid w:val="009C68B2"/>
    <w:rsid w:val="009C78A8"/>
    <w:rsid w:val="009D266F"/>
    <w:rsid w:val="009D4139"/>
    <w:rsid w:val="009D48D6"/>
    <w:rsid w:val="009D568E"/>
    <w:rsid w:val="009E0EE2"/>
    <w:rsid w:val="009E1EB9"/>
    <w:rsid w:val="009E22FA"/>
    <w:rsid w:val="009E2339"/>
    <w:rsid w:val="009E321E"/>
    <w:rsid w:val="009E331E"/>
    <w:rsid w:val="009E3AAA"/>
    <w:rsid w:val="009E3E13"/>
    <w:rsid w:val="009E47B2"/>
    <w:rsid w:val="009E48D2"/>
    <w:rsid w:val="009E4A8D"/>
    <w:rsid w:val="009E56A1"/>
    <w:rsid w:val="009E5DC4"/>
    <w:rsid w:val="009E5DEF"/>
    <w:rsid w:val="009E6D0E"/>
    <w:rsid w:val="009E7E11"/>
    <w:rsid w:val="009F0378"/>
    <w:rsid w:val="009F10D2"/>
    <w:rsid w:val="009F18CC"/>
    <w:rsid w:val="009F1CCB"/>
    <w:rsid w:val="009F3954"/>
    <w:rsid w:val="009F3A16"/>
    <w:rsid w:val="009F5723"/>
    <w:rsid w:val="009F686B"/>
    <w:rsid w:val="009F6FFD"/>
    <w:rsid w:val="009F71D9"/>
    <w:rsid w:val="009F7639"/>
    <w:rsid w:val="009F7FE4"/>
    <w:rsid w:val="00A01116"/>
    <w:rsid w:val="00A01D17"/>
    <w:rsid w:val="00A026CA"/>
    <w:rsid w:val="00A028B2"/>
    <w:rsid w:val="00A02D68"/>
    <w:rsid w:val="00A0410E"/>
    <w:rsid w:val="00A06FAC"/>
    <w:rsid w:val="00A07A33"/>
    <w:rsid w:val="00A10C02"/>
    <w:rsid w:val="00A11C19"/>
    <w:rsid w:val="00A12582"/>
    <w:rsid w:val="00A140EA"/>
    <w:rsid w:val="00A1694F"/>
    <w:rsid w:val="00A17A88"/>
    <w:rsid w:val="00A23879"/>
    <w:rsid w:val="00A23DD8"/>
    <w:rsid w:val="00A25567"/>
    <w:rsid w:val="00A272A9"/>
    <w:rsid w:val="00A27354"/>
    <w:rsid w:val="00A27E62"/>
    <w:rsid w:val="00A32A9D"/>
    <w:rsid w:val="00A32D6C"/>
    <w:rsid w:val="00A33613"/>
    <w:rsid w:val="00A345B3"/>
    <w:rsid w:val="00A367B8"/>
    <w:rsid w:val="00A367E0"/>
    <w:rsid w:val="00A36B6B"/>
    <w:rsid w:val="00A372AA"/>
    <w:rsid w:val="00A3743D"/>
    <w:rsid w:val="00A3783A"/>
    <w:rsid w:val="00A40D9A"/>
    <w:rsid w:val="00A41093"/>
    <w:rsid w:val="00A41C2B"/>
    <w:rsid w:val="00A42317"/>
    <w:rsid w:val="00A44B8C"/>
    <w:rsid w:val="00A4562C"/>
    <w:rsid w:val="00A457C4"/>
    <w:rsid w:val="00A459FA"/>
    <w:rsid w:val="00A45E4A"/>
    <w:rsid w:val="00A47347"/>
    <w:rsid w:val="00A479B1"/>
    <w:rsid w:val="00A47CF9"/>
    <w:rsid w:val="00A50AF4"/>
    <w:rsid w:val="00A51038"/>
    <w:rsid w:val="00A51A3E"/>
    <w:rsid w:val="00A545FC"/>
    <w:rsid w:val="00A54E58"/>
    <w:rsid w:val="00A54EDF"/>
    <w:rsid w:val="00A55F60"/>
    <w:rsid w:val="00A61C21"/>
    <w:rsid w:val="00A6201C"/>
    <w:rsid w:val="00A625FA"/>
    <w:rsid w:val="00A63593"/>
    <w:rsid w:val="00A637E1"/>
    <w:rsid w:val="00A63E7F"/>
    <w:rsid w:val="00A641A1"/>
    <w:rsid w:val="00A65323"/>
    <w:rsid w:val="00A655C9"/>
    <w:rsid w:val="00A65AC5"/>
    <w:rsid w:val="00A66196"/>
    <w:rsid w:val="00A666A2"/>
    <w:rsid w:val="00A67712"/>
    <w:rsid w:val="00A7094E"/>
    <w:rsid w:val="00A711EA"/>
    <w:rsid w:val="00A715B7"/>
    <w:rsid w:val="00A71885"/>
    <w:rsid w:val="00A71F31"/>
    <w:rsid w:val="00A7236B"/>
    <w:rsid w:val="00A72C36"/>
    <w:rsid w:val="00A74366"/>
    <w:rsid w:val="00A74A4F"/>
    <w:rsid w:val="00A7670F"/>
    <w:rsid w:val="00A771BC"/>
    <w:rsid w:val="00A803D8"/>
    <w:rsid w:val="00A85064"/>
    <w:rsid w:val="00A85707"/>
    <w:rsid w:val="00A85BE7"/>
    <w:rsid w:val="00A86361"/>
    <w:rsid w:val="00A90385"/>
    <w:rsid w:val="00A924E6"/>
    <w:rsid w:val="00A93083"/>
    <w:rsid w:val="00A9323B"/>
    <w:rsid w:val="00A93F7D"/>
    <w:rsid w:val="00A94BE4"/>
    <w:rsid w:val="00A94DB2"/>
    <w:rsid w:val="00A96590"/>
    <w:rsid w:val="00A97B70"/>
    <w:rsid w:val="00A97DE1"/>
    <w:rsid w:val="00AA04FC"/>
    <w:rsid w:val="00AA0764"/>
    <w:rsid w:val="00AA18E1"/>
    <w:rsid w:val="00AA2EE9"/>
    <w:rsid w:val="00AA39E7"/>
    <w:rsid w:val="00AA39F7"/>
    <w:rsid w:val="00AA3A37"/>
    <w:rsid w:val="00AA5212"/>
    <w:rsid w:val="00AA69ED"/>
    <w:rsid w:val="00AA7444"/>
    <w:rsid w:val="00AA762D"/>
    <w:rsid w:val="00AB0852"/>
    <w:rsid w:val="00AB112D"/>
    <w:rsid w:val="00AB116E"/>
    <w:rsid w:val="00AB3CB0"/>
    <w:rsid w:val="00AB66DA"/>
    <w:rsid w:val="00AB7601"/>
    <w:rsid w:val="00AB7CA7"/>
    <w:rsid w:val="00AC1F1F"/>
    <w:rsid w:val="00AC24CC"/>
    <w:rsid w:val="00AC3083"/>
    <w:rsid w:val="00AC33EA"/>
    <w:rsid w:val="00AC4164"/>
    <w:rsid w:val="00AC54EE"/>
    <w:rsid w:val="00AC5D4A"/>
    <w:rsid w:val="00AC6844"/>
    <w:rsid w:val="00AC7B84"/>
    <w:rsid w:val="00AC7E82"/>
    <w:rsid w:val="00AD1FFF"/>
    <w:rsid w:val="00AD2D2C"/>
    <w:rsid w:val="00AD6274"/>
    <w:rsid w:val="00AD6432"/>
    <w:rsid w:val="00AD74FA"/>
    <w:rsid w:val="00AD77AB"/>
    <w:rsid w:val="00AD7D23"/>
    <w:rsid w:val="00AE0403"/>
    <w:rsid w:val="00AE3803"/>
    <w:rsid w:val="00AE45D1"/>
    <w:rsid w:val="00AE4B59"/>
    <w:rsid w:val="00AF0404"/>
    <w:rsid w:val="00AF1F81"/>
    <w:rsid w:val="00AF1F97"/>
    <w:rsid w:val="00AF3382"/>
    <w:rsid w:val="00AF3EC8"/>
    <w:rsid w:val="00AF4FB6"/>
    <w:rsid w:val="00AF54DC"/>
    <w:rsid w:val="00AF72D5"/>
    <w:rsid w:val="00B027B4"/>
    <w:rsid w:val="00B05E77"/>
    <w:rsid w:val="00B108C0"/>
    <w:rsid w:val="00B118DD"/>
    <w:rsid w:val="00B13BCD"/>
    <w:rsid w:val="00B1400B"/>
    <w:rsid w:val="00B143F0"/>
    <w:rsid w:val="00B1446E"/>
    <w:rsid w:val="00B15320"/>
    <w:rsid w:val="00B15AF8"/>
    <w:rsid w:val="00B15B87"/>
    <w:rsid w:val="00B200AB"/>
    <w:rsid w:val="00B20312"/>
    <w:rsid w:val="00B210F4"/>
    <w:rsid w:val="00B213C9"/>
    <w:rsid w:val="00B22254"/>
    <w:rsid w:val="00B26B3F"/>
    <w:rsid w:val="00B27827"/>
    <w:rsid w:val="00B27F82"/>
    <w:rsid w:val="00B301BE"/>
    <w:rsid w:val="00B31437"/>
    <w:rsid w:val="00B3238F"/>
    <w:rsid w:val="00B32C93"/>
    <w:rsid w:val="00B33664"/>
    <w:rsid w:val="00B36B9D"/>
    <w:rsid w:val="00B40852"/>
    <w:rsid w:val="00B40F2F"/>
    <w:rsid w:val="00B41301"/>
    <w:rsid w:val="00B41C75"/>
    <w:rsid w:val="00B435D4"/>
    <w:rsid w:val="00B44896"/>
    <w:rsid w:val="00B44D60"/>
    <w:rsid w:val="00B47578"/>
    <w:rsid w:val="00B47BA9"/>
    <w:rsid w:val="00B5068C"/>
    <w:rsid w:val="00B5325B"/>
    <w:rsid w:val="00B554C7"/>
    <w:rsid w:val="00B60586"/>
    <w:rsid w:val="00B61175"/>
    <w:rsid w:val="00B613AF"/>
    <w:rsid w:val="00B62ADC"/>
    <w:rsid w:val="00B633AF"/>
    <w:rsid w:val="00B63972"/>
    <w:rsid w:val="00B63ADB"/>
    <w:rsid w:val="00B63B57"/>
    <w:rsid w:val="00B63FD0"/>
    <w:rsid w:val="00B64608"/>
    <w:rsid w:val="00B66650"/>
    <w:rsid w:val="00B677DB"/>
    <w:rsid w:val="00B72A33"/>
    <w:rsid w:val="00B73392"/>
    <w:rsid w:val="00B7505E"/>
    <w:rsid w:val="00B77138"/>
    <w:rsid w:val="00B77AB4"/>
    <w:rsid w:val="00B77B6C"/>
    <w:rsid w:val="00B77BFC"/>
    <w:rsid w:val="00B80E2B"/>
    <w:rsid w:val="00B81A34"/>
    <w:rsid w:val="00B81FAF"/>
    <w:rsid w:val="00B83CDE"/>
    <w:rsid w:val="00B84266"/>
    <w:rsid w:val="00B84D29"/>
    <w:rsid w:val="00B85F44"/>
    <w:rsid w:val="00B868AE"/>
    <w:rsid w:val="00B87A57"/>
    <w:rsid w:val="00B9064E"/>
    <w:rsid w:val="00B91099"/>
    <w:rsid w:val="00B91A08"/>
    <w:rsid w:val="00B923EC"/>
    <w:rsid w:val="00B925AA"/>
    <w:rsid w:val="00B94A8F"/>
    <w:rsid w:val="00B94D34"/>
    <w:rsid w:val="00B960DE"/>
    <w:rsid w:val="00B975A3"/>
    <w:rsid w:val="00B97695"/>
    <w:rsid w:val="00B97DF5"/>
    <w:rsid w:val="00BA0F6D"/>
    <w:rsid w:val="00BA0FAB"/>
    <w:rsid w:val="00BA181A"/>
    <w:rsid w:val="00BA20D1"/>
    <w:rsid w:val="00BA2853"/>
    <w:rsid w:val="00BA3807"/>
    <w:rsid w:val="00BA4ADC"/>
    <w:rsid w:val="00BA5B23"/>
    <w:rsid w:val="00BA6A42"/>
    <w:rsid w:val="00BA6CAD"/>
    <w:rsid w:val="00BB0753"/>
    <w:rsid w:val="00BB3FBC"/>
    <w:rsid w:val="00BB48E8"/>
    <w:rsid w:val="00BB5052"/>
    <w:rsid w:val="00BC0C44"/>
    <w:rsid w:val="00BC2B2D"/>
    <w:rsid w:val="00BC62E0"/>
    <w:rsid w:val="00BC7636"/>
    <w:rsid w:val="00BD0D6A"/>
    <w:rsid w:val="00BD173A"/>
    <w:rsid w:val="00BD5513"/>
    <w:rsid w:val="00BD59E4"/>
    <w:rsid w:val="00BD6694"/>
    <w:rsid w:val="00BE0E8C"/>
    <w:rsid w:val="00BE5F5F"/>
    <w:rsid w:val="00BE6D32"/>
    <w:rsid w:val="00BF3D48"/>
    <w:rsid w:val="00BF5842"/>
    <w:rsid w:val="00C02666"/>
    <w:rsid w:val="00C03023"/>
    <w:rsid w:val="00C04802"/>
    <w:rsid w:val="00C04AF4"/>
    <w:rsid w:val="00C0506D"/>
    <w:rsid w:val="00C06259"/>
    <w:rsid w:val="00C06275"/>
    <w:rsid w:val="00C07E6F"/>
    <w:rsid w:val="00C1305B"/>
    <w:rsid w:val="00C13754"/>
    <w:rsid w:val="00C1470A"/>
    <w:rsid w:val="00C16F3C"/>
    <w:rsid w:val="00C17091"/>
    <w:rsid w:val="00C17442"/>
    <w:rsid w:val="00C207AF"/>
    <w:rsid w:val="00C20A6B"/>
    <w:rsid w:val="00C20BE3"/>
    <w:rsid w:val="00C20E40"/>
    <w:rsid w:val="00C21056"/>
    <w:rsid w:val="00C21E61"/>
    <w:rsid w:val="00C22439"/>
    <w:rsid w:val="00C23C79"/>
    <w:rsid w:val="00C24652"/>
    <w:rsid w:val="00C2506A"/>
    <w:rsid w:val="00C26540"/>
    <w:rsid w:val="00C26F46"/>
    <w:rsid w:val="00C31349"/>
    <w:rsid w:val="00C31424"/>
    <w:rsid w:val="00C32CEE"/>
    <w:rsid w:val="00C33A67"/>
    <w:rsid w:val="00C3704F"/>
    <w:rsid w:val="00C40A03"/>
    <w:rsid w:val="00C40B83"/>
    <w:rsid w:val="00C41654"/>
    <w:rsid w:val="00C42D20"/>
    <w:rsid w:val="00C42E27"/>
    <w:rsid w:val="00C43A67"/>
    <w:rsid w:val="00C43DB9"/>
    <w:rsid w:val="00C43E88"/>
    <w:rsid w:val="00C43F64"/>
    <w:rsid w:val="00C466E0"/>
    <w:rsid w:val="00C47841"/>
    <w:rsid w:val="00C50D21"/>
    <w:rsid w:val="00C51111"/>
    <w:rsid w:val="00C51B59"/>
    <w:rsid w:val="00C53D98"/>
    <w:rsid w:val="00C53F0D"/>
    <w:rsid w:val="00C544BD"/>
    <w:rsid w:val="00C55B8E"/>
    <w:rsid w:val="00C564A1"/>
    <w:rsid w:val="00C6005E"/>
    <w:rsid w:val="00C60EFE"/>
    <w:rsid w:val="00C61DBD"/>
    <w:rsid w:val="00C62146"/>
    <w:rsid w:val="00C644B4"/>
    <w:rsid w:val="00C64571"/>
    <w:rsid w:val="00C65310"/>
    <w:rsid w:val="00C654C4"/>
    <w:rsid w:val="00C65D16"/>
    <w:rsid w:val="00C66094"/>
    <w:rsid w:val="00C67C4A"/>
    <w:rsid w:val="00C70579"/>
    <w:rsid w:val="00C7085F"/>
    <w:rsid w:val="00C73795"/>
    <w:rsid w:val="00C73B03"/>
    <w:rsid w:val="00C75720"/>
    <w:rsid w:val="00C7761B"/>
    <w:rsid w:val="00C7795C"/>
    <w:rsid w:val="00C80995"/>
    <w:rsid w:val="00C81A55"/>
    <w:rsid w:val="00C81A5A"/>
    <w:rsid w:val="00C839A1"/>
    <w:rsid w:val="00C85733"/>
    <w:rsid w:val="00C92266"/>
    <w:rsid w:val="00C92444"/>
    <w:rsid w:val="00C935F9"/>
    <w:rsid w:val="00C941F4"/>
    <w:rsid w:val="00C95CB0"/>
    <w:rsid w:val="00C962DA"/>
    <w:rsid w:val="00C966EA"/>
    <w:rsid w:val="00C97976"/>
    <w:rsid w:val="00C97F2A"/>
    <w:rsid w:val="00CA02F9"/>
    <w:rsid w:val="00CA087B"/>
    <w:rsid w:val="00CA0D57"/>
    <w:rsid w:val="00CA0D5B"/>
    <w:rsid w:val="00CA3AEC"/>
    <w:rsid w:val="00CA3E7B"/>
    <w:rsid w:val="00CA400B"/>
    <w:rsid w:val="00CA4FD7"/>
    <w:rsid w:val="00CA5445"/>
    <w:rsid w:val="00CA7306"/>
    <w:rsid w:val="00CB0274"/>
    <w:rsid w:val="00CB2BAB"/>
    <w:rsid w:val="00CB40ED"/>
    <w:rsid w:val="00CB40FC"/>
    <w:rsid w:val="00CB56B1"/>
    <w:rsid w:val="00CB5C5E"/>
    <w:rsid w:val="00CB6239"/>
    <w:rsid w:val="00CC00E7"/>
    <w:rsid w:val="00CC07D6"/>
    <w:rsid w:val="00CC18E8"/>
    <w:rsid w:val="00CC1980"/>
    <w:rsid w:val="00CC41B1"/>
    <w:rsid w:val="00CC510E"/>
    <w:rsid w:val="00CC552E"/>
    <w:rsid w:val="00CC679D"/>
    <w:rsid w:val="00CC7B51"/>
    <w:rsid w:val="00CD152B"/>
    <w:rsid w:val="00CD366D"/>
    <w:rsid w:val="00CD6A8D"/>
    <w:rsid w:val="00CE07A3"/>
    <w:rsid w:val="00CE22A4"/>
    <w:rsid w:val="00CE2DF2"/>
    <w:rsid w:val="00CE36A1"/>
    <w:rsid w:val="00CE42DB"/>
    <w:rsid w:val="00CE4BF6"/>
    <w:rsid w:val="00CE4D39"/>
    <w:rsid w:val="00CE59DB"/>
    <w:rsid w:val="00CE70F0"/>
    <w:rsid w:val="00CE7C9F"/>
    <w:rsid w:val="00CE7E66"/>
    <w:rsid w:val="00CF0EA0"/>
    <w:rsid w:val="00CF190B"/>
    <w:rsid w:val="00CF1DD9"/>
    <w:rsid w:val="00CF2353"/>
    <w:rsid w:val="00CF2E6D"/>
    <w:rsid w:val="00CF3161"/>
    <w:rsid w:val="00CF3238"/>
    <w:rsid w:val="00CF3943"/>
    <w:rsid w:val="00CF4B91"/>
    <w:rsid w:val="00CF5265"/>
    <w:rsid w:val="00CF5796"/>
    <w:rsid w:val="00D00514"/>
    <w:rsid w:val="00D00A3F"/>
    <w:rsid w:val="00D00EBD"/>
    <w:rsid w:val="00D02715"/>
    <w:rsid w:val="00D0513D"/>
    <w:rsid w:val="00D05EC4"/>
    <w:rsid w:val="00D063B6"/>
    <w:rsid w:val="00D10451"/>
    <w:rsid w:val="00D1518A"/>
    <w:rsid w:val="00D1648D"/>
    <w:rsid w:val="00D164D6"/>
    <w:rsid w:val="00D16EF7"/>
    <w:rsid w:val="00D1723F"/>
    <w:rsid w:val="00D21F9F"/>
    <w:rsid w:val="00D22B01"/>
    <w:rsid w:val="00D26DB7"/>
    <w:rsid w:val="00D26EFC"/>
    <w:rsid w:val="00D301AF"/>
    <w:rsid w:val="00D30264"/>
    <w:rsid w:val="00D306A1"/>
    <w:rsid w:val="00D30AA8"/>
    <w:rsid w:val="00D30F1B"/>
    <w:rsid w:val="00D31350"/>
    <w:rsid w:val="00D3224A"/>
    <w:rsid w:val="00D3224C"/>
    <w:rsid w:val="00D32A52"/>
    <w:rsid w:val="00D32C0D"/>
    <w:rsid w:val="00D333F5"/>
    <w:rsid w:val="00D33423"/>
    <w:rsid w:val="00D342CF"/>
    <w:rsid w:val="00D3501B"/>
    <w:rsid w:val="00D35F0B"/>
    <w:rsid w:val="00D361A9"/>
    <w:rsid w:val="00D37BCE"/>
    <w:rsid w:val="00D412A8"/>
    <w:rsid w:val="00D41FB3"/>
    <w:rsid w:val="00D42BDC"/>
    <w:rsid w:val="00D430F2"/>
    <w:rsid w:val="00D45BA0"/>
    <w:rsid w:val="00D507CD"/>
    <w:rsid w:val="00D51212"/>
    <w:rsid w:val="00D5227A"/>
    <w:rsid w:val="00D52561"/>
    <w:rsid w:val="00D54482"/>
    <w:rsid w:val="00D55B37"/>
    <w:rsid w:val="00D55C00"/>
    <w:rsid w:val="00D561E0"/>
    <w:rsid w:val="00D56776"/>
    <w:rsid w:val="00D60439"/>
    <w:rsid w:val="00D60497"/>
    <w:rsid w:val="00D60AAF"/>
    <w:rsid w:val="00D60C65"/>
    <w:rsid w:val="00D62C26"/>
    <w:rsid w:val="00D6368F"/>
    <w:rsid w:val="00D63839"/>
    <w:rsid w:val="00D66966"/>
    <w:rsid w:val="00D66C57"/>
    <w:rsid w:val="00D70EFF"/>
    <w:rsid w:val="00D7337D"/>
    <w:rsid w:val="00D73439"/>
    <w:rsid w:val="00D7443A"/>
    <w:rsid w:val="00D77F15"/>
    <w:rsid w:val="00D80C9B"/>
    <w:rsid w:val="00D81C86"/>
    <w:rsid w:val="00D81D07"/>
    <w:rsid w:val="00D83695"/>
    <w:rsid w:val="00D84FCD"/>
    <w:rsid w:val="00D85938"/>
    <w:rsid w:val="00D85C11"/>
    <w:rsid w:val="00D86F55"/>
    <w:rsid w:val="00D87C4D"/>
    <w:rsid w:val="00D90327"/>
    <w:rsid w:val="00D90C77"/>
    <w:rsid w:val="00D91F0E"/>
    <w:rsid w:val="00D92753"/>
    <w:rsid w:val="00D92759"/>
    <w:rsid w:val="00D932BF"/>
    <w:rsid w:val="00D93CF8"/>
    <w:rsid w:val="00D946DB"/>
    <w:rsid w:val="00D971C9"/>
    <w:rsid w:val="00D973F3"/>
    <w:rsid w:val="00DA1241"/>
    <w:rsid w:val="00DA1488"/>
    <w:rsid w:val="00DA27AE"/>
    <w:rsid w:val="00DA2C18"/>
    <w:rsid w:val="00DA3826"/>
    <w:rsid w:val="00DA455B"/>
    <w:rsid w:val="00DA50D3"/>
    <w:rsid w:val="00DA53B2"/>
    <w:rsid w:val="00DA5C19"/>
    <w:rsid w:val="00DA60C7"/>
    <w:rsid w:val="00DA7529"/>
    <w:rsid w:val="00DB1277"/>
    <w:rsid w:val="00DB1C0C"/>
    <w:rsid w:val="00DB25BE"/>
    <w:rsid w:val="00DB2B58"/>
    <w:rsid w:val="00DB3D55"/>
    <w:rsid w:val="00DB5B0D"/>
    <w:rsid w:val="00DB60AE"/>
    <w:rsid w:val="00DB6B41"/>
    <w:rsid w:val="00DB7085"/>
    <w:rsid w:val="00DB754B"/>
    <w:rsid w:val="00DB7CB3"/>
    <w:rsid w:val="00DC1ADC"/>
    <w:rsid w:val="00DC3D21"/>
    <w:rsid w:val="00DC486E"/>
    <w:rsid w:val="00DC4B85"/>
    <w:rsid w:val="00DC6917"/>
    <w:rsid w:val="00DC6EBC"/>
    <w:rsid w:val="00DD39AA"/>
    <w:rsid w:val="00DD5358"/>
    <w:rsid w:val="00DD59CA"/>
    <w:rsid w:val="00DD6286"/>
    <w:rsid w:val="00DD64AB"/>
    <w:rsid w:val="00DD759A"/>
    <w:rsid w:val="00DE02D0"/>
    <w:rsid w:val="00DE35D0"/>
    <w:rsid w:val="00DE3BD5"/>
    <w:rsid w:val="00DE4E1D"/>
    <w:rsid w:val="00DE53FD"/>
    <w:rsid w:val="00DE55CE"/>
    <w:rsid w:val="00DE5BF2"/>
    <w:rsid w:val="00DF0AED"/>
    <w:rsid w:val="00DF17FA"/>
    <w:rsid w:val="00DF2A32"/>
    <w:rsid w:val="00DF2A70"/>
    <w:rsid w:val="00DF3992"/>
    <w:rsid w:val="00DF4087"/>
    <w:rsid w:val="00DF5268"/>
    <w:rsid w:val="00DF5D09"/>
    <w:rsid w:val="00E0088C"/>
    <w:rsid w:val="00E013B8"/>
    <w:rsid w:val="00E01E91"/>
    <w:rsid w:val="00E0328B"/>
    <w:rsid w:val="00E03A45"/>
    <w:rsid w:val="00E03A94"/>
    <w:rsid w:val="00E03B29"/>
    <w:rsid w:val="00E03BC5"/>
    <w:rsid w:val="00E04BCC"/>
    <w:rsid w:val="00E0727B"/>
    <w:rsid w:val="00E073F1"/>
    <w:rsid w:val="00E07BA5"/>
    <w:rsid w:val="00E104E0"/>
    <w:rsid w:val="00E11FFA"/>
    <w:rsid w:val="00E126BE"/>
    <w:rsid w:val="00E13731"/>
    <w:rsid w:val="00E14F6C"/>
    <w:rsid w:val="00E15B8B"/>
    <w:rsid w:val="00E205E1"/>
    <w:rsid w:val="00E20C61"/>
    <w:rsid w:val="00E20FF6"/>
    <w:rsid w:val="00E21559"/>
    <w:rsid w:val="00E23BE9"/>
    <w:rsid w:val="00E245CC"/>
    <w:rsid w:val="00E247FD"/>
    <w:rsid w:val="00E252D3"/>
    <w:rsid w:val="00E274BC"/>
    <w:rsid w:val="00E30113"/>
    <w:rsid w:val="00E335C6"/>
    <w:rsid w:val="00E33922"/>
    <w:rsid w:val="00E339AC"/>
    <w:rsid w:val="00E33D8D"/>
    <w:rsid w:val="00E349A3"/>
    <w:rsid w:val="00E376BF"/>
    <w:rsid w:val="00E378E3"/>
    <w:rsid w:val="00E4080A"/>
    <w:rsid w:val="00E40A40"/>
    <w:rsid w:val="00E41791"/>
    <w:rsid w:val="00E425D6"/>
    <w:rsid w:val="00E43952"/>
    <w:rsid w:val="00E43C49"/>
    <w:rsid w:val="00E44117"/>
    <w:rsid w:val="00E44DCE"/>
    <w:rsid w:val="00E45989"/>
    <w:rsid w:val="00E459E9"/>
    <w:rsid w:val="00E466EF"/>
    <w:rsid w:val="00E47A31"/>
    <w:rsid w:val="00E50456"/>
    <w:rsid w:val="00E513BC"/>
    <w:rsid w:val="00E51728"/>
    <w:rsid w:val="00E526EC"/>
    <w:rsid w:val="00E52D9D"/>
    <w:rsid w:val="00E556DC"/>
    <w:rsid w:val="00E5758E"/>
    <w:rsid w:val="00E6220C"/>
    <w:rsid w:val="00E62765"/>
    <w:rsid w:val="00E62BC5"/>
    <w:rsid w:val="00E635AF"/>
    <w:rsid w:val="00E646D3"/>
    <w:rsid w:val="00E655B8"/>
    <w:rsid w:val="00E65E91"/>
    <w:rsid w:val="00E705B5"/>
    <w:rsid w:val="00E70F14"/>
    <w:rsid w:val="00E73968"/>
    <w:rsid w:val="00E73F53"/>
    <w:rsid w:val="00E754B0"/>
    <w:rsid w:val="00E77439"/>
    <w:rsid w:val="00E85C6B"/>
    <w:rsid w:val="00E86095"/>
    <w:rsid w:val="00E86108"/>
    <w:rsid w:val="00E87C05"/>
    <w:rsid w:val="00E87E03"/>
    <w:rsid w:val="00E92900"/>
    <w:rsid w:val="00E92BED"/>
    <w:rsid w:val="00E92CCB"/>
    <w:rsid w:val="00E93455"/>
    <w:rsid w:val="00E938D8"/>
    <w:rsid w:val="00E95741"/>
    <w:rsid w:val="00E97C0C"/>
    <w:rsid w:val="00EA1A5A"/>
    <w:rsid w:val="00EA3016"/>
    <w:rsid w:val="00EA513E"/>
    <w:rsid w:val="00EA59EE"/>
    <w:rsid w:val="00EA67B3"/>
    <w:rsid w:val="00EA6C35"/>
    <w:rsid w:val="00EA7213"/>
    <w:rsid w:val="00EA7D28"/>
    <w:rsid w:val="00EA7F1C"/>
    <w:rsid w:val="00EB0C4F"/>
    <w:rsid w:val="00EC07D8"/>
    <w:rsid w:val="00EC12F3"/>
    <w:rsid w:val="00EC29CD"/>
    <w:rsid w:val="00EC3A87"/>
    <w:rsid w:val="00EC45D6"/>
    <w:rsid w:val="00EC5623"/>
    <w:rsid w:val="00ED09CD"/>
    <w:rsid w:val="00ED2B63"/>
    <w:rsid w:val="00ED3AC3"/>
    <w:rsid w:val="00ED4817"/>
    <w:rsid w:val="00ED48C7"/>
    <w:rsid w:val="00ED6845"/>
    <w:rsid w:val="00ED7889"/>
    <w:rsid w:val="00EE0067"/>
    <w:rsid w:val="00EE3A99"/>
    <w:rsid w:val="00EE3C62"/>
    <w:rsid w:val="00EE4051"/>
    <w:rsid w:val="00EE4302"/>
    <w:rsid w:val="00EE5AC3"/>
    <w:rsid w:val="00EE5BE0"/>
    <w:rsid w:val="00EE6E71"/>
    <w:rsid w:val="00EE78A5"/>
    <w:rsid w:val="00EF0171"/>
    <w:rsid w:val="00EF113E"/>
    <w:rsid w:val="00EF2616"/>
    <w:rsid w:val="00EF355A"/>
    <w:rsid w:val="00EF3D7D"/>
    <w:rsid w:val="00EF51DC"/>
    <w:rsid w:val="00EF6130"/>
    <w:rsid w:val="00EF68A3"/>
    <w:rsid w:val="00F00DAE"/>
    <w:rsid w:val="00F01BCC"/>
    <w:rsid w:val="00F01D04"/>
    <w:rsid w:val="00F024D3"/>
    <w:rsid w:val="00F025A8"/>
    <w:rsid w:val="00F0315F"/>
    <w:rsid w:val="00F03535"/>
    <w:rsid w:val="00F045A0"/>
    <w:rsid w:val="00F1011A"/>
    <w:rsid w:val="00F1057A"/>
    <w:rsid w:val="00F10DBB"/>
    <w:rsid w:val="00F1191F"/>
    <w:rsid w:val="00F12178"/>
    <w:rsid w:val="00F128A4"/>
    <w:rsid w:val="00F13AB1"/>
    <w:rsid w:val="00F14450"/>
    <w:rsid w:val="00F15110"/>
    <w:rsid w:val="00F157B3"/>
    <w:rsid w:val="00F17F55"/>
    <w:rsid w:val="00F2031C"/>
    <w:rsid w:val="00F20AED"/>
    <w:rsid w:val="00F21A6F"/>
    <w:rsid w:val="00F22368"/>
    <w:rsid w:val="00F23888"/>
    <w:rsid w:val="00F23F39"/>
    <w:rsid w:val="00F2588A"/>
    <w:rsid w:val="00F27DCF"/>
    <w:rsid w:val="00F314BA"/>
    <w:rsid w:val="00F32839"/>
    <w:rsid w:val="00F33A6C"/>
    <w:rsid w:val="00F34380"/>
    <w:rsid w:val="00F34486"/>
    <w:rsid w:val="00F35A04"/>
    <w:rsid w:val="00F37301"/>
    <w:rsid w:val="00F3739E"/>
    <w:rsid w:val="00F41439"/>
    <w:rsid w:val="00F41613"/>
    <w:rsid w:val="00F4252E"/>
    <w:rsid w:val="00F42CB2"/>
    <w:rsid w:val="00F44BE2"/>
    <w:rsid w:val="00F453C8"/>
    <w:rsid w:val="00F47C03"/>
    <w:rsid w:val="00F50F29"/>
    <w:rsid w:val="00F5106F"/>
    <w:rsid w:val="00F56005"/>
    <w:rsid w:val="00F565FA"/>
    <w:rsid w:val="00F5755B"/>
    <w:rsid w:val="00F61830"/>
    <w:rsid w:val="00F671F4"/>
    <w:rsid w:val="00F7033F"/>
    <w:rsid w:val="00F70A15"/>
    <w:rsid w:val="00F70C5C"/>
    <w:rsid w:val="00F723AF"/>
    <w:rsid w:val="00F7254C"/>
    <w:rsid w:val="00F728BF"/>
    <w:rsid w:val="00F729B0"/>
    <w:rsid w:val="00F75AA2"/>
    <w:rsid w:val="00F7648B"/>
    <w:rsid w:val="00F77B73"/>
    <w:rsid w:val="00F825D7"/>
    <w:rsid w:val="00F85B3A"/>
    <w:rsid w:val="00F868B5"/>
    <w:rsid w:val="00F869F6"/>
    <w:rsid w:val="00F86A1C"/>
    <w:rsid w:val="00F87145"/>
    <w:rsid w:val="00F90236"/>
    <w:rsid w:val="00F93EA2"/>
    <w:rsid w:val="00F9576A"/>
    <w:rsid w:val="00F95DEB"/>
    <w:rsid w:val="00F96A64"/>
    <w:rsid w:val="00FA1C8C"/>
    <w:rsid w:val="00FA1F9A"/>
    <w:rsid w:val="00FA29AC"/>
    <w:rsid w:val="00FA2C98"/>
    <w:rsid w:val="00FA2D36"/>
    <w:rsid w:val="00FA3D80"/>
    <w:rsid w:val="00FA3FDC"/>
    <w:rsid w:val="00FA4235"/>
    <w:rsid w:val="00FA4769"/>
    <w:rsid w:val="00FA6AC0"/>
    <w:rsid w:val="00FB17F8"/>
    <w:rsid w:val="00FB3D24"/>
    <w:rsid w:val="00FB3F88"/>
    <w:rsid w:val="00FB49B5"/>
    <w:rsid w:val="00FB4CDB"/>
    <w:rsid w:val="00FB53E0"/>
    <w:rsid w:val="00FB68A2"/>
    <w:rsid w:val="00FB6B15"/>
    <w:rsid w:val="00FB6C58"/>
    <w:rsid w:val="00FB6D69"/>
    <w:rsid w:val="00FB7273"/>
    <w:rsid w:val="00FB7F1D"/>
    <w:rsid w:val="00FB7FB3"/>
    <w:rsid w:val="00FC1BAF"/>
    <w:rsid w:val="00FC1FEB"/>
    <w:rsid w:val="00FC23ED"/>
    <w:rsid w:val="00FC383E"/>
    <w:rsid w:val="00FC3DF9"/>
    <w:rsid w:val="00FC459B"/>
    <w:rsid w:val="00FC4F3E"/>
    <w:rsid w:val="00FD0498"/>
    <w:rsid w:val="00FD0BF6"/>
    <w:rsid w:val="00FD1039"/>
    <w:rsid w:val="00FD1052"/>
    <w:rsid w:val="00FD15EB"/>
    <w:rsid w:val="00FD1F23"/>
    <w:rsid w:val="00FD2171"/>
    <w:rsid w:val="00FD2716"/>
    <w:rsid w:val="00FD2AC8"/>
    <w:rsid w:val="00FD2D33"/>
    <w:rsid w:val="00FD59C3"/>
    <w:rsid w:val="00FD6C39"/>
    <w:rsid w:val="00FD7697"/>
    <w:rsid w:val="00FD7BA5"/>
    <w:rsid w:val="00FE0788"/>
    <w:rsid w:val="00FE0889"/>
    <w:rsid w:val="00FE200E"/>
    <w:rsid w:val="00FE2FBB"/>
    <w:rsid w:val="00FE3B0C"/>
    <w:rsid w:val="00FE3EA4"/>
    <w:rsid w:val="00FE4C68"/>
    <w:rsid w:val="00FE54BB"/>
    <w:rsid w:val="00FE5EF7"/>
    <w:rsid w:val="00FE661E"/>
    <w:rsid w:val="00FE71FA"/>
    <w:rsid w:val="00FF110D"/>
    <w:rsid w:val="00FF1728"/>
    <w:rsid w:val="00FF17DC"/>
    <w:rsid w:val="00FF397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339AB"/>
  <w15:docId w15:val="{D1DFFC50-BE90-46A5-92A7-742F16201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758"/>
  </w:style>
  <w:style w:type="paragraph" w:styleId="Heading1">
    <w:name w:val="heading 1"/>
    <w:basedOn w:val="Normal"/>
    <w:next w:val="Normal"/>
    <w:link w:val="Heading1Char"/>
    <w:uiPriority w:val="9"/>
    <w:qFormat/>
    <w:rsid w:val="00D30F1B"/>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881"/>
    <w:pPr>
      <w:ind w:left="720"/>
      <w:contextualSpacing/>
    </w:pPr>
  </w:style>
  <w:style w:type="character" w:styleId="CommentReference">
    <w:name w:val="annotation reference"/>
    <w:basedOn w:val="DefaultParagraphFont"/>
    <w:uiPriority w:val="99"/>
    <w:semiHidden/>
    <w:unhideWhenUsed/>
    <w:rsid w:val="00341881"/>
    <w:rPr>
      <w:sz w:val="16"/>
      <w:szCs w:val="16"/>
    </w:rPr>
  </w:style>
  <w:style w:type="paragraph" w:styleId="Bibliography">
    <w:name w:val="Bibliography"/>
    <w:basedOn w:val="Normal"/>
    <w:next w:val="Normal"/>
    <w:uiPriority w:val="37"/>
    <w:unhideWhenUsed/>
    <w:rsid w:val="00341881"/>
    <w:pPr>
      <w:spacing w:after="240"/>
      <w:ind w:left="720" w:hanging="720"/>
    </w:pPr>
  </w:style>
  <w:style w:type="paragraph" w:styleId="CommentText">
    <w:name w:val="annotation text"/>
    <w:basedOn w:val="Normal"/>
    <w:link w:val="CommentTextChar"/>
    <w:uiPriority w:val="99"/>
    <w:semiHidden/>
    <w:unhideWhenUsed/>
    <w:rsid w:val="006270B5"/>
    <w:rPr>
      <w:sz w:val="20"/>
      <w:szCs w:val="20"/>
    </w:rPr>
  </w:style>
  <w:style w:type="character" w:customStyle="1" w:styleId="CommentTextChar">
    <w:name w:val="Comment Text Char"/>
    <w:basedOn w:val="DefaultParagraphFont"/>
    <w:link w:val="CommentText"/>
    <w:uiPriority w:val="99"/>
    <w:semiHidden/>
    <w:rsid w:val="006270B5"/>
    <w:rPr>
      <w:sz w:val="20"/>
      <w:szCs w:val="20"/>
    </w:rPr>
  </w:style>
  <w:style w:type="paragraph" w:styleId="CommentSubject">
    <w:name w:val="annotation subject"/>
    <w:basedOn w:val="CommentText"/>
    <w:next w:val="CommentText"/>
    <w:link w:val="CommentSubjectChar"/>
    <w:uiPriority w:val="99"/>
    <w:semiHidden/>
    <w:unhideWhenUsed/>
    <w:rsid w:val="006270B5"/>
    <w:rPr>
      <w:b/>
      <w:bCs/>
    </w:rPr>
  </w:style>
  <w:style w:type="character" w:customStyle="1" w:styleId="CommentSubjectChar">
    <w:name w:val="Comment Subject Char"/>
    <w:basedOn w:val="CommentTextChar"/>
    <w:link w:val="CommentSubject"/>
    <w:uiPriority w:val="99"/>
    <w:semiHidden/>
    <w:rsid w:val="006270B5"/>
    <w:rPr>
      <w:b/>
      <w:bCs/>
      <w:sz w:val="20"/>
      <w:szCs w:val="20"/>
    </w:rPr>
  </w:style>
  <w:style w:type="paragraph" w:styleId="BalloonText">
    <w:name w:val="Balloon Text"/>
    <w:basedOn w:val="Normal"/>
    <w:link w:val="BalloonTextChar"/>
    <w:uiPriority w:val="99"/>
    <w:semiHidden/>
    <w:unhideWhenUsed/>
    <w:rsid w:val="000E5C9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5C9B"/>
    <w:rPr>
      <w:rFonts w:ascii="Segoe UI" w:hAnsi="Segoe UI" w:cs="Segoe UI"/>
      <w:sz w:val="18"/>
      <w:szCs w:val="18"/>
    </w:rPr>
  </w:style>
  <w:style w:type="paragraph" w:styleId="Revision">
    <w:name w:val="Revision"/>
    <w:hidden/>
    <w:uiPriority w:val="99"/>
    <w:semiHidden/>
    <w:rsid w:val="00FE3EA4"/>
  </w:style>
  <w:style w:type="character" w:styleId="PlaceholderText">
    <w:name w:val="Placeholder Text"/>
    <w:basedOn w:val="DefaultParagraphFont"/>
    <w:uiPriority w:val="99"/>
    <w:semiHidden/>
    <w:rsid w:val="00904E17"/>
    <w:rPr>
      <w:color w:val="666666"/>
    </w:rPr>
  </w:style>
  <w:style w:type="character" w:customStyle="1" w:styleId="apple-converted-space">
    <w:name w:val="apple-converted-space"/>
    <w:basedOn w:val="DefaultParagraphFont"/>
    <w:rsid w:val="00DD759A"/>
  </w:style>
  <w:style w:type="table" w:styleId="TableGrid">
    <w:name w:val="Table Grid"/>
    <w:basedOn w:val="TableNormal"/>
    <w:uiPriority w:val="39"/>
    <w:rsid w:val="00B15B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00AB8"/>
    <w:rPr>
      <w:color w:val="0563C1" w:themeColor="hyperlink"/>
      <w:u w:val="single"/>
    </w:rPr>
  </w:style>
  <w:style w:type="character" w:customStyle="1" w:styleId="Heading1Char">
    <w:name w:val="Heading 1 Char"/>
    <w:basedOn w:val="DefaultParagraphFont"/>
    <w:link w:val="Heading1"/>
    <w:uiPriority w:val="9"/>
    <w:rsid w:val="00D30F1B"/>
    <w:rPr>
      <w:rFonts w:asciiTheme="majorHAnsi" w:eastAsiaTheme="majorEastAsia" w:hAnsiTheme="majorHAnsi" w:cstheme="majorBidi"/>
      <w:color w:val="2F5496" w:themeColor="accent1" w:themeShade="BF"/>
      <w:kern w:val="2"/>
      <w:sz w:val="40"/>
      <w:szCs w:val="40"/>
      <w14:ligatures w14:val="standardContextual"/>
    </w:rPr>
  </w:style>
  <w:style w:type="paragraph" w:styleId="Footer">
    <w:name w:val="footer"/>
    <w:basedOn w:val="Normal"/>
    <w:link w:val="FooterChar"/>
    <w:uiPriority w:val="99"/>
    <w:unhideWhenUsed/>
    <w:rsid w:val="0000604D"/>
    <w:pPr>
      <w:tabs>
        <w:tab w:val="center" w:pos="4680"/>
        <w:tab w:val="right" w:pos="9360"/>
      </w:tabs>
    </w:pPr>
  </w:style>
  <w:style w:type="character" w:customStyle="1" w:styleId="FooterChar">
    <w:name w:val="Footer Char"/>
    <w:basedOn w:val="DefaultParagraphFont"/>
    <w:link w:val="Footer"/>
    <w:uiPriority w:val="99"/>
    <w:rsid w:val="0000604D"/>
  </w:style>
  <w:style w:type="character" w:styleId="PageNumber">
    <w:name w:val="page number"/>
    <w:basedOn w:val="DefaultParagraphFont"/>
    <w:uiPriority w:val="99"/>
    <w:semiHidden/>
    <w:unhideWhenUsed/>
    <w:rsid w:val="0000604D"/>
  </w:style>
  <w:style w:type="paragraph" w:styleId="Header">
    <w:name w:val="header"/>
    <w:basedOn w:val="Normal"/>
    <w:link w:val="HeaderChar"/>
    <w:uiPriority w:val="99"/>
    <w:unhideWhenUsed/>
    <w:rsid w:val="00CA0D57"/>
    <w:pPr>
      <w:tabs>
        <w:tab w:val="center" w:pos="4680"/>
        <w:tab w:val="right" w:pos="9360"/>
      </w:tabs>
    </w:pPr>
  </w:style>
  <w:style w:type="character" w:customStyle="1" w:styleId="HeaderChar">
    <w:name w:val="Header Char"/>
    <w:basedOn w:val="DefaultParagraphFont"/>
    <w:link w:val="Header"/>
    <w:uiPriority w:val="99"/>
    <w:rsid w:val="00CA0D57"/>
  </w:style>
  <w:style w:type="character" w:styleId="UnresolvedMention">
    <w:name w:val="Unresolved Mention"/>
    <w:basedOn w:val="DefaultParagraphFont"/>
    <w:uiPriority w:val="99"/>
    <w:semiHidden/>
    <w:unhideWhenUsed/>
    <w:rsid w:val="00457882"/>
    <w:rPr>
      <w:color w:val="605E5C"/>
      <w:shd w:val="clear" w:color="auto" w:fill="E1DFDD"/>
    </w:rPr>
  </w:style>
  <w:style w:type="paragraph" w:styleId="NormalWeb">
    <w:name w:val="Normal (Web)"/>
    <w:basedOn w:val="Normal"/>
    <w:uiPriority w:val="99"/>
    <w:unhideWhenUsed/>
    <w:rsid w:val="00C1305B"/>
    <w:pPr>
      <w:spacing w:before="100" w:beforeAutospacing="1" w:after="100" w:afterAutospacing="1"/>
    </w:pPr>
    <w:rPr>
      <w:rFonts w:ascii="Times New Roman" w:eastAsia="Times New Roman" w:hAnsi="Times New Roman" w:cs="Times New Roman"/>
    </w:rPr>
  </w:style>
  <w:style w:type="character" w:customStyle="1" w:styleId="mord">
    <w:name w:val="mord"/>
    <w:basedOn w:val="DefaultParagraphFont"/>
    <w:rsid w:val="00400A41"/>
  </w:style>
  <w:style w:type="character" w:customStyle="1" w:styleId="mopen">
    <w:name w:val="mopen"/>
    <w:basedOn w:val="DefaultParagraphFont"/>
    <w:rsid w:val="00400A41"/>
  </w:style>
  <w:style w:type="character" w:customStyle="1" w:styleId="mbin">
    <w:name w:val="mbin"/>
    <w:basedOn w:val="DefaultParagraphFont"/>
    <w:rsid w:val="00400A41"/>
  </w:style>
  <w:style w:type="character" w:customStyle="1" w:styleId="mclose">
    <w:name w:val="mclose"/>
    <w:basedOn w:val="DefaultParagraphFont"/>
    <w:rsid w:val="00400A41"/>
  </w:style>
  <w:style w:type="character" w:customStyle="1" w:styleId="vlist-s">
    <w:name w:val="vlist-s"/>
    <w:basedOn w:val="DefaultParagraphFont"/>
    <w:rsid w:val="00400A41"/>
  </w:style>
  <w:style w:type="character" w:styleId="Strong">
    <w:name w:val="Strong"/>
    <w:basedOn w:val="DefaultParagraphFont"/>
    <w:uiPriority w:val="22"/>
    <w:qFormat/>
    <w:rsid w:val="00406711"/>
    <w:rPr>
      <w:b/>
      <w:bCs/>
    </w:rPr>
  </w:style>
  <w:style w:type="character" w:styleId="FollowedHyperlink">
    <w:name w:val="FollowedHyperlink"/>
    <w:basedOn w:val="DefaultParagraphFont"/>
    <w:uiPriority w:val="99"/>
    <w:semiHidden/>
    <w:unhideWhenUsed/>
    <w:rsid w:val="004F26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723273">
      <w:bodyDiv w:val="1"/>
      <w:marLeft w:val="0"/>
      <w:marRight w:val="0"/>
      <w:marTop w:val="0"/>
      <w:marBottom w:val="0"/>
      <w:divBdr>
        <w:top w:val="none" w:sz="0" w:space="0" w:color="auto"/>
        <w:left w:val="none" w:sz="0" w:space="0" w:color="auto"/>
        <w:bottom w:val="none" w:sz="0" w:space="0" w:color="auto"/>
        <w:right w:val="none" w:sz="0" w:space="0" w:color="auto"/>
      </w:divBdr>
    </w:div>
    <w:div w:id="718743432">
      <w:bodyDiv w:val="1"/>
      <w:marLeft w:val="0"/>
      <w:marRight w:val="0"/>
      <w:marTop w:val="0"/>
      <w:marBottom w:val="0"/>
      <w:divBdr>
        <w:top w:val="none" w:sz="0" w:space="0" w:color="auto"/>
        <w:left w:val="none" w:sz="0" w:space="0" w:color="auto"/>
        <w:bottom w:val="none" w:sz="0" w:space="0" w:color="auto"/>
        <w:right w:val="none" w:sz="0" w:space="0" w:color="auto"/>
      </w:divBdr>
    </w:div>
    <w:div w:id="757364454">
      <w:bodyDiv w:val="1"/>
      <w:marLeft w:val="0"/>
      <w:marRight w:val="0"/>
      <w:marTop w:val="0"/>
      <w:marBottom w:val="0"/>
      <w:divBdr>
        <w:top w:val="none" w:sz="0" w:space="0" w:color="auto"/>
        <w:left w:val="none" w:sz="0" w:space="0" w:color="auto"/>
        <w:bottom w:val="none" w:sz="0" w:space="0" w:color="auto"/>
        <w:right w:val="none" w:sz="0" w:space="0" w:color="auto"/>
      </w:divBdr>
    </w:div>
    <w:div w:id="870802316">
      <w:bodyDiv w:val="1"/>
      <w:marLeft w:val="0"/>
      <w:marRight w:val="0"/>
      <w:marTop w:val="0"/>
      <w:marBottom w:val="0"/>
      <w:divBdr>
        <w:top w:val="none" w:sz="0" w:space="0" w:color="auto"/>
        <w:left w:val="none" w:sz="0" w:space="0" w:color="auto"/>
        <w:bottom w:val="none" w:sz="0" w:space="0" w:color="auto"/>
        <w:right w:val="none" w:sz="0" w:space="0" w:color="auto"/>
      </w:divBdr>
    </w:div>
    <w:div w:id="1207909989">
      <w:bodyDiv w:val="1"/>
      <w:marLeft w:val="0"/>
      <w:marRight w:val="0"/>
      <w:marTop w:val="0"/>
      <w:marBottom w:val="0"/>
      <w:divBdr>
        <w:top w:val="none" w:sz="0" w:space="0" w:color="auto"/>
        <w:left w:val="none" w:sz="0" w:space="0" w:color="auto"/>
        <w:bottom w:val="none" w:sz="0" w:space="0" w:color="auto"/>
        <w:right w:val="none" w:sz="0" w:space="0" w:color="auto"/>
      </w:divBdr>
    </w:div>
    <w:div w:id="1284725701">
      <w:bodyDiv w:val="1"/>
      <w:marLeft w:val="0"/>
      <w:marRight w:val="0"/>
      <w:marTop w:val="0"/>
      <w:marBottom w:val="0"/>
      <w:divBdr>
        <w:top w:val="none" w:sz="0" w:space="0" w:color="auto"/>
        <w:left w:val="none" w:sz="0" w:space="0" w:color="auto"/>
        <w:bottom w:val="none" w:sz="0" w:space="0" w:color="auto"/>
        <w:right w:val="none" w:sz="0" w:space="0" w:color="auto"/>
      </w:divBdr>
    </w:div>
    <w:div w:id="1307276011">
      <w:bodyDiv w:val="1"/>
      <w:marLeft w:val="0"/>
      <w:marRight w:val="0"/>
      <w:marTop w:val="0"/>
      <w:marBottom w:val="0"/>
      <w:divBdr>
        <w:top w:val="none" w:sz="0" w:space="0" w:color="auto"/>
        <w:left w:val="none" w:sz="0" w:space="0" w:color="auto"/>
        <w:bottom w:val="none" w:sz="0" w:space="0" w:color="auto"/>
        <w:right w:val="none" w:sz="0" w:space="0" w:color="auto"/>
      </w:divBdr>
    </w:div>
    <w:div w:id="1338266806">
      <w:bodyDiv w:val="1"/>
      <w:marLeft w:val="0"/>
      <w:marRight w:val="0"/>
      <w:marTop w:val="0"/>
      <w:marBottom w:val="0"/>
      <w:divBdr>
        <w:top w:val="none" w:sz="0" w:space="0" w:color="auto"/>
        <w:left w:val="none" w:sz="0" w:space="0" w:color="auto"/>
        <w:bottom w:val="none" w:sz="0" w:space="0" w:color="auto"/>
        <w:right w:val="none" w:sz="0" w:space="0" w:color="auto"/>
      </w:divBdr>
    </w:div>
    <w:div w:id="1391881301">
      <w:bodyDiv w:val="1"/>
      <w:marLeft w:val="0"/>
      <w:marRight w:val="0"/>
      <w:marTop w:val="0"/>
      <w:marBottom w:val="0"/>
      <w:divBdr>
        <w:top w:val="none" w:sz="0" w:space="0" w:color="auto"/>
        <w:left w:val="none" w:sz="0" w:space="0" w:color="auto"/>
        <w:bottom w:val="none" w:sz="0" w:space="0" w:color="auto"/>
        <w:right w:val="none" w:sz="0" w:space="0" w:color="auto"/>
      </w:divBdr>
    </w:div>
    <w:div w:id="1407726034">
      <w:bodyDiv w:val="1"/>
      <w:marLeft w:val="0"/>
      <w:marRight w:val="0"/>
      <w:marTop w:val="0"/>
      <w:marBottom w:val="0"/>
      <w:divBdr>
        <w:top w:val="none" w:sz="0" w:space="0" w:color="auto"/>
        <w:left w:val="none" w:sz="0" w:space="0" w:color="auto"/>
        <w:bottom w:val="none" w:sz="0" w:space="0" w:color="auto"/>
        <w:right w:val="none" w:sz="0" w:space="0" w:color="auto"/>
      </w:divBdr>
    </w:div>
    <w:div w:id="1473135369">
      <w:bodyDiv w:val="1"/>
      <w:marLeft w:val="0"/>
      <w:marRight w:val="0"/>
      <w:marTop w:val="0"/>
      <w:marBottom w:val="0"/>
      <w:divBdr>
        <w:top w:val="none" w:sz="0" w:space="0" w:color="auto"/>
        <w:left w:val="none" w:sz="0" w:space="0" w:color="auto"/>
        <w:bottom w:val="none" w:sz="0" w:space="0" w:color="auto"/>
        <w:right w:val="none" w:sz="0" w:space="0" w:color="auto"/>
      </w:divBdr>
    </w:div>
    <w:div w:id="1606109425">
      <w:bodyDiv w:val="1"/>
      <w:marLeft w:val="0"/>
      <w:marRight w:val="0"/>
      <w:marTop w:val="0"/>
      <w:marBottom w:val="0"/>
      <w:divBdr>
        <w:top w:val="none" w:sz="0" w:space="0" w:color="auto"/>
        <w:left w:val="none" w:sz="0" w:space="0" w:color="auto"/>
        <w:bottom w:val="none" w:sz="0" w:space="0" w:color="auto"/>
        <w:right w:val="none" w:sz="0" w:space="0" w:color="auto"/>
      </w:divBdr>
    </w:div>
    <w:div w:id="1669016730">
      <w:bodyDiv w:val="1"/>
      <w:marLeft w:val="0"/>
      <w:marRight w:val="0"/>
      <w:marTop w:val="0"/>
      <w:marBottom w:val="0"/>
      <w:divBdr>
        <w:top w:val="none" w:sz="0" w:space="0" w:color="auto"/>
        <w:left w:val="none" w:sz="0" w:space="0" w:color="auto"/>
        <w:bottom w:val="none" w:sz="0" w:space="0" w:color="auto"/>
        <w:right w:val="none" w:sz="0" w:space="0" w:color="auto"/>
      </w:divBdr>
    </w:div>
    <w:div w:id="1930384072">
      <w:bodyDiv w:val="1"/>
      <w:marLeft w:val="0"/>
      <w:marRight w:val="0"/>
      <w:marTop w:val="0"/>
      <w:marBottom w:val="0"/>
      <w:divBdr>
        <w:top w:val="none" w:sz="0" w:space="0" w:color="auto"/>
        <w:left w:val="none" w:sz="0" w:space="0" w:color="auto"/>
        <w:bottom w:val="none" w:sz="0" w:space="0" w:color="auto"/>
        <w:right w:val="none" w:sz="0" w:space="0" w:color="auto"/>
      </w:divBdr>
    </w:div>
    <w:div w:id="20079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svg"/><Relationship Id="rId21" Type="http://schemas.openxmlformats.org/officeDocument/2006/relationships/image" Target="media/image6.png"/><Relationship Id="rId34" Type="http://schemas.openxmlformats.org/officeDocument/2006/relationships/image" Target="media/image19.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9.sv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comments" Target="comment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mailto:keating@mit.edu"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sv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mailto:jhdavis@mit.edu"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D989A-9233-49CB-A751-BECF992FC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49012</Words>
  <Characters>279371</Characters>
  <Application>Microsoft Office Word</Application>
  <DocSecurity>0</DocSecurity>
  <Lines>2328</Lines>
  <Paragraphs>655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Kosmatka</dc:creator>
  <cp:keywords/>
  <dc:description/>
  <cp:lastModifiedBy>Jackson Halpin</cp:lastModifiedBy>
  <cp:revision>3</cp:revision>
  <cp:lastPrinted>2025-06-11T18:24:00Z</cp:lastPrinted>
  <dcterms:created xsi:type="dcterms:W3CDTF">2025-06-12T03:43:00Z</dcterms:created>
  <dcterms:modified xsi:type="dcterms:W3CDTF">2025-06-12T03:43:00Z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id="sWk4TWCB"/&gt;&lt;style id="http://www.zotero.org/styles/cold-spring-harbor-laboratory-press" hasBibliography="1" bibliographyStyleHasBeenSet="1"/&gt;&lt;prefs&gt;&lt;pref name="fieldType" value="Field"/&gt;&lt;pref nam</vt:lpwstr>
  </property>
  <property fmtid="{D5CDD505-2E9C-101B-9397-08002B2CF9AE}" pid="3" name="ZOTERO_PREF_2">
    <vt:lpwstr>e="automaticJournalAbbreviations" value="true"/&gt;&lt;/prefs&gt;&lt;/data&gt;</vt:lpwstr>
  </property>
</Properties>
</file>